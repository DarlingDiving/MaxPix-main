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emf" ContentType="image/x-emf"/>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E874BF2">
      <w:pPr>
        <w:pStyle w:val="43"/>
        <w:spacing w:before="322"/>
        <w:rPr>
          <w:rStyle w:val="57"/>
        </w:rPr>
      </w:pPr>
      <w:bookmarkStart w:id="0" w:name="AROC_TITLE_CN"/>
      <w:r>
        <w:rPr>
          <w:rFonts w:hint="eastAsia" w:ascii="黑体" w:hAnsi="黑体" w:cs="黑体"/>
          <w:sz w:val="36"/>
          <w:szCs w:val="36"/>
        </w:rPr>
        <w:t>MaxPix：通过强调局部最值以检测GAN生成图像</w:t>
      </w:r>
    </w:p>
    <w:bookmarkEnd w:id="0"/>
    <w:p w14:paraId="1D97AB52">
      <w:pPr>
        <w:pStyle w:val="44"/>
      </w:pPr>
      <w:bookmarkStart w:id="1" w:name="AROC_AUTHORS_CN"/>
      <w:r>
        <w:rPr>
          <w:rStyle w:val="58"/>
          <w:rFonts w:hint="eastAsia"/>
          <w:vertAlign w:val="baseline"/>
        </w:rPr>
        <w:t>戴荣浩</w:t>
      </w:r>
      <w:r>
        <w:rPr>
          <w:rStyle w:val="58"/>
          <w:rFonts w:hint="eastAsia"/>
        </w:rPr>
        <w:t>1,</w:t>
      </w:r>
      <w:r>
        <w:rPr>
          <w:rStyle w:val="58"/>
        </w:rPr>
        <w:t xml:space="preserve"> </w:t>
      </w:r>
      <w:r>
        <w:rPr>
          <w:rStyle w:val="58"/>
          <w:rFonts w:hint="eastAsia"/>
        </w:rPr>
        <w:t>2a</w:t>
      </w:r>
      <w:r>
        <w:rPr>
          <w:rFonts w:hint="eastAsia"/>
        </w:rPr>
        <w:t>，彭凌西</w:t>
      </w:r>
      <w:r>
        <w:rPr>
          <w:rStyle w:val="58"/>
          <w:rFonts w:hint="eastAsia"/>
        </w:rPr>
        <w:t>1</w:t>
      </w:r>
      <w:r>
        <w:rPr>
          <w:rStyle w:val="58"/>
        </w:rPr>
        <w:t>, 2b†</w:t>
      </w:r>
    </w:p>
    <w:bookmarkEnd w:id="1"/>
    <w:p w14:paraId="1D40451D">
      <w:pPr>
        <w:pStyle w:val="47"/>
        <w:spacing w:after="161"/>
        <w:jc w:val="center"/>
      </w:pPr>
      <w:bookmarkStart w:id="2" w:name="AROC_INST_CN"/>
      <w:r>
        <w:rPr>
          <w:rFonts w:hint="eastAsia"/>
        </w:rPr>
        <w:t>(1. 广州大学 计算机科学与网络工程学院,; 2.</w:t>
      </w:r>
      <w:r>
        <w:t xml:space="preserve"> </w:t>
      </w:r>
      <w:r>
        <w:rPr>
          <w:rFonts w:hint="eastAsia"/>
        </w:rPr>
        <w:t>机械与电气工程学院; 广东 广州 510000)</w:t>
      </w:r>
    </w:p>
    <w:bookmarkEnd w:id="2"/>
    <w:p w14:paraId="4C1F3758">
      <w:pPr>
        <w:pStyle w:val="48"/>
        <w:pPrChange w:id="0" w:author="四季雨" w:date="2024-09-26T16:16:56Z">
          <w:pPr/>
        </w:pPrChange>
      </w:pPr>
      <w:bookmarkStart w:id="3" w:name="AROC_ABSTRACT_CN"/>
      <w:r>
        <w:rPr>
          <w:rStyle w:val="49"/>
          <w:rFonts w:hint="eastAsia"/>
        </w:rPr>
        <w:t>摘 要</w:t>
      </w:r>
      <w:r>
        <w:rPr>
          <w:rFonts w:hint="eastAsia"/>
        </w:rPr>
        <w:t>：</w:t>
      </w:r>
      <w:r>
        <w:t xml:space="preserve"> </w:t>
      </w:r>
      <w:r>
        <w:rPr>
          <w:rFonts w:hint="eastAsia"/>
        </w:rPr>
        <w:t>GAN（Generative Adversarial Networks）生成</w:t>
      </w:r>
      <w:r>
        <w:rPr>
          <w:rFonts w:hint="eastAsia"/>
          <w:lang w:val="en-US" w:eastAsia="zh-CN"/>
        </w:rPr>
        <w:t>的逼真</w:t>
      </w:r>
      <w:r>
        <w:rPr>
          <w:rFonts w:hint="eastAsia"/>
        </w:rPr>
        <w:t>图像</w:t>
      </w:r>
      <w:r>
        <w:rPr>
          <w:rFonts w:hint="eastAsia"/>
          <w:lang w:val="en-US" w:eastAsia="zh-CN"/>
        </w:rPr>
        <w:t>丰富了人们生活</w:t>
      </w:r>
      <w:r>
        <w:rPr>
          <w:rFonts w:hint="eastAsia"/>
        </w:rPr>
        <w:t>，但也给个人隐私和社会带来严重威胁，研究</w:t>
      </w:r>
      <w:r>
        <w:rPr>
          <w:rFonts w:hint="eastAsia"/>
          <w:lang w:val="en-US" w:eastAsia="zh-CN"/>
        </w:rPr>
        <w:t>能</w:t>
      </w:r>
      <w:r>
        <w:rPr>
          <w:rFonts w:hint="eastAsia"/>
        </w:rPr>
        <w:t>准确检测GAN生成图像</w:t>
      </w:r>
      <w:r>
        <w:rPr>
          <w:rFonts w:hint="eastAsia"/>
          <w:lang w:val="en-US" w:eastAsia="zh-CN"/>
        </w:rPr>
        <w:t>的算法</w:t>
      </w:r>
      <w:r>
        <w:rPr>
          <w:rFonts w:hint="eastAsia"/>
        </w:rPr>
        <w:t>变得极为重要。现有研究利用伪影来检测GAN生成的图像，</w:t>
      </w:r>
      <w:r>
        <w:rPr>
          <w:rFonts w:hint="eastAsia"/>
          <w:lang w:val="en-US" w:eastAsia="zh-CN"/>
        </w:rPr>
        <w:t>当</w:t>
      </w:r>
      <w:r>
        <w:rPr>
          <w:rFonts w:hint="eastAsia"/>
        </w:rPr>
        <w:t>算法检测</w:t>
      </w:r>
      <w:r>
        <w:rPr>
          <w:rFonts w:hint="eastAsia"/>
          <w:lang w:val="en-US" w:eastAsia="zh-CN"/>
        </w:rPr>
        <w:t>的生成图像所具有的</w:t>
      </w:r>
      <w:r>
        <w:rPr>
          <w:rFonts w:hint="eastAsia"/>
        </w:rPr>
        <w:t>伪影</w:t>
      </w:r>
      <w:r>
        <w:rPr>
          <w:rFonts w:hint="eastAsia"/>
          <w:lang w:val="en-US" w:eastAsia="zh-CN"/>
        </w:rPr>
        <w:t>与训练接触的伪影</w:t>
      </w:r>
      <w:r>
        <w:rPr>
          <w:rFonts w:hint="eastAsia"/>
        </w:rPr>
        <w:t>差异较大</w:t>
      </w:r>
      <w:r>
        <w:rPr>
          <w:rFonts w:hint="eastAsia"/>
          <w:lang w:val="en-US" w:eastAsia="zh-CN"/>
        </w:rPr>
        <w:t>时，检测准确率较低</w:t>
      </w:r>
      <w:r>
        <w:rPr>
          <w:rFonts w:hint="eastAsia"/>
        </w:rPr>
        <w:t>。该文提出一种新的基于统计特征</w:t>
      </w:r>
      <w:r>
        <w:rPr>
          <w:rFonts w:hint="eastAsia"/>
          <w:lang w:val="en-US" w:eastAsia="zh-CN"/>
        </w:rPr>
        <w:t>和深度学习技术结合</w:t>
      </w:r>
      <w:r>
        <w:rPr>
          <w:rFonts w:hint="eastAsia"/>
        </w:rPr>
        <w:t>的</w:t>
      </w:r>
      <w:r>
        <w:rPr>
          <w:rFonts w:hint="eastAsia"/>
          <w:lang w:val="en-US" w:eastAsia="zh-CN"/>
        </w:rPr>
        <w:t>生成图像检测算法MaxPix</w:t>
      </w:r>
      <w:r>
        <w:rPr>
          <w:rFonts w:hint="eastAsia"/>
          <w:lang w:eastAsia="zh-CN"/>
        </w:rPr>
        <w:t>。</w:t>
      </w:r>
      <w:r>
        <w:rPr>
          <w:rFonts w:hint="eastAsia"/>
          <w:lang w:val="en-US" w:eastAsia="zh-CN"/>
        </w:rPr>
        <w:t>MaxPix首先通过</w:t>
      </w:r>
      <w:r>
        <w:rPr>
          <w:rFonts w:hint="eastAsia"/>
        </w:rPr>
        <w:t>设计</w:t>
      </w:r>
      <w:r>
        <w:rPr>
          <w:rFonts w:hint="eastAsia"/>
          <w:lang w:val="en-US" w:eastAsia="zh-CN"/>
        </w:rPr>
        <w:t>MaxSel滤波算法</w:t>
      </w:r>
      <w:r>
        <w:rPr>
          <w:rFonts w:hint="eastAsia"/>
        </w:rPr>
        <w:t>来获得原始图像的</w:t>
      </w:r>
      <w:r>
        <w:rPr>
          <w:rFonts w:hint="eastAsia"/>
          <w:lang w:val="en-US" w:eastAsia="zh-CN"/>
        </w:rPr>
        <w:t>滤波</w:t>
      </w:r>
      <w:r>
        <w:rPr>
          <w:rFonts w:hint="eastAsia"/>
        </w:rPr>
        <w:t>图，并</w:t>
      </w:r>
      <w:r>
        <w:rPr>
          <w:rFonts w:hint="eastAsia"/>
          <w:lang w:val="en-US" w:eastAsia="zh-CN"/>
        </w:rPr>
        <w:t>设计MA Block内嵌于ResNet</w:t>
      </w:r>
      <w:r>
        <w:rPr>
          <w:rFonts w:hint="eastAsia"/>
        </w:rPr>
        <w:t>(Residual Network)</w:t>
      </w:r>
      <w:r>
        <w:rPr>
          <w:rFonts w:hint="eastAsia"/>
          <w:lang w:val="en-US" w:eastAsia="zh-CN"/>
        </w:rPr>
        <w:t>来得到MResNet</w:t>
      </w:r>
      <w:r>
        <w:rPr>
          <w:rFonts w:hint="eastAsia"/>
        </w:rPr>
        <w:t>，</w:t>
      </w:r>
      <w:r>
        <w:rPr>
          <w:rFonts w:hint="eastAsia"/>
          <w:lang w:val="en-US" w:eastAsia="zh-CN"/>
        </w:rPr>
        <w:t>利永MResNet从滤波图中</w:t>
      </w:r>
      <w:r>
        <w:rPr>
          <w:rFonts w:hint="eastAsia"/>
        </w:rPr>
        <w:t>提取特征以检测生成图像。在Wang和Faces-HQ等公开数据集的实验结果表明，</w:t>
      </w:r>
      <w:r>
        <w:rPr>
          <w:rFonts w:hint="eastAsia"/>
          <w:lang w:val="en-US" w:eastAsia="zh-CN"/>
        </w:rPr>
        <w:t>MaxPix</w:t>
      </w:r>
      <w:r>
        <w:rPr>
          <w:rFonts w:hint="eastAsia"/>
        </w:rPr>
        <w:t>的检测准确率平均</w:t>
      </w:r>
      <w:r>
        <w:rPr>
          <w:rFonts w:hint="eastAsia"/>
          <w:lang w:val="en-US" w:eastAsia="zh-CN"/>
        </w:rPr>
        <w:t>为85.9%和99.6%，</w:t>
      </w:r>
      <w:r>
        <w:rPr>
          <w:rFonts w:hint="eastAsia"/>
        </w:rPr>
        <w:t>相对现有算法提升</w:t>
      </w:r>
      <w:r>
        <w:rPr>
          <w:rFonts w:hint="eastAsia"/>
          <w:lang w:val="en-US" w:eastAsia="zh-CN"/>
        </w:rPr>
        <w:t>7.</w:t>
      </w:r>
      <w:r>
        <w:rPr>
          <w:rFonts w:hint="eastAsia"/>
        </w:rPr>
        <w:t>6%和</w:t>
      </w:r>
      <w:r>
        <w:rPr>
          <w:rFonts w:hint="eastAsia"/>
          <w:lang w:val="en-US" w:eastAsia="zh-CN"/>
        </w:rPr>
        <w:t>10.</w:t>
      </w:r>
      <w:r>
        <w:rPr>
          <w:rFonts w:hint="eastAsia"/>
        </w:rPr>
        <w:t>2%，具有较强的跨模型泛化性能。</w:t>
      </w:r>
    </w:p>
    <w:bookmarkEnd w:id="3"/>
    <w:p w14:paraId="5A9C4A00">
      <w:pPr>
        <w:pStyle w:val="48"/>
      </w:pPr>
      <w:bookmarkStart w:id="4" w:name="AROC_KEYWORDS_CN"/>
      <w:r>
        <w:rPr>
          <w:rStyle w:val="49"/>
          <w:rFonts w:hint="eastAsia"/>
        </w:rPr>
        <w:t>关键词</w:t>
      </w:r>
      <w:r>
        <w:rPr>
          <w:rFonts w:hint="eastAsia"/>
        </w:rPr>
        <w:t>：GAN；生成图像；</w:t>
      </w:r>
      <w:r>
        <w:rPr>
          <w:rFonts w:hint="eastAsia"/>
          <w:lang w:val="en-US" w:eastAsia="zh-CN"/>
        </w:rPr>
        <w:t>伪影</w:t>
      </w:r>
      <w:r>
        <w:rPr>
          <w:rFonts w:hint="eastAsia"/>
        </w:rPr>
        <w:t>；跨模型泛化</w:t>
      </w:r>
    </w:p>
    <w:bookmarkEnd w:id="4"/>
    <w:p w14:paraId="6E8FC92F">
      <w:pPr>
        <w:pStyle w:val="45"/>
        <w:spacing w:before="322" w:after="322"/>
      </w:pPr>
      <w:bookmarkStart w:id="5" w:name="AROC_TITLE_EN"/>
    </w:p>
    <w:bookmarkEnd w:id="5"/>
    <w:p w14:paraId="0FEC9F76">
      <w:pPr>
        <w:pStyle w:val="48"/>
      </w:pPr>
      <w:bookmarkStart w:id="6" w:name="AROC_KEYWORDS_EN"/>
    </w:p>
    <w:bookmarkEnd w:id="6"/>
    <w:p w14:paraId="12A38B31">
      <w:pPr>
        <w:pStyle w:val="48"/>
        <w:sectPr>
          <w:headerReference r:id="rId6" w:type="first"/>
          <w:footerReference r:id="rId7" w:type="first"/>
          <w:headerReference r:id="rId5" w:type="default"/>
          <w:type w:val="continuous"/>
          <w:pgSz w:w="11906" w:h="16838"/>
          <w:pgMar w:top="1134" w:right="850" w:bottom="850" w:left="850" w:header="567" w:footer="567" w:gutter="0"/>
          <w:cols w:space="363" w:num="1"/>
          <w:titlePg/>
          <w:docGrid w:type="linesAndChars" w:linePitch="322" w:charSpace="460"/>
        </w:sectPr>
      </w:pPr>
    </w:p>
    <w:p w14:paraId="1A90E493">
      <w:pPr>
        <w:pStyle w:val="68"/>
        <w:numPr>
          <w:ilvl w:val="0"/>
          <w:numId w:val="0"/>
        </w:numPr>
        <w:ind w:left="425" w:hanging="425"/>
        <w:rPr>
          <w:rFonts w:ascii="黑体" w:hAnsi="黑体" w:cs="黑体"/>
          <w:sz w:val="24"/>
          <w:szCs w:val="24"/>
        </w:rPr>
      </w:pPr>
      <w:r>
        <w:rPr>
          <w:rFonts w:hint="eastAsia" w:ascii="黑体" w:hAnsi="黑体" w:cs="黑体"/>
          <w:sz w:val="24"/>
          <w:szCs w:val="24"/>
        </w:rPr>
        <w:t>0</w:t>
      </w:r>
      <w:r>
        <w:rPr>
          <w:rFonts w:hint="eastAsia" w:ascii="黑体" w:hAnsi="黑体" w:cs="黑体"/>
          <w:sz w:val="24"/>
          <w:szCs w:val="24"/>
        </w:rPr>
        <w:tab/>
      </w:r>
      <w:r>
        <w:rPr>
          <w:rFonts w:hint="eastAsia" w:ascii="黑体" w:hAnsi="黑体" w:cs="黑体"/>
          <w:sz w:val="24"/>
          <w:szCs w:val="24"/>
        </w:rPr>
        <w:t>引言</w:t>
      </w:r>
    </w:p>
    <w:p w14:paraId="6A5CAB41">
      <w:pPr>
        <w:pStyle w:val="74"/>
        <w:ind w:firstLine="364" w:firstLineChars="200"/>
        <w:rPr>
          <w:rFonts w:hint="eastAsia"/>
        </w:rPr>
      </w:pPr>
      <w:r>
        <w:rPr>
          <w:rFonts w:hint="eastAsia"/>
          <w:lang w:val="en-US" w:eastAsia="zh-CN"/>
        </w:rPr>
        <w:t>数字图像由于</w:t>
      </w:r>
      <w:r>
        <w:rPr>
          <w:rFonts w:hint="eastAsia"/>
        </w:rPr>
        <w:t>具有内容多样和存储便利等优点,已经成为传递网络信息的主要载体之一,并</w:t>
      </w:r>
      <w:r>
        <w:rPr>
          <w:rFonts w:hint="eastAsia"/>
          <w:lang w:val="en-US" w:eastAsia="zh-CN"/>
        </w:rPr>
        <w:t>被</w:t>
      </w:r>
      <w:r>
        <w:rPr>
          <w:rFonts w:hint="eastAsia"/>
        </w:rPr>
        <w:t>广泛应用于新闻资讯、医疗诊断和身份识别等领域。</w:t>
      </w:r>
      <w:r>
        <w:rPr>
          <w:rFonts w:hint="eastAsia"/>
          <w:lang w:val="en-US" w:eastAsia="zh-CN"/>
        </w:rPr>
        <w:t>GAN</w:t>
      </w:r>
      <w:r>
        <w:rPr>
          <w:rFonts w:hint="eastAsia"/>
        </w:rPr>
        <w:t>（Generative Adversarial Networks）</w:t>
      </w:r>
      <w:r>
        <w:rPr>
          <w:rFonts w:hint="eastAsia"/>
          <w:lang w:eastAsia="zh-CN"/>
        </w:rPr>
        <w:t>是</w:t>
      </w:r>
      <w:r>
        <w:rPr>
          <w:rFonts w:hint="eastAsia"/>
          <w:lang w:val="en-US" w:eastAsia="zh-CN"/>
        </w:rPr>
        <w:t>一种基于深度学习技术的生成模型，由</w:t>
      </w:r>
      <w:r>
        <w:rPr>
          <w:rFonts w:hint="eastAsia"/>
        </w:rPr>
        <w:t>Ian Goodfellow等人于2014年提出</w:t>
      </w:r>
      <w:r>
        <w:rPr>
          <w:rFonts w:hint="eastAsia"/>
          <w:lang w:eastAsia="zh-CN"/>
        </w:rPr>
        <w:t>。</w:t>
      </w:r>
      <w:r>
        <w:rPr>
          <w:rFonts w:hint="eastAsia"/>
          <w:lang w:val="en-US" w:eastAsia="zh-CN"/>
        </w:rPr>
        <w:t>GAN</w:t>
      </w:r>
      <w:r>
        <w:rPr>
          <w:rFonts w:hint="eastAsia"/>
        </w:rPr>
        <w:t>由生成器和鉴别器构成，</w:t>
      </w:r>
      <w:r>
        <w:rPr>
          <w:rFonts w:hint="eastAsia"/>
          <w:lang w:val="en-US" w:eastAsia="zh-CN"/>
        </w:rPr>
        <w:t>其中</w:t>
      </w:r>
      <w:r>
        <w:rPr>
          <w:rFonts w:hint="eastAsia"/>
        </w:rPr>
        <w:t>生成器能够生成与真实数据相似的样本。</w:t>
      </w:r>
      <w:r>
        <w:rPr>
          <w:rFonts w:hint="eastAsia"/>
          <w:lang w:val="en-US" w:eastAsia="zh-CN"/>
        </w:rPr>
        <w:t>截止目前，已产生超过百种不同的、能够生成图像的GAN，这些</w:t>
      </w:r>
      <w:r>
        <w:rPr>
          <w:rFonts w:hint="eastAsia"/>
        </w:rPr>
        <w:t>生成的图像</w:t>
      </w:r>
      <w:r>
        <w:rPr>
          <w:rFonts w:hint="eastAsia"/>
          <w:lang w:val="en-US" w:eastAsia="zh-CN"/>
        </w:rPr>
        <w:t>丰富了人们生活</w:t>
      </w:r>
      <w:r>
        <w:rPr>
          <w:rFonts w:hint="eastAsia"/>
          <w:lang w:eastAsia="zh-CN"/>
        </w:rPr>
        <w:t>。</w:t>
      </w:r>
      <w:r>
        <w:rPr>
          <w:rFonts w:hint="eastAsia"/>
          <w:lang w:val="en-US" w:eastAsia="zh-CN"/>
        </w:rPr>
        <w:t>然而，一些人却恶意地利用GAN来伪造图像并滥用于政治和色情领域，给个人隐私和社会带来了严重的威胁</w:t>
      </w:r>
      <w:r>
        <w:rPr>
          <w:rFonts w:hint="eastAsia"/>
        </w:rPr>
        <w:t>。</w:t>
      </w:r>
      <w:r>
        <w:rPr>
          <w:rFonts w:hint="eastAsia"/>
          <w:lang w:val="en-US" w:eastAsia="zh-CN"/>
        </w:rPr>
        <w:t>由于数字图像被广泛应用于个领域，其真实性十分</w:t>
      </w:r>
      <w:r>
        <w:rPr>
          <w:rFonts w:hint="eastAsia"/>
        </w:rPr>
        <w:t>重要</w:t>
      </w:r>
      <w:r>
        <w:rPr>
          <w:rFonts w:hint="eastAsia"/>
          <w:lang w:val="en-US" w:eastAsia="zh-CN"/>
        </w:rPr>
        <w:t>。</w:t>
      </w:r>
      <w:r>
        <w:rPr>
          <w:rFonts w:hint="eastAsia"/>
        </w:rPr>
        <w:t>为防止GAN生成的</w:t>
      </w:r>
      <w:r>
        <w:rPr>
          <w:rFonts w:hint="eastAsia"/>
          <w:lang w:val="en-US" w:eastAsia="zh-CN"/>
        </w:rPr>
        <w:t>虚假</w:t>
      </w:r>
      <w:r>
        <w:rPr>
          <w:rFonts w:hint="eastAsia"/>
        </w:rPr>
        <w:t>图像被滥用而给社会带来</w:t>
      </w:r>
      <w:r>
        <w:rPr>
          <w:rFonts w:hint="eastAsia"/>
          <w:lang w:val="en-US" w:eastAsia="zh-CN"/>
        </w:rPr>
        <w:t>危害</w:t>
      </w:r>
      <w:r>
        <w:rPr>
          <w:rFonts w:hint="eastAsia"/>
        </w:rPr>
        <w:t>，需要</w:t>
      </w:r>
      <w:r>
        <w:rPr>
          <w:rFonts w:hint="eastAsia"/>
          <w:lang w:val="en-US" w:eastAsia="zh-CN"/>
        </w:rPr>
        <w:t>研究</w:t>
      </w:r>
      <w:r>
        <w:rPr>
          <w:rFonts w:hint="eastAsia"/>
        </w:rPr>
        <w:t>有效的检测</w:t>
      </w:r>
      <w:r>
        <w:rPr>
          <w:rFonts w:hint="eastAsia"/>
          <w:lang w:val="en-US" w:eastAsia="zh-CN"/>
        </w:rPr>
        <w:t>算法来</w:t>
      </w:r>
      <w:r>
        <w:rPr>
          <w:rFonts w:hint="eastAsia"/>
        </w:rPr>
        <w:t>检测图像是否由GAN生成</w:t>
      </w:r>
      <w:r>
        <w:rPr>
          <w:rFonts w:hint="eastAsia"/>
          <w:lang w:eastAsia="zh-CN"/>
        </w:rPr>
        <w:t>，</w:t>
      </w:r>
      <w:r>
        <w:rPr>
          <w:rFonts w:hint="eastAsia"/>
          <w:lang w:val="en-US" w:eastAsia="zh-CN"/>
        </w:rPr>
        <w:t>以帮助人们正确区分真实图像和生成图像</w:t>
      </w:r>
      <w:r>
        <w:rPr>
          <w:rFonts w:hint="eastAsia"/>
        </w:rPr>
        <w:t>。当前，</w:t>
      </w:r>
      <w:r>
        <w:rPr>
          <w:rFonts w:hint="eastAsia"/>
          <w:lang w:val="en-US" w:eastAsia="zh-CN"/>
        </w:rPr>
        <w:t>研究人员</w:t>
      </w:r>
      <w:r>
        <w:rPr>
          <w:rFonts w:hint="eastAsia"/>
        </w:rPr>
        <w:t>提出</w:t>
      </w:r>
      <w:r>
        <w:rPr>
          <w:rFonts w:hint="eastAsia"/>
          <w:lang w:eastAsia="zh-CN"/>
        </w:rPr>
        <w:t>了</w:t>
      </w:r>
      <w:r>
        <w:rPr>
          <w:rFonts w:hint="eastAsia"/>
          <w:lang w:val="en-US" w:eastAsia="zh-CN"/>
        </w:rPr>
        <w:t>大量</w:t>
      </w:r>
      <w:r>
        <w:rPr>
          <w:rFonts w:hint="eastAsia"/>
        </w:rPr>
        <w:t>检测算法</w:t>
      </w:r>
      <w:r>
        <w:rPr>
          <w:rFonts w:hint="eastAsia"/>
          <w:lang w:val="en-US" w:eastAsia="zh-CN"/>
        </w:rPr>
        <w:t>来</w:t>
      </w:r>
      <w:r>
        <w:rPr>
          <w:rFonts w:hint="eastAsia"/>
        </w:rPr>
        <w:t>检测GAN生成的图像</w:t>
      </w:r>
      <w:r>
        <w:rPr>
          <w:rFonts w:hint="eastAsia"/>
          <w:lang w:eastAsia="zh-CN"/>
        </w:rPr>
        <w:t>。</w:t>
      </w:r>
      <w:r>
        <w:rPr>
          <w:rFonts w:hint="eastAsia"/>
          <w:lang w:val="en-US" w:eastAsia="zh-CN"/>
        </w:rPr>
        <w:t>这些算法主要</w:t>
      </w:r>
      <w:r>
        <w:rPr>
          <w:rFonts w:hint="eastAsia"/>
        </w:rPr>
        <w:t>分为</w:t>
      </w:r>
      <w:r>
        <w:rPr>
          <w:rFonts w:hint="eastAsia"/>
          <w:lang w:val="en-US" w:eastAsia="zh-CN"/>
        </w:rPr>
        <w:t>基于</w:t>
      </w:r>
      <w:r>
        <w:rPr>
          <w:rFonts w:hint="eastAsia"/>
        </w:rPr>
        <w:t>传统数字图像取证</w:t>
      </w:r>
      <w:r>
        <w:rPr>
          <w:rFonts w:hint="eastAsia"/>
          <w:lang w:val="en-US" w:eastAsia="zh-CN"/>
        </w:rPr>
        <w:t>方式的检测</w:t>
      </w:r>
      <w:r>
        <w:rPr>
          <w:rFonts w:hint="eastAsia"/>
        </w:rPr>
        <w:t>算法和基于</w:t>
      </w:r>
      <w:r>
        <w:rPr>
          <w:rFonts w:hint="eastAsia"/>
          <w:lang w:val="en-US" w:eastAsia="zh-CN"/>
        </w:rPr>
        <w:t>深度学习技术的检测</w:t>
      </w:r>
      <w:r>
        <w:rPr>
          <w:rFonts w:hint="eastAsia"/>
        </w:rPr>
        <w:t>算法。</w:t>
      </w:r>
    </w:p>
    <w:p w14:paraId="06801050">
      <w:pPr>
        <w:pStyle w:val="74"/>
        <w:ind w:firstLine="364" w:firstLineChars="200"/>
        <w:rPr>
          <w:rFonts w:hint="eastAsia"/>
        </w:rPr>
      </w:pPr>
      <w:r>
        <w:rPr>
          <w:rFonts w:hint="eastAsia"/>
          <w:lang w:val="en-US" w:eastAsia="zh-CN"/>
        </w:rPr>
        <w:t>基于</w:t>
      </w:r>
      <w:r>
        <w:rPr>
          <w:rFonts w:hint="eastAsia"/>
        </w:rPr>
        <w:t>传统数字图像取证</w:t>
      </w:r>
      <w:r>
        <w:rPr>
          <w:rFonts w:hint="eastAsia"/>
          <w:lang w:val="en-US" w:eastAsia="zh-CN"/>
        </w:rPr>
        <w:t>方式的检测</w:t>
      </w:r>
      <w:r>
        <w:rPr>
          <w:rFonts w:hint="eastAsia"/>
        </w:rPr>
        <w:t>算法</w:t>
      </w:r>
      <w:r>
        <w:rPr>
          <w:rFonts w:hint="eastAsia"/>
          <w:lang w:val="en-US" w:eastAsia="zh-CN"/>
        </w:rPr>
        <w:t>中，研究者主要根据数字图像中</w:t>
      </w:r>
      <w:r>
        <w:rPr>
          <w:rFonts w:hint="eastAsia"/>
        </w:rPr>
        <w:t>诸如光照不一致性，空域和频域统计特性等性质来</w:t>
      </w:r>
      <w:r>
        <w:rPr>
          <w:rFonts w:hint="eastAsia"/>
          <w:lang w:val="en-US" w:eastAsia="zh-CN"/>
        </w:rPr>
        <w:t>设计检测算法以</w:t>
      </w:r>
      <w:r>
        <w:rPr>
          <w:rFonts w:hint="eastAsia"/>
        </w:rPr>
        <w:t>鉴别图像真实性。</w:t>
      </w:r>
      <w:r>
        <w:rPr>
          <w:rFonts w:hint="eastAsia"/>
          <w:color w:val="auto"/>
        </w:rPr>
        <w:t>McCloskey[17]等人分析</w:t>
      </w:r>
      <w:r>
        <w:rPr>
          <w:rFonts w:hint="eastAsia"/>
          <w:color w:val="auto"/>
          <w:lang w:eastAsia="zh-CN"/>
        </w:rPr>
        <w:t>了</w:t>
      </w:r>
      <w:r>
        <w:rPr>
          <w:rFonts w:hint="eastAsia"/>
          <w:color w:val="auto"/>
        </w:rPr>
        <w:t>图像颜色形成的过程，认为</w:t>
      </w:r>
      <w:r>
        <w:rPr>
          <w:rFonts w:hint="eastAsia"/>
          <w:color w:val="auto"/>
          <w:lang w:val="en-US" w:eastAsia="zh-CN"/>
        </w:rPr>
        <w:t>GAN</w:t>
      </w:r>
      <w:r>
        <w:rPr>
          <w:rFonts w:hint="eastAsia"/>
          <w:color w:val="auto"/>
        </w:rPr>
        <w:t>存在的标准化过程限制了</w:t>
      </w:r>
      <w:r>
        <w:rPr>
          <w:rFonts w:hint="eastAsia"/>
          <w:color w:val="auto"/>
          <w:lang w:val="en-US" w:eastAsia="zh-CN"/>
        </w:rPr>
        <w:t>生成图像的</w:t>
      </w:r>
      <w:r>
        <w:rPr>
          <w:rFonts w:hint="eastAsia"/>
          <w:color w:val="auto"/>
        </w:rPr>
        <w:t>像素范围，使生成图像的曝光度与真实图像不同</w:t>
      </w:r>
      <w:r>
        <w:rPr>
          <w:rFonts w:hint="eastAsia"/>
          <w:color w:val="auto"/>
          <w:lang w:eastAsia="zh-CN"/>
        </w:rPr>
        <w:t>，</w:t>
      </w:r>
      <w:r>
        <w:rPr>
          <w:rFonts w:hint="eastAsia"/>
          <w:color w:val="auto"/>
          <w:lang w:val="en-US" w:eastAsia="zh-CN"/>
        </w:rPr>
        <w:t>提出</w:t>
      </w:r>
      <w:r>
        <w:rPr>
          <w:rFonts w:hint="eastAsia"/>
          <w:color w:val="auto"/>
          <w:lang w:val="en-US" w:eastAsia="zh-CN"/>
        </w:rPr>
        <w:t>将</w:t>
      </w:r>
      <w:r>
        <w:rPr>
          <w:rFonts w:hint="eastAsia"/>
          <w:color w:val="auto"/>
        </w:rPr>
        <w:t>测量</w:t>
      </w:r>
      <w:r>
        <w:rPr>
          <w:rFonts w:hint="eastAsia"/>
          <w:color w:val="auto"/>
          <w:lang w:val="en-US" w:eastAsia="zh-CN"/>
        </w:rPr>
        <w:t>的</w:t>
      </w:r>
      <w:r>
        <w:rPr>
          <w:rFonts w:hint="eastAsia"/>
          <w:color w:val="auto"/>
        </w:rPr>
        <w:t>图像过曝光和曝光不足的频率作为特征来检测生成图像。然而，算法</w:t>
      </w:r>
      <w:r>
        <w:rPr>
          <w:rFonts w:hint="eastAsia"/>
          <w:color w:val="auto"/>
          <w:lang w:val="en-US" w:eastAsia="zh-CN"/>
        </w:rPr>
        <w:t>仅</w:t>
      </w:r>
      <w:r>
        <w:rPr>
          <w:rFonts w:hint="eastAsia"/>
          <w:color w:val="auto"/>
        </w:rPr>
        <w:t>取得0.7的AUC（Area Under Curve）值。</w:t>
      </w:r>
      <w:r>
        <w:rPr>
          <w:rFonts w:hint="eastAsia"/>
        </w:rPr>
        <w:t>Guo[21]认为真实人脸图像中</w:t>
      </w:r>
      <w:r>
        <w:rPr>
          <w:rFonts w:hint="eastAsia"/>
          <w:lang w:val="en-US" w:eastAsia="zh-CN"/>
        </w:rPr>
        <w:t>的</w:t>
      </w:r>
      <w:r>
        <w:rPr>
          <w:rFonts w:hint="eastAsia"/>
        </w:rPr>
        <w:t>眼睛瞳孔是椭圆状的，而生成人脸图像中的眼睛瞳孔是不规则的</w:t>
      </w:r>
      <w:r>
        <w:rPr>
          <w:rFonts w:hint="eastAsia"/>
          <w:lang w:eastAsia="zh-CN"/>
        </w:rPr>
        <w:t>，</w:t>
      </w:r>
      <w:r>
        <w:rPr>
          <w:rFonts w:hint="eastAsia"/>
        </w:rPr>
        <w:t>提出</w:t>
      </w:r>
      <w:r>
        <w:rPr>
          <w:rFonts w:hint="eastAsia"/>
          <w:lang w:val="en-US" w:eastAsia="zh-CN"/>
        </w:rPr>
        <w:t>通过</w:t>
      </w:r>
      <w:r>
        <w:rPr>
          <w:rFonts w:hint="eastAsia"/>
        </w:rPr>
        <w:t>计算瞳孔区域与椭圆掩模的IoU值，以IoU值大小判断图像是否</w:t>
      </w:r>
      <w:r>
        <w:rPr>
          <w:rFonts w:hint="eastAsia"/>
          <w:lang w:val="en-US" w:eastAsia="zh-CN"/>
        </w:rPr>
        <w:t>属于</w:t>
      </w:r>
      <w:r>
        <w:rPr>
          <w:rFonts w:hint="eastAsia"/>
        </w:rPr>
        <w:t>生成</w:t>
      </w:r>
      <w:r>
        <w:rPr>
          <w:rFonts w:hint="eastAsia"/>
          <w:lang w:val="en-US" w:eastAsia="zh-CN"/>
        </w:rPr>
        <w:t>图像的算法</w:t>
      </w:r>
      <w:r>
        <w:rPr>
          <w:rFonts w:hint="eastAsia"/>
        </w:rPr>
        <w:t>。这种算法</w:t>
      </w:r>
      <w:r>
        <w:rPr>
          <w:rFonts w:hint="eastAsia"/>
          <w:lang w:val="en-US" w:eastAsia="zh-CN"/>
        </w:rPr>
        <w:t>对图像的质量和角度有严格的</w:t>
      </w:r>
      <w:r>
        <w:rPr>
          <w:rFonts w:hint="eastAsia"/>
        </w:rPr>
        <w:t>要求，如果</w:t>
      </w:r>
      <w:r>
        <w:rPr>
          <w:rFonts w:hint="eastAsia"/>
          <w:lang w:val="en-US" w:eastAsia="zh-CN"/>
        </w:rPr>
        <w:t>人体</w:t>
      </w:r>
      <w:r>
        <w:rPr>
          <w:rFonts w:hint="eastAsia"/>
        </w:rPr>
        <w:t>生理存在缺陷，将</w:t>
      </w:r>
      <w:r>
        <w:rPr>
          <w:rFonts w:hint="eastAsia"/>
          <w:lang w:val="en-US" w:eastAsia="zh-CN"/>
        </w:rPr>
        <w:t>使算法</w:t>
      </w:r>
      <w:r>
        <w:rPr>
          <w:rFonts w:hint="eastAsia"/>
        </w:rPr>
        <w:t>产生误判。Liu[22]等人使用Sobel算子得到图像在HSV空间的梯度，然后统计</w:t>
      </w:r>
      <w:r>
        <w:rPr>
          <w:rFonts w:hint="eastAsia"/>
          <w:lang w:eastAsia="zh-CN"/>
        </w:rPr>
        <w:t>了</w:t>
      </w:r>
      <w:r>
        <w:rPr>
          <w:rFonts w:hint="eastAsia"/>
        </w:rPr>
        <w:t>梯度分布的直方图，利用直方图作为特征检测生成图像，检测PGGAN生成的图像取得99.4%的准确率，但未研究跨模型泛化性能。</w:t>
      </w:r>
      <w:r>
        <w:rPr>
          <w:rFonts w:hint="eastAsia"/>
          <w:color w:val="auto"/>
        </w:rPr>
        <w:t>Durall[23]等人发现生成图像的高频成分存在失真现象，提出以图像方位积分(azimuthal integral)为特征，然后通过支持向量机分类</w:t>
      </w:r>
      <w:r>
        <w:rPr>
          <w:rFonts w:hint="eastAsia"/>
          <w:color w:val="auto"/>
          <w:lang w:val="en-US" w:eastAsia="zh-CN"/>
        </w:rPr>
        <w:t>的方法来</w:t>
      </w:r>
      <w:r>
        <w:rPr>
          <w:rFonts w:hint="eastAsia"/>
          <w:color w:val="auto"/>
        </w:rPr>
        <w:t>检测生成图像，取得100%的准确率，但算法缺乏跨模型泛化性能。</w:t>
      </w:r>
    </w:p>
    <w:p w14:paraId="161C1496">
      <w:pPr>
        <w:ind w:firstLine="364" w:firstLineChars="200"/>
        <w:rPr>
          <w:rStyle w:val="27"/>
          <w:sz w:val="18"/>
          <w:szCs w:val="18"/>
        </w:rPr>
      </w:pPr>
      <w:r>
        <w:rPr>
          <w:rFonts w:hint="eastAsia"/>
        </w:rPr>
        <w:t>基于传统图像取证</w:t>
      </w:r>
      <w:r>
        <w:rPr>
          <w:rFonts w:hint="eastAsia"/>
          <w:lang w:val="en-US" w:eastAsia="zh-CN"/>
        </w:rPr>
        <w:t>方式</w:t>
      </w:r>
      <w:r>
        <w:rPr>
          <w:rFonts w:hint="eastAsia"/>
        </w:rPr>
        <w:t>的检测算法的</w:t>
      </w:r>
      <w:del w:id="1" w:author="四季雨" w:date="2024-09-26T16:17:55Z">
        <w:r>
          <w:rPr>
            <w:rFonts w:hint="eastAsia"/>
          </w:rPr>
          <w:delText>优点</w:delText>
        </w:r>
      </w:del>
      <w:del w:id="2" w:author="四季雨" w:date="2024-09-26T16:17:54Z">
        <w:r>
          <w:rPr>
            <w:rFonts w:hint="eastAsia"/>
          </w:rPr>
          <w:delText>是</w:delText>
        </w:r>
      </w:del>
      <w:del w:id="3" w:author="四季雨" w:date="2024-09-26T16:17:54Z">
        <w:r>
          <w:rPr>
            <w:rFonts w:hint="eastAsia"/>
            <w:lang w:val="en-US" w:eastAsia="zh-CN"/>
          </w:rPr>
          <w:delText>算法</w:delText>
        </w:r>
      </w:del>
      <w:r>
        <w:rPr>
          <w:rFonts w:hint="eastAsia"/>
        </w:rPr>
        <w:t>具备理论和实验</w:t>
      </w:r>
      <w:ins w:id="4" w:author="四季雨" w:date="2024-09-26T16:18:04Z">
        <w:r>
          <w:rPr>
            <w:rFonts w:hint="eastAsia"/>
            <w:lang w:val="en-US" w:eastAsia="zh-CN"/>
          </w:rPr>
          <w:t>基础</w:t>
        </w:r>
      </w:ins>
      <w:del w:id="5" w:author="四季雨" w:date="2024-09-26T16:18:01Z">
        <w:r>
          <w:rPr>
            <w:rFonts w:hint="eastAsia"/>
            <w:lang w:val="en-US" w:eastAsia="zh-CN"/>
          </w:rPr>
          <w:delText>支撑</w:delText>
        </w:r>
      </w:del>
      <w:r>
        <w:rPr>
          <w:rFonts w:hint="eastAsia"/>
        </w:rPr>
        <w:t>。然而，</w:t>
      </w:r>
      <w:r>
        <w:rPr>
          <w:rFonts w:hint="eastAsia"/>
          <w:lang w:val="en-US" w:eastAsia="zh-CN"/>
        </w:rPr>
        <w:t>这类算法表征能力较弱，极容易过拟合仅存在于训练集的统计特性，因而</w:t>
      </w:r>
      <w:r>
        <w:rPr>
          <w:rFonts w:hint="eastAsia"/>
        </w:rPr>
        <w:t>往往检测未知GAN生成的图像时的准确率较低。另一方面，算法要求图像符合特定</w:t>
      </w:r>
      <w:r>
        <w:rPr>
          <w:rFonts w:hint="eastAsia"/>
          <w:lang w:val="en-US" w:eastAsia="zh-CN"/>
        </w:rPr>
        <w:t>角度和质量</w:t>
      </w:r>
      <w:r>
        <w:rPr>
          <w:rFonts w:hint="eastAsia"/>
        </w:rPr>
        <w:t>，面向的场景严格，也限制</w:t>
      </w:r>
      <w:r>
        <w:rPr>
          <w:rFonts w:hint="eastAsia"/>
          <w:lang w:eastAsia="zh-CN"/>
        </w:rPr>
        <w:t>了</w:t>
      </w:r>
      <w:del w:id="6" w:author="四季雨" w:date="2024-09-26T16:18:29Z">
        <w:r>
          <w:rPr>
            <w:rFonts w:hint="eastAsia"/>
            <w:lang w:val="en-US" w:eastAsia="zh-CN"/>
          </w:rPr>
          <w:delText>这类</w:delText>
        </w:r>
      </w:del>
      <w:r>
        <w:rPr>
          <w:rFonts w:hint="eastAsia"/>
          <w:lang w:val="en-US" w:eastAsia="zh-CN"/>
        </w:rPr>
        <w:t>算法的</w:t>
      </w:r>
      <w:r>
        <w:rPr>
          <w:rFonts w:hint="eastAsia"/>
        </w:rPr>
        <w:t>应用。</w:t>
      </w:r>
    </w:p>
    <w:p w14:paraId="42AFF808">
      <w:pPr>
        <w:ind w:firstLine="364" w:firstLineChars="200"/>
        <w:rPr>
          <w:rFonts w:hint="eastAsia"/>
        </w:rPr>
      </w:pPr>
      <w:r>
        <w:rPr>
          <w:rFonts w:hint="eastAsia"/>
        </w:rPr>
        <w:t>基于深度学习技术的检测算法</w:t>
      </w:r>
      <w:r>
        <w:rPr>
          <w:rFonts w:hint="eastAsia"/>
          <w:lang w:val="en-US" w:eastAsia="zh-CN"/>
        </w:rPr>
        <w:t>利用神经网络来构建算法模型，然后</w:t>
      </w:r>
      <w:r>
        <w:rPr>
          <w:rFonts w:hint="eastAsia"/>
        </w:rPr>
        <w:t>从海量的数据中学习一般性特征</w:t>
      </w:r>
      <w:r>
        <w:rPr>
          <w:rFonts w:hint="eastAsia"/>
          <w:lang w:val="en-US" w:eastAsia="zh-CN"/>
        </w:rPr>
        <w:t>以</w:t>
      </w:r>
      <w:r>
        <w:rPr>
          <w:rFonts w:hint="eastAsia"/>
        </w:rPr>
        <w:t>检测生成图像</w:t>
      </w:r>
      <w:r>
        <w:rPr>
          <w:rFonts w:hint="eastAsia"/>
          <w:lang w:eastAsia="zh-CN"/>
        </w:rPr>
        <w:t>。</w:t>
      </w:r>
      <w:r>
        <w:rPr>
          <w:rFonts w:hint="eastAsia"/>
          <w:lang w:val="en-US" w:eastAsia="zh-CN"/>
        </w:rPr>
        <w:t>由于神经网络具有强大的表征能力，因而该类算法泛化性较强，吸引了众多学者研究</w:t>
      </w:r>
      <w:r>
        <w:rPr>
          <w:rFonts w:hint="eastAsia"/>
          <w:lang w:eastAsia="zh-CN"/>
        </w:rPr>
        <w:t>。</w:t>
      </w:r>
      <w:r>
        <w:rPr>
          <w:rFonts w:hint="eastAsia"/>
        </w:rPr>
        <w:t>上采样过程几乎是GAN的共有过程，Zhang[34]等人设计含有上采样过程的AutoGAN生成大量</w:t>
      </w:r>
      <w:r>
        <w:rPr>
          <w:rFonts w:hint="eastAsia"/>
          <w:lang w:val="en-US" w:eastAsia="zh-CN"/>
        </w:rPr>
        <w:t>的、</w:t>
      </w:r>
      <w:r>
        <w:rPr>
          <w:rFonts w:hint="eastAsia"/>
        </w:rPr>
        <w:t>模拟</w:t>
      </w:r>
      <w:r>
        <w:rPr>
          <w:rFonts w:hint="eastAsia"/>
          <w:lang w:val="en-US" w:eastAsia="zh-CN"/>
        </w:rPr>
        <w:t>各种</w:t>
      </w:r>
      <w:r>
        <w:rPr>
          <w:rFonts w:hint="eastAsia"/>
        </w:rPr>
        <w:t>生成图像</w:t>
      </w:r>
      <w:r>
        <w:rPr>
          <w:rFonts w:hint="eastAsia"/>
          <w:lang w:val="en-US" w:eastAsia="zh-CN"/>
        </w:rPr>
        <w:t>的图像</w:t>
      </w:r>
      <w:r>
        <w:rPr>
          <w:rFonts w:hint="eastAsia"/>
        </w:rPr>
        <w:t>，然后使用</w:t>
      </w:r>
      <w:r>
        <w:rPr>
          <w:rFonts w:hint="eastAsia"/>
          <w:lang w:val="en-US" w:eastAsia="zh-CN"/>
        </w:rPr>
        <w:t>这种</w:t>
      </w:r>
      <w:r>
        <w:rPr>
          <w:rFonts w:hint="eastAsia"/>
        </w:rPr>
        <w:t>图像训练算法的网络参数。然而，如果GAN采用的上采样</w:t>
      </w:r>
      <w:r>
        <w:rPr>
          <w:rFonts w:hint="eastAsia"/>
          <w:lang w:val="en-US" w:eastAsia="zh-CN"/>
        </w:rPr>
        <w:t>方式</w:t>
      </w:r>
      <w:r>
        <w:rPr>
          <w:rFonts w:hint="eastAsia"/>
        </w:rPr>
        <w:t>与AutoGAN采用的有较大差异，算法的检测</w:t>
      </w:r>
      <w:r>
        <w:rPr>
          <w:rFonts w:hint="eastAsia"/>
          <w:lang w:val="en-US" w:eastAsia="zh-CN"/>
        </w:rPr>
        <w:t>准确率</w:t>
      </w:r>
      <w:r>
        <w:rPr>
          <w:rFonts w:hint="eastAsia"/>
        </w:rPr>
        <w:t>将严重下降。Liu[36]等人发现图像的相位谱保留丰富的频率分量，提出结合图像空域特征和相位特征检测生成图像，</w:t>
      </w:r>
      <w:r>
        <w:rPr>
          <w:rFonts w:hint="eastAsia"/>
          <w:lang w:val="en-US" w:eastAsia="zh-CN"/>
        </w:rPr>
        <w:t>算法</w:t>
      </w:r>
      <w:r>
        <w:rPr>
          <w:rFonts w:hint="eastAsia"/>
        </w:rPr>
        <w:t>检测两个Deepfake数据集[37,38]得到91.5%和76.88%的准确率。Jeong[26]</w:t>
      </w:r>
      <w:r>
        <w:rPr>
          <w:rFonts w:hint="eastAsia"/>
          <w:lang w:val="en-US" w:eastAsia="zh-CN"/>
        </w:rPr>
        <w:t>提出的算法</w:t>
      </w:r>
      <w:r>
        <w:rPr>
          <w:rFonts w:hint="eastAsia"/>
        </w:rPr>
        <w:t>使用高通滤波器去除空域和频域无关特征</w:t>
      </w:r>
      <w:r>
        <w:rPr>
          <w:rFonts w:hint="eastAsia"/>
          <w:lang w:eastAsia="zh-CN"/>
        </w:rPr>
        <w:t>，</w:t>
      </w:r>
      <w:r>
        <w:rPr>
          <w:rFonts w:hint="eastAsia"/>
        </w:rPr>
        <w:t>从而突出重要特征</w:t>
      </w:r>
      <w:r>
        <w:rPr>
          <w:rFonts w:hint="eastAsia"/>
          <w:lang w:val="en-US" w:eastAsia="zh-CN"/>
        </w:rPr>
        <w:t>以检测生成图像，</w:t>
      </w:r>
      <w:r>
        <w:rPr>
          <w:rFonts w:hint="eastAsia"/>
        </w:rPr>
        <w:t>取得超过72%的跨模型检测准确率和平均精度。Tian[40]等人将图像频率分量划分为低、中、高成分，然后与原始图像进行特征聚合，利用聚合特征检测生成图像，取得97.74%的准确率，</w:t>
      </w:r>
      <w:r>
        <w:rPr>
          <w:rFonts w:hint="eastAsia"/>
          <w:lang w:val="en-US" w:eastAsia="zh-CN"/>
        </w:rPr>
        <w:t>但</w:t>
      </w:r>
      <w:r>
        <w:rPr>
          <w:rFonts w:hint="eastAsia"/>
        </w:rPr>
        <w:t>检测未知GAN生成的图像的准确率只有69.17%。</w:t>
      </w:r>
      <w:r>
        <w:rPr>
          <w:rFonts w:hint="eastAsia"/>
          <w:color w:val="auto"/>
        </w:rPr>
        <w:t>Wang[41]等人使用小波变换</w:t>
      </w:r>
      <w:r>
        <w:rPr>
          <w:rFonts w:hint="eastAsia"/>
          <w:color w:val="auto"/>
          <w:lang w:val="en-US" w:eastAsia="zh-CN"/>
        </w:rPr>
        <w:t>将空域</w:t>
      </w:r>
      <w:r>
        <w:rPr>
          <w:rFonts w:hint="eastAsia"/>
          <w:color w:val="auto"/>
        </w:rPr>
        <w:t>图像</w:t>
      </w:r>
      <w:r>
        <w:rPr>
          <w:rFonts w:hint="eastAsia"/>
          <w:color w:val="auto"/>
          <w:lang w:val="en-US" w:eastAsia="zh-CN"/>
        </w:rPr>
        <w:t>变换至</w:t>
      </w:r>
      <w:r>
        <w:rPr>
          <w:rFonts w:hint="eastAsia"/>
          <w:color w:val="auto"/>
        </w:rPr>
        <w:t>频域，再提取图像中的高频分量，然后与</w:t>
      </w:r>
      <w:r>
        <w:rPr>
          <w:rFonts w:hint="eastAsia"/>
          <w:color w:val="auto"/>
          <w:lang w:val="en-US" w:eastAsia="zh-CN"/>
        </w:rPr>
        <w:t>原始</w:t>
      </w:r>
      <w:r>
        <w:rPr>
          <w:rFonts w:hint="eastAsia"/>
          <w:color w:val="auto"/>
        </w:rPr>
        <w:t>图像</w:t>
      </w:r>
      <w:r>
        <w:rPr>
          <w:rFonts w:hint="eastAsia"/>
          <w:color w:val="auto"/>
          <w:lang w:val="en-US" w:eastAsia="zh-CN"/>
        </w:rPr>
        <w:t>进行</w:t>
      </w:r>
      <w:r>
        <w:rPr>
          <w:rFonts w:hint="eastAsia"/>
          <w:color w:val="auto"/>
        </w:rPr>
        <w:t>特征融合</w:t>
      </w:r>
      <w:r>
        <w:rPr>
          <w:rFonts w:hint="eastAsia"/>
          <w:color w:val="auto"/>
          <w:lang w:eastAsia="zh-CN"/>
        </w:rPr>
        <w:t>，</w:t>
      </w:r>
      <w:r>
        <w:rPr>
          <w:rFonts w:hint="eastAsia"/>
          <w:color w:val="auto"/>
          <w:lang w:val="en-US" w:eastAsia="zh-CN"/>
        </w:rPr>
        <w:t>并通过</w:t>
      </w:r>
      <w:r>
        <w:rPr>
          <w:rFonts w:hint="eastAsia"/>
          <w:color w:val="auto"/>
        </w:rPr>
        <w:t>Xception</w:t>
      </w:r>
      <w:r>
        <w:rPr>
          <w:rFonts w:hint="eastAsia"/>
          <w:color w:val="auto"/>
          <w:lang w:val="en-US" w:eastAsia="zh-CN"/>
        </w:rPr>
        <w:t>来</w:t>
      </w:r>
      <w:r>
        <w:rPr>
          <w:rFonts w:hint="eastAsia"/>
          <w:color w:val="auto"/>
        </w:rPr>
        <w:t>检测生成图像，取得超过98%的准确率，但</w:t>
      </w:r>
      <w:r>
        <w:rPr>
          <w:rFonts w:hint="eastAsia"/>
          <w:color w:val="auto"/>
          <w:lang w:val="en-US" w:eastAsia="zh-CN"/>
        </w:rPr>
        <w:t>检测</w:t>
      </w:r>
      <w:r>
        <w:rPr>
          <w:rFonts w:hint="eastAsia"/>
          <w:color w:val="auto"/>
        </w:rPr>
        <w:t>低质量图像的准确率较低。</w:t>
      </w:r>
      <w:r>
        <w:rPr>
          <w:rFonts w:hint="eastAsia"/>
        </w:rPr>
        <w:t>Miao[42]等人设计中心差分注意变换器使算法学习全局高频信息和局部细粒度特征；设计高频小波采样器使算法提取多通道的高频特征，</w:t>
      </w:r>
      <w:r>
        <w:rPr>
          <w:rFonts w:hint="eastAsia"/>
          <w:lang w:val="en-US" w:eastAsia="zh-CN"/>
        </w:rPr>
        <w:t>然后将两种特征进行聚合。提出的</w:t>
      </w:r>
      <w:r>
        <w:rPr>
          <w:rFonts w:hint="eastAsia"/>
        </w:rPr>
        <w:t>算法</w:t>
      </w:r>
      <w:r>
        <w:rPr>
          <w:rFonts w:hint="eastAsia"/>
          <w:lang w:val="en-US" w:eastAsia="zh-CN"/>
        </w:rPr>
        <w:t>以</w:t>
      </w:r>
      <w:r>
        <w:rPr>
          <w:rFonts w:hint="eastAsia"/>
        </w:rPr>
        <w:t>聚合特征</w:t>
      </w:r>
      <w:r>
        <w:rPr>
          <w:rFonts w:hint="eastAsia"/>
          <w:lang w:val="en-US" w:eastAsia="zh-CN"/>
        </w:rPr>
        <w:t>来</w:t>
      </w:r>
      <w:r>
        <w:rPr>
          <w:rFonts w:hint="eastAsia"/>
        </w:rPr>
        <w:t>检测生成图像，但检测被压缩处理的图像</w:t>
      </w:r>
      <w:r>
        <w:rPr>
          <w:rFonts w:hint="eastAsia"/>
          <w:lang w:val="en-US" w:eastAsia="zh-CN"/>
        </w:rPr>
        <w:t>的</w:t>
      </w:r>
      <w:r>
        <w:rPr>
          <w:rFonts w:hint="eastAsia"/>
        </w:rPr>
        <w:t>准确率</w:t>
      </w:r>
      <w:r>
        <w:rPr>
          <w:rFonts w:hint="eastAsia"/>
          <w:lang w:val="en-US" w:eastAsia="zh-CN"/>
        </w:rPr>
        <w:t>较低</w:t>
      </w:r>
      <w:r>
        <w:rPr>
          <w:rFonts w:hint="eastAsia"/>
        </w:rPr>
        <w:t>。</w:t>
      </w:r>
    </w:p>
    <w:p w14:paraId="7B88EA69">
      <w:pPr>
        <w:pStyle w:val="74"/>
        <w:ind w:firstLine="364"/>
        <w:rPr>
          <w:rFonts w:hint="eastAsia"/>
          <w:lang w:eastAsia="zh-CN"/>
        </w:rPr>
      </w:pPr>
      <w:r>
        <w:rPr>
          <w:rFonts w:hint="eastAsia"/>
        </w:rPr>
        <w:t>基于</w:t>
      </w:r>
      <w:r>
        <w:rPr>
          <w:rFonts w:hint="eastAsia"/>
          <w:lang w:val="en-US" w:eastAsia="zh-CN"/>
        </w:rPr>
        <w:t>深度学习技术</w:t>
      </w:r>
      <w:r>
        <w:rPr>
          <w:rFonts w:hint="eastAsia"/>
        </w:rPr>
        <w:t>的算法</w:t>
      </w:r>
      <w:r>
        <w:rPr>
          <w:rFonts w:hint="eastAsia"/>
          <w:lang w:val="en-US" w:eastAsia="zh-CN"/>
        </w:rPr>
        <w:t>一般</w:t>
      </w:r>
      <w:r>
        <w:rPr>
          <w:rFonts w:hint="eastAsia"/>
        </w:rPr>
        <w:t>需要利用生成图像存在的、由于GAN设计不完美带来的</w:t>
      </w:r>
      <w:r>
        <w:rPr>
          <w:rFonts w:hint="eastAsia"/>
          <w:lang w:eastAsia="zh-CN"/>
        </w:rPr>
        <w:t>伪影</w:t>
      </w:r>
      <w:r>
        <w:rPr>
          <w:rFonts w:hint="eastAsia"/>
        </w:rPr>
        <w:t>来检测生成图像。然而，随着GAN</w:t>
      </w:r>
      <w:r>
        <w:rPr>
          <w:rFonts w:hint="eastAsia"/>
          <w:lang w:val="en-US" w:eastAsia="zh-CN"/>
        </w:rPr>
        <w:t>结构</w:t>
      </w:r>
      <w:r>
        <w:rPr>
          <w:rFonts w:hint="eastAsia"/>
        </w:rPr>
        <w:t>的</w:t>
      </w:r>
      <w:r>
        <w:rPr>
          <w:rFonts w:hint="eastAsia"/>
          <w:lang w:val="en-US" w:eastAsia="zh-CN"/>
        </w:rPr>
        <w:t>改进</w:t>
      </w:r>
      <w:r>
        <w:rPr>
          <w:rFonts w:hint="eastAsia"/>
        </w:rPr>
        <w:t>，</w:t>
      </w:r>
      <w:r>
        <w:rPr>
          <w:rFonts w:hint="eastAsia"/>
          <w:lang w:val="en-US" w:eastAsia="zh-CN"/>
        </w:rPr>
        <w:t>生成图像中</w:t>
      </w:r>
      <w:r>
        <w:rPr>
          <w:rFonts w:hint="eastAsia"/>
        </w:rPr>
        <w:t>明显的</w:t>
      </w:r>
      <w:r>
        <w:rPr>
          <w:rFonts w:hint="eastAsia"/>
          <w:lang w:val="en-US" w:eastAsia="zh-CN"/>
        </w:rPr>
        <w:t>伪影已经</w:t>
      </w:r>
      <w:r>
        <w:rPr>
          <w:rFonts w:hint="eastAsia"/>
        </w:rPr>
        <w:t>得到有效隐藏</w:t>
      </w:r>
      <w:ins w:id="7" w:author="四季雨" w:date="2024-09-26T16:19:09Z">
        <w:r>
          <w:rPr>
            <w:rFonts w:hint="eastAsia"/>
            <w:lang w:eastAsia="zh-CN"/>
          </w:rPr>
          <w:t>。</w:t>
        </w:r>
      </w:ins>
      <w:del w:id="8" w:author="四季雨" w:date="2024-09-26T16:19:17Z">
        <w:r>
          <w:rPr>
            <w:rFonts w:hint="default"/>
            <w:lang w:val="en-US"/>
          </w:rPr>
          <w:delText>，另一方面</w:delText>
        </w:r>
      </w:del>
      <w:ins w:id="9" w:author="四季雨" w:date="2024-09-26T16:19:18Z">
        <w:r>
          <w:rPr>
            <w:rFonts w:hint="eastAsia"/>
            <w:lang w:val="en-US" w:eastAsia="zh-CN"/>
          </w:rPr>
          <w:t>此外</w:t>
        </w:r>
      </w:ins>
      <w:r>
        <w:rPr>
          <w:rFonts w:hint="eastAsia"/>
        </w:rPr>
        <w:t>，由于不同GAN产生的</w:t>
      </w:r>
      <w:r>
        <w:rPr>
          <w:rFonts w:hint="eastAsia"/>
          <w:lang w:eastAsia="zh-CN"/>
        </w:rPr>
        <w:t>伪影</w:t>
      </w:r>
      <w:r>
        <w:rPr>
          <w:rFonts w:hint="eastAsia"/>
        </w:rPr>
        <w:t>也有所不同，使得依赖</w:t>
      </w:r>
      <w:r>
        <w:rPr>
          <w:rFonts w:hint="eastAsia"/>
          <w:lang w:eastAsia="zh-CN"/>
        </w:rPr>
        <w:t>伪影</w:t>
      </w:r>
      <w:r>
        <w:rPr>
          <w:rFonts w:hint="eastAsia"/>
        </w:rPr>
        <w:t>的检测算法的泛化性能受到限制，检测未知GAN生成的图像时</w:t>
      </w:r>
      <w:r>
        <w:rPr>
          <w:rFonts w:hint="eastAsia"/>
          <w:lang w:val="en-US" w:eastAsia="zh-CN"/>
        </w:rPr>
        <w:t>的准确率低，算法缺乏</w:t>
      </w:r>
      <w:r>
        <w:rPr>
          <w:rFonts w:hint="eastAsia"/>
        </w:rPr>
        <w:t>通用</w:t>
      </w:r>
      <w:r>
        <w:rPr>
          <w:rFonts w:hint="eastAsia"/>
          <w:lang w:eastAsia="zh-CN"/>
        </w:rPr>
        <w:t>性。</w:t>
      </w:r>
    </w:p>
    <w:p w14:paraId="17423A95">
      <w:pPr>
        <w:pStyle w:val="74"/>
        <w:ind w:firstLine="364"/>
        <w:rPr>
          <w:rFonts w:hint="eastAsia"/>
        </w:rPr>
      </w:pPr>
      <w:r>
        <w:rPr>
          <w:rFonts w:hint="eastAsia"/>
          <w:lang w:val="en-US" w:eastAsia="zh-CN"/>
        </w:rPr>
        <w:t>鉴于此，本文拟研究无需利用伪影来检测生成图像的检测算法。</w:t>
      </w:r>
      <w:r>
        <w:rPr>
          <w:rFonts w:hint="eastAsia"/>
          <w:lang w:eastAsia="zh-CN"/>
        </w:rPr>
        <w:t>本文</w:t>
      </w:r>
      <w:r>
        <w:rPr>
          <w:rFonts w:hint="eastAsia"/>
        </w:rPr>
        <w:t>统计了StyleGAN、StyleGAN2，ProGAN生成的图像,以及CelebA-HQ，FFHQ, CelebA数据集中真实图像的像素值分布，观察到生成图像无法重现真实图像的像素分布情况，真实图像的较大像素值的点多于生成图像</w:t>
      </w:r>
      <w:r>
        <w:rPr>
          <w:rFonts w:hint="eastAsia"/>
          <w:lang w:eastAsia="zh-CN"/>
        </w:rPr>
        <w:t>。</w:t>
      </w:r>
      <w:r>
        <w:rPr>
          <w:rFonts w:hint="eastAsia"/>
          <w:lang w:val="en-US" w:eastAsia="zh-CN"/>
        </w:rPr>
        <w:t>因此本文提出</w:t>
      </w:r>
      <w:del w:id="10" w:author="四季雨" w:date="2024-09-26T16:20:30Z">
        <w:r>
          <w:rPr>
            <w:rFonts w:hint="eastAsia"/>
            <w:lang w:val="en-US" w:eastAsia="zh-CN"/>
          </w:rPr>
          <w:delText>了</w:delText>
        </w:r>
      </w:del>
      <w:r>
        <w:rPr>
          <w:rFonts w:hint="eastAsia"/>
          <w:lang w:val="en-US" w:eastAsia="zh-CN"/>
        </w:rPr>
        <w:t>基于统计性特征的MaxPix检测算法。首先，</w:t>
      </w:r>
      <w:r>
        <w:rPr>
          <w:rFonts w:hint="eastAsia"/>
          <w:lang w:eastAsia="zh-CN"/>
        </w:rPr>
        <w:t>本文</w:t>
      </w:r>
      <w:r>
        <w:rPr>
          <w:rFonts w:hint="eastAsia"/>
        </w:rPr>
        <w:t>提出MaxSel算法</w:t>
      </w:r>
      <w:r>
        <w:rPr>
          <w:rFonts w:hint="eastAsia"/>
          <w:lang w:val="en-US" w:eastAsia="zh-CN"/>
        </w:rPr>
        <w:t>用于对图像</w:t>
      </w:r>
      <w:r>
        <w:rPr>
          <w:rFonts w:hint="eastAsia"/>
        </w:rPr>
        <w:t>执行滤波</w:t>
      </w:r>
      <w:r>
        <w:rPr>
          <w:rFonts w:hint="eastAsia"/>
          <w:lang w:eastAsia="zh-CN"/>
        </w:rPr>
        <w:t>，</w:t>
      </w:r>
      <w:r>
        <w:rPr>
          <w:rFonts w:hint="eastAsia"/>
        </w:rPr>
        <w:t>然后设计MA Block</w:t>
      </w:r>
      <w:r>
        <w:rPr>
          <w:rFonts w:hint="eastAsia"/>
          <w:lang w:val="en-US" w:eastAsia="zh-CN"/>
        </w:rPr>
        <w:t>内嵌于</w:t>
      </w:r>
      <w:r>
        <w:rPr>
          <w:rFonts w:hint="eastAsia"/>
        </w:rPr>
        <w:t>ResNet</w:t>
      </w:r>
      <w:r>
        <w:rPr>
          <w:rFonts w:hint="eastAsia"/>
          <w:lang w:val="en-US" w:eastAsia="zh-CN"/>
        </w:rPr>
        <w:t>以形成</w:t>
      </w:r>
      <w:r>
        <w:rPr>
          <w:rFonts w:hint="eastAsia"/>
        </w:rPr>
        <w:t>MResNet</w:t>
      </w:r>
      <w:r>
        <w:rPr>
          <w:rFonts w:hint="eastAsia"/>
          <w:lang w:eastAsia="zh-CN"/>
        </w:rPr>
        <w:t>，</w:t>
      </w:r>
      <w:r>
        <w:rPr>
          <w:rFonts w:hint="eastAsia"/>
          <w:lang w:val="en-US" w:eastAsia="zh-CN"/>
        </w:rPr>
        <w:t>用于从滤波图中</w:t>
      </w:r>
      <w:r>
        <w:rPr>
          <w:rFonts w:hint="eastAsia"/>
        </w:rPr>
        <w:t>提取特征以检测生成图像。大量实验验证了MaxPix检测生成图像的有效性。</w:t>
      </w:r>
      <w:r>
        <w:rPr>
          <w:rFonts w:hint="eastAsia"/>
          <w:lang w:eastAsia="zh-CN"/>
        </w:rPr>
        <w:t>本文</w:t>
      </w:r>
      <w:r>
        <w:rPr>
          <w:rFonts w:hint="eastAsia"/>
          <w:lang w:val="en-US" w:eastAsia="zh-CN"/>
        </w:rPr>
        <w:t>的</w:t>
      </w:r>
      <w:r>
        <w:rPr>
          <w:rFonts w:hint="eastAsia"/>
        </w:rPr>
        <w:t>贡献如下：</w:t>
      </w:r>
    </w:p>
    <w:p w14:paraId="1FDA7CFD">
      <w:pPr>
        <w:pStyle w:val="74"/>
        <w:ind w:firstLine="364"/>
        <w:rPr>
          <w:rFonts w:hint="eastAsia"/>
        </w:rPr>
      </w:pPr>
      <w:r>
        <w:rPr>
          <w:rFonts w:hint="eastAsia"/>
        </w:rPr>
        <w:t>（1）实验指出GAN生成的图像无法重现真实图像的像素值分布状况。</w:t>
      </w:r>
    </w:p>
    <w:p w14:paraId="50895FE0">
      <w:pPr>
        <w:pStyle w:val="74"/>
        <w:ind w:firstLine="364"/>
        <w:rPr>
          <w:rFonts w:hint="eastAsia"/>
        </w:rPr>
      </w:pPr>
      <w:r>
        <w:rPr>
          <w:rFonts w:hint="eastAsia"/>
        </w:rPr>
        <w:t>（2）</w:t>
      </w:r>
      <w:r>
        <w:rPr>
          <w:rFonts w:hint="eastAsia"/>
          <w:lang w:eastAsia="zh-CN"/>
        </w:rPr>
        <w:t>本文</w:t>
      </w:r>
      <w:r>
        <w:rPr>
          <w:rFonts w:hint="eastAsia"/>
        </w:rPr>
        <w:t>提出MaxSel用于图像滤波，</w:t>
      </w:r>
      <w:r>
        <w:rPr>
          <w:rFonts w:hint="eastAsia"/>
          <w:lang w:val="en-US" w:eastAsia="zh-CN"/>
        </w:rPr>
        <w:t>提出MaxPix检测算法来</w:t>
      </w:r>
      <w:r>
        <w:rPr>
          <w:rFonts w:hint="eastAsia"/>
        </w:rPr>
        <w:t>检测GAN生成的图像。</w:t>
      </w:r>
    </w:p>
    <w:p w14:paraId="23216543">
      <w:pPr>
        <w:pStyle w:val="74"/>
        <w:spacing w:before="0" w:beforeLines="0" w:after="0" w:afterLines="0"/>
        <w:ind w:firstLine="364" w:firstLineChars="200"/>
        <w:rPr>
          <w:rFonts w:hint="eastAsia"/>
          <w:sz w:val="24"/>
          <w:szCs w:val="24"/>
        </w:rPr>
      </w:pPr>
      <w:r>
        <w:rPr>
          <w:rFonts w:hint="eastAsia"/>
        </w:rPr>
        <w:t>（3）与对比工作相比，MaxPix检测Wang</w:t>
      </w:r>
      <w:r>
        <w:rPr>
          <w:rFonts w:hint="eastAsia"/>
          <w:vertAlign w:val="superscript"/>
          <w:rPrChange w:id="11" w:author="四季雨" w:date="2024-09-26T16:20:58Z">
            <w:rPr>
              <w:rFonts w:hint="eastAsia"/>
            </w:rPr>
          </w:rPrChange>
        </w:rPr>
        <w:t>[7]</w:t>
      </w:r>
      <w:r>
        <w:rPr>
          <w:rFonts w:hint="eastAsia"/>
        </w:rPr>
        <w:t>数据集和Faces-HQ</w:t>
      </w:r>
      <w:r>
        <w:rPr>
          <w:rFonts w:hint="eastAsia"/>
          <w:vertAlign w:val="superscript"/>
          <w:rPrChange w:id="12" w:author="四季雨" w:date="2024-09-26T16:21:04Z">
            <w:rPr>
              <w:rFonts w:hint="eastAsia"/>
            </w:rPr>
          </w:rPrChange>
        </w:rPr>
        <w:t>[23]</w:t>
      </w:r>
      <w:r>
        <w:rPr>
          <w:rFonts w:hint="eastAsia"/>
        </w:rPr>
        <w:t>数据集的准确率平均提升7.6%和10.2%，平均精度提升9.1%和1.1%，具有较强的跨模型泛化性能。</w:t>
      </w:r>
    </w:p>
    <w:p w14:paraId="7311C172">
      <w:pPr>
        <w:pStyle w:val="68"/>
        <w:numPr>
          <w:ilvl w:val="0"/>
          <w:numId w:val="0"/>
        </w:numPr>
        <w:spacing w:before="161" w:beforeLines="50" w:after="161" w:afterLines="50"/>
        <w:ind w:left="425" w:hanging="425" w:firstLineChars="0"/>
        <w:rPr>
          <w:rFonts w:hint="eastAsia"/>
          <w:lang w:val="en-US" w:eastAsia="zh-CN"/>
        </w:rPr>
      </w:pPr>
      <w:r>
        <w:rPr>
          <w:rFonts w:hint="eastAsia"/>
        </w:rPr>
        <w:t>1</w:t>
      </w:r>
      <w:r>
        <w:rPr>
          <w:rFonts w:hint="eastAsia"/>
        </w:rPr>
        <w:tab/>
      </w:r>
      <w:r>
        <w:rPr>
          <w:rFonts w:hint="eastAsia"/>
          <w:lang w:val="en-US" w:eastAsia="zh-CN"/>
        </w:rPr>
        <w:t>算法描述</w:t>
      </w:r>
    </w:p>
    <w:p w14:paraId="6BC0F9C9">
      <w:pPr>
        <w:spacing w:before="161" w:beforeLines="50" w:after="161" w:afterLines="50"/>
        <w:ind w:firstLine="364" w:firstLineChars="200"/>
        <w:rPr>
          <w:rFonts w:hint="eastAsia" w:eastAsia="宋体"/>
          <w:lang w:val="en-US" w:eastAsia="zh-CN"/>
        </w:rPr>
      </w:pPr>
      <w:r>
        <w:rPr>
          <w:rFonts w:hint="eastAsia"/>
          <w:lang w:val="en-US" w:eastAsia="zh-CN"/>
        </w:rPr>
        <w:t>本文首先进行</w:t>
      </w:r>
      <w:del w:id="13" w:author="四季雨" w:date="2024-09-26T16:21:49Z">
        <w:r>
          <w:rPr>
            <w:rFonts w:hint="eastAsia"/>
            <w:lang w:val="en-US" w:eastAsia="zh-CN"/>
          </w:rPr>
          <w:delText>了</w:delText>
        </w:r>
      </w:del>
      <w:r>
        <w:rPr>
          <w:rFonts w:hint="eastAsia"/>
          <w:lang w:val="en-US" w:eastAsia="zh-CN"/>
        </w:rPr>
        <w:t>可行性实验。可行性实验给</w:t>
      </w:r>
      <w:r>
        <w:rPr>
          <w:rFonts w:hint="eastAsia"/>
        </w:rPr>
        <w:t>MaxPix</w:t>
      </w:r>
      <w:r>
        <w:rPr>
          <w:rFonts w:hint="eastAsia"/>
          <w:lang w:val="en-US" w:eastAsia="zh-CN"/>
        </w:rPr>
        <w:t>提供了一定的理论支撑。然后，本文详细</w:t>
      </w:r>
      <w:r>
        <w:rPr>
          <w:rFonts w:hint="eastAsia"/>
        </w:rPr>
        <w:t>MaxPix</w:t>
      </w:r>
      <w:r>
        <w:rPr>
          <w:rFonts w:hint="eastAsia"/>
          <w:lang w:val="en-US" w:eastAsia="zh-CN"/>
        </w:rPr>
        <w:t>的算法框架以及实现细节。</w:t>
      </w:r>
    </w:p>
    <w:p w14:paraId="35572CAF">
      <w:pPr>
        <w:pStyle w:val="69"/>
        <w:numPr>
          <w:ilvl w:val="1"/>
          <w:numId w:val="0"/>
        </w:numPr>
        <w:spacing w:before="162" w:beforeLines="50" w:after="162" w:afterLines="50"/>
        <w:ind w:left="425" w:hanging="425" w:firstLineChars="0"/>
      </w:pPr>
      <w:r>
        <w:rPr>
          <w:rFonts w:hint="eastAsia"/>
          <w:lang w:val="en-US" w:eastAsia="zh-CN"/>
        </w:rPr>
        <w:t>1.1</w:t>
      </w:r>
      <w:r>
        <w:rPr>
          <w:rFonts w:hint="eastAsia"/>
        </w:rPr>
        <w:t>可行性实验</w:t>
      </w:r>
    </w:p>
    <w:p w14:paraId="4B87ECD8">
      <w:pPr>
        <w:pStyle w:val="74"/>
        <w:spacing w:before="0" w:beforeLines="0" w:after="0" w:afterLines="0"/>
        <w:ind w:firstLine="364"/>
        <w:rPr>
          <w:rFonts w:hint="eastAsia"/>
        </w:rPr>
        <w:pPrChange w:id="14" w:author="四季雨" w:date="2024-09-26T16:22:12Z">
          <w:pPr>
            <w:pStyle w:val="74"/>
            <w:spacing w:before="161" w:beforeLines="50" w:after="0" w:afterLines="0"/>
            <w:ind w:firstLine="364"/>
          </w:pPr>
        </w:pPrChange>
      </w:pPr>
      <w:r>
        <w:rPr>
          <w:rFonts w:hint="eastAsia"/>
        </w:rPr>
        <w:t>Durall[23]发现GAN生成的图像无法再现真实图像的频谱分布，He[66]发现生成图像具有比真实图像更强的非局部相似性，这启发</w:t>
      </w:r>
      <w:r>
        <w:rPr>
          <w:rFonts w:hint="eastAsia"/>
          <w:lang w:eastAsia="zh-CN"/>
        </w:rPr>
        <w:t>本文</w:t>
      </w:r>
      <w:r>
        <w:rPr>
          <w:rFonts w:hint="eastAsia"/>
        </w:rPr>
        <w:t>探究生成图像和真实图像</w:t>
      </w:r>
      <w:r>
        <w:rPr>
          <w:rFonts w:hint="eastAsia"/>
          <w:lang w:val="en-US" w:eastAsia="zh-CN"/>
        </w:rPr>
        <w:t>像素分布上</w:t>
      </w:r>
      <w:r>
        <w:rPr>
          <w:rFonts w:hint="eastAsia"/>
        </w:rPr>
        <w:t>是否存在一定的差异。为此，</w:t>
      </w:r>
      <w:r>
        <w:rPr>
          <w:rFonts w:hint="eastAsia"/>
          <w:lang w:eastAsia="zh-CN"/>
        </w:rPr>
        <w:t>本文</w:t>
      </w:r>
      <w:r>
        <w:rPr>
          <w:rFonts w:hint="eastAsia"/>
        </w:rPr>
        <w:t>统计RGB图像每组像素值范围内的像素值的出现频数</w:t>
      </w:r>
      <w:r>
        <w:rPr>
          <w:rFonts w:hint="eastAsia"/>
          <w:lang w:val="en-US" w:eastAsia="zh-CN"/>
        </w:rPr>
        <w:t>并采用直方图进行显示</w:t>
      </w:r>
      <w:r>
        <w:rPr>
          <w:rFonts w:hint="eastAsia"/>
        </w:rPr>
        <w:t>。</w:t>
      </w:r>
    </w:p>
    <w:p w14:paraId="26AAE0E7">
      <w:pPr>
        <w:pStyle w:val="74"/>
        <w:spacing w:before="0" w:beforeLines="0" w:after="161" w:afterLines="50"/>
        <w:ind w:firstLine="364"/>
        <w:rPr>
          <w:rFonts w:hint="eastAsia" w:ascii="Times New Roman" w:hAnsi="Times New Roman" w:eastAsia="宋体" w:cs="宋体"/>
          <w:sz w:val="18"/>
          <w:szCs w:val="18"/>
        </w:rPr>
        <w:pPrChange w:id="15" w:author="四季雨" w:date="2024-09-26T16:22:23Z">
          <w:pPr>
            <w:pStyle w:val="74"/>
            <w:spacing w:before="161" w:beforeLines="50" w:after="161" w:afterLines="50"/>
            <w:ind w:firstLine="364"/>
          </w:pPr>
        </w:pPrChange>
      </w:pPr>
      <w:r>
        <w:rPr>
          <w:rFonts w:hint="eastAsia"/>
        </w:rPr>
        <w:t>实验中，像素值范围被划分为60组。实验统计</w:t>
      </w:r>
      <w:r>
        <w:rPr>
          <w:rFonts w:hint="eastAsia"/>
          <w:lang w:eastAsia="zh-CN"/>
        </w:rPr>
        <w:t>了</w:t>
      </w:r>
      <w:r>
        <w:rPr>
          <w:rFonts w:hint="eastAsia"/>
        </w:rPr>
        <w:t>BigGAN、StarGAN和StyleGAN2生成的图像,以及ImageNet[75]、CelebA和FFHQ数据集中真实图像在内总计34</w:t>
      </w:r>
      <w:r>
        <w:rPr>
          <w:rFonts w:hint="eastAsia"/>
          <w:lang w:val="en-US" w:eastAsia="zh-CN"/>
        </w:rPr>
        <w:t>k</w:t>
      </w:r>
      <w:r>
        <w:rPr>
          <w:rFonts w:hint="eastAsia"/>
        </w:rPr>
        <w:t>张图像</w:t>
      </w:r>
      <w:r>
        <w:rPr>
          <w:rFonts w:hint="eastAsia" w:ascii="Times New Roman" w:hAnsi="Times New Roman" w:eastAsia="宋体" w:cs="宋体"/>
          <w:sz w:val="18"/>
          <w:szCs w:val="18"/>
        </w:rPr>
        <w:t>，图像来自Wang数据集[7]和Faces-HQ[23]。如图1示，虽然上述GAN使用大量真实图像进行训练，但仍然难以模仿真实图像的像素值分布状况。</w:t>
      </w:r>
      <w:r>
        <w:rPr>
          <w:rFonts w:hint="eastAsia" w:ascii="Times New Roman" w:hAnsi="Times New Roman" w:cs="宋体"/>
          <w:sz w:val="18"/>
          <w:szCs w:val="18"/>
          <w:lang w:val="en-US" w:eastAsia="zh-CN"/>
        </w:rPr>
        <w:t>显然</w:t>
      </w:r>
      <w:r>
        <w:rPr>
          <w:rFonts w:hint="eastAsia" w:ascii="Times New Roman" w:hAnsi="Times New Roman" w:eastAsia="宋体" w:cs="宋体"/>
          <w:sz w:val="18"/>
          <w:szCs w:val="18"/>
        </w:rPr>
        <w:t>真实图像中处于较大像素值范围的点多于生成图像。因此，</w:t>
      </w:r>
      <w:r>
        <w:rPr>
          <w:rFonts w:hint="eastAsia" w:ascii="Times New Roman" w:hAnsi="Times New Roman" w:cs="宋体"/>
          <w:sz w:val="18"/>
          <w:szCs w:val="18"/>
          <w:lang w:eastAsia="zh-CN"/>
        </w:rPr>
        <w:t>本文</w:t>
      </w:r>
      <w:r>
        <w:rPr>
          <w:rFonts w:hint="eastAsia" w:ascii="Times New Roman" w:hAnsi="Times New Roman" w:cs="宋体"/>
          <w:sz w:val="18"/>
          <w:szCs w:val="18"/>
          <w:lang w:val="en-US" w:eastAsia="zh-CN"/>
        </w:rPr>
        <w:t>提出MaxPix检测算法，通过</w:t>
      </w:r>
      <w:r>
        <w:rPr>
          <w:rFonts w:hint="eastAsia" w:ascii="Times New Roman" w:hAnsi="Times New Roman" w:eastAsia="宋体" w:cs="宋体"/>
          <w:sz w:val="18"/>
          <w:szCs w:val="18"/>
        </w:rPr>
        <w:t>强调图像局部最值，</w:t>
      </w:r>
      <w:r>
        <w:rPr>
          <w:rFonts w:hint="eastAsia" w:ascii="Times New Roman" w:hAnsi="Times New Roman" w:cs="宋体"/>
          <w:sz w:val="18"/>
          <w:szCs w:val="18"/>
          <w:lang w:val="en-US" w:eastAsia="zh-CN"/>
        </w:rPr>
        <w:t>并</w:t>
      </w:r>
      <w:r>
        <w:rPr>
          <w:rFonts w:hint="eastAsia" w:ascii="Times New Roman" w:hAnsi="Times New Roman" w:eastAsia="宋体" w:cs="宋体"/>
          <w:sz w:val="18"/>
          <w:szCs w:val="18"/>
        </w:rPr>
        <w:t>利用最值特征检测生成图像。</w:t>
      </w:r>
    </w:p>
    <w:p w14:paraId="2588CEC6">
      <w:pPr>
        <w:spacing w:line="360" w:lineRule="auto"/>
        <w:jc w:val="center"/>
        <w:rPr>
          <w:rFonts w:ascii="Times New Roman" w:hAnsi="Times New Roman" w:eastAsia="宋体"/>
          <w:sz w:val="24"/>
          <w:szCs w:val="24"/>
        </w:rPr>
      </w:pPr>
      <w:r>
        <w:rPr>
          <w:rFonts w:ascii="Times New Roman" w:hAnsi="Times New Roman" w:eastAsia="宋体"/>
          <w:sz w:val="24"/>
          <w:szCs w:val="24"/>
        </w:rPr>
        <w:drawing>
          <wp:inline distT="0" distB="0" distL="114300" distR="114300">
            <wp:extent cx="2994660" cy="1592580"/>
            <wp:effectExtent l="0" t="0" r="7620" b="7620"/>
            <wp:docPr id="58" name="图片 58" descr="pix_star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pix_stargan"/>
                    <pic:cNvPicPr>
                      <a:picLocks noChangeAspect="1"/>
                    </pic:cNvPicPr>
                  </pic:nvPicPr>
                  <pic:blipFill>
                    <a:blip r:embed="rId9"/>
                    <a:srcRect l="6382" t="6393" r="8399" b="2976"/>
                    <a:stretch>
                      <a:fillRect/>
                    </a:stretch>
                  </pic:blipFill>
                  <pic:spPr>
                    <a:xfrm>
                      <a:off x="0" y="0"/>
                      <a:ext cx="2994660" cy="1592580"/>
                    </a:xfrm>
                    <a:prstGeom prst="rect">
                      <a:avLst/>
                    </a:prstGeom>
                  </pic:spPr>
                </pic:pic>
              </a:graphicData>
            </a:graphic>
          </wp:inline>
        </w:drawing>
      </w:r>
      <w:r>
        <w:rPr>
          <w:rFonts w:ascii="Times New Roman" w:hAnsi="Times New Roman" w:eastAsia="宋体"/>
          <w:sz w:val="24"/>
          <w:szCs w:val="24"/>
        </w:rPr>
        <w:drawing>
          <wp:inline distT="0" distB="0" distL="114300" distR="114300">
            <wp:extent cx="3040380" cy="1586865"/>
            <wp:effectExtent l="0" t="0" r="7620" b="13335"/>
            <wp:docPr id="59" name="图片 59" descr="bigganp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bigganpix"/>
                    <pic:cNvPicPr>
                      <a:picLocks noChangeAspect="1"/>
                    </pic:cNvPicPr>
                  </pic:nvPicPr>
                  <pic:blipFill>
                    <a:blip r:embed="rId10"/>
                    <a:srcRect l="6658" t="7011" r="7187" b="3064"/>
                    <a:stretch>
                      <a:fillRect/>
                    </a:stretch>
                  </pic:blipFill>
                  <pic:spPr>
                    <a:xfrm>
                      <a:off x="0" y="0"/>
                      <a:ext cx="3040380" cy="1586865"/>
                    </a:xfrm>
                    <a:prstGeom prst="rect">
                      <a:avLst/>
                    </a:prstGeom>
                  </pic:spPr>
                </pic:pic>
              </a:graphicData>
            </a:graphic>
          </wp:inline>
        </w:drawing>
      </w:r>
      <w:r>
        <w:rPr>
          <w:rFonts w:ascii="Times New Roman" w:hAnsi="Times New Roman" w:eastAsia="宋体"/>
          <w:sz w:val="24"/>
          <w:szCs w:val="24"/>
        </w:rPr>
        <w:drawing>
          <wp:inline distT="0" distB="0" distL="114300" distR="114300">
            <wp:extent cx="2999740" cy="1591945"/>
            <wp:effectExtent l="0" t="0" r="2540" b="8255"/>
            <wp:docPr id="60" name="图片 60" descr="pix_stylega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pix_stylegan2"/>
                    <pic:cNvPicPr>
                      <a:picLocks noChangeAspect="1"/>
                    </pic:cNvPicPr>
                  </pic:nvPicPr>
                  <pic:blipFill>
                    <a:blip r:embed="rId11"/>
                    <a:srcRect l="6063" t="5291" r="8344" b="3858"/>
                    <a:stretch>
                      <a:fillRect/>
                    </a:stretch>
                  </pic:blipFill>
                  <pic:spPr>
                    <a:xfrm>
                      <a:off x="0" y="0"/>
                      <a:ext cx="2999740" cy="1591945"/>
                    </a:xfrm>
                    <a:prstGeom prst="rect">
                      <a:avLst/>
                    </a:prstGeom>
                  </pic:spPr>
                </pic:pic>
              </a:graphicData>
            </a:graphic>
          </wp:inline>
        </w:drawing>
      </w:r>
    </w:p>
    <w:p w14:paraId="3C29A7B3">
      <w:pPr>
        <w:spacing w:before="161" w:beforeLines="50" w:after="161" w:afterLines="50"/>
        <w:ind w:firstLine="152" w:firstLineChars="100"/>
        <w:jc w:val="center"/>
        <w:rPr>
          <w:rFonts w:hint="default" w:ascii="Times New Roman" w:hAnsi="Times New Roman" w:eastAsia="宋体" w:cs="Times New Roman"/>
          <w:sz w:val="15"/>
          <w:szCs w:val="15"/>
        </w:rPr>
      </w:pPr>
      <w:r>
        <w:rPr>
          <w:rFonts w:hint="default" w:ascii="Times New Roman" w:hAnsi="Times New Roman" w:eastAsia="宋体"/>
          <w:sz w:val="15"/>
          <w:szCs w:val="15"/>
        </w:rPr>
        <w:t>图1 BigGAN、StarGAN和StyleGAN2生成的图像及真实图像的像素值统计分布图</w:t>
      </w:r>
    </w:p>
    <w:p w14:paraId="62C1E2A3">
      <w:pPr>
        <w:spacing w:before="161" w:beforeLines="50" w:after="161" w:afterLines="50"/>
        <w:rPr>
          <w:rFonts w:ascii="黑体" w:hAnsi="黑体" w:eastAsia="黑体" w:cs="黑体"/>
          <w:sz w:val="21"/>
          <w:szCs w:val="21"/>
        </w:rPr>
      </w:pPr>
      <w:r>
        <w:rPr>
          <w:rFonts w:hint="eastAsia" w:ascii="Arial" w:hAnsi="Arial" w:eastAsia="黑体" w:cs="Times New Roman"/>
          <w:sz w:val="18"/>
          <w:szCs w:val="18"/>
        </w:rPr>
        <w:t>1.</w:t>
      </w:r>
      <w:r>
        <w:rPr>
          <w:rFonts w:hint="eastAsia" w:ascii="Arial" w:hAnsi="Arial" w:eastAsia="黑体" w:cs="Times New Roman"/>
          <w:sz w:val="18"/>
          <w:szCs w:val="18"/>
          <w:lang w:val="en-US" w:eastAsia="zh-CN"/>
        </w:rPr>
        <w:t>2</w:t>
      </w:r>
      <w:r>
        <w:rPr>
          <w:rFonts w:hint="eastAsia" w:ascii="Arial" w:hAnsi="Arial" w:eastAsia="黑体" w:cs="Times New Roman"/>
          <w:sz w:val="18"/>
          <w:szCs w:val="18"/>
        </w:rPr>
        <w:tab/>
      </w:r>
      <w:r>
        <w:rPr>
          <w:rFonts w:hint="eastAsia" w:ascii="Arial" w:hAnsi="Arial" w:eastAsia="黑体" w:cs="Times New Roman"/>
          <w:sz w:val="18"/>
          <w:szCs w:val="18"/>
          <w:lang w:val="en-US" w:eastAsia="zh-CN"/>
        </w:rPr>
        <w:t>算法</w:t>
      </w:r>
      <w:r>
        <w:rPr>
          <w:rFonts w:hint="eastAsia" w:ascii="Arial" w:hAnsi="Arial" w:eastAsia="黑体" w:cs="Times New Roman"/>
          <w:sz w:val="18"/>
          <w:szCs w:val="18"/>
          <w:lang w:val="en-US" w:eastAsia="zh-CN"/>
        </w:rPr>
        <w:t>框架</w:t>
      </w:r>
    </w:p>
    <w:p w14:paraId="19290983">
      <w:pPr>
        <w:pStyle w:val="74"/>
        <w:ind w:firstLine="364"/>
        <w:rPr>
          <w:rFonts w:hint="eastAsia"/>
        </w:rPr>
      </w:pPr>
      <w:r>
        <w:rPr>
          <w:rFonts w:hint="eastAsia"/>
        </w:rPr>
        <w:t>MaxPix结构如图2示，由滤波模块（或特征选择模块）、特征提取网络MResNet和分类器</w:t>
      </w:r>
      <w:r>
        <w:rPr>
          <w:rFonts w:hint="eastAsia"/>
          <w:lang w:val="en-US" w:eastAsia="zh-CN"/>
        </w:rPr>
        <w:t>C</w:t>
      </w:r>
      <w:r>
        <w:rPr>
          <w:rFonts w:hint="eastAsia"/>
        </w:rPr>
        <w:t>组成。滤波模块采用</w:t>
      </w:r>
      <w:r>
        <w:rPr>
          <w:rFonts w:hint="eastAsia"/>
          <w:lang w:eastAsia="zh-CN"/>
        </w:rPr>
        <w:t>本文</w:t>
      </w:r>
      <w:r>
        <w:rPr>
          <w:rFonts w:hint="eastAsia"/>
        </w:rPr>
        <w:t>提出的MaxSel滤波</w:t>
      </w:r>
      <w:r>
        <w:rPr>
          <w:rFonts w:hint="eastAsia"/>
          <w:lang w:val="en-US" w:eastAsia="zh-CN"/>
        </w:rPr>
        <w:t>算法</w:t>
      </w:r>
      <w:r>
        <w:rPr>
          <w:rFonts w:hint="eastAsia"/>
        </w:rPr>
        <w:t>对图像执行滤波，</w:t>
      </w:r>
      <w:r>
        <w:rPr>
          <w:rFonts w:hint="eastAsia"/>
          <w:lang w:val="en-US" w:eastAsia="zh-CN"/>
        </w:rPr>
        <w:t>使</w:t>
      </w:r>
      <w:r>
        <w:rPr>
          <w:rFonts w:hint="eastAsia"/>
        </w:rPr>
        <w:t>MResNet</w:t>
      </w:r>
      <w:r>
        <w:rPr>
          <w:rFonts w:hint="eastAsia"/>
          <w:lang w:val="en-US" w:eastAsia="zh-CN"/>
        </w:rPr>
        <w:t>易于学习</w:t>
      </w:r>
      <w:r>
        <w:rPr>
          <w:rFonts w:hint="eastAsia"/>
        </w:rPr>
        <w:t>可区分特征以检测GAN生成的图像。</w:t>
      </w:r>
    </w:p>
    <w:p w14:paraId="3F567F93">
      <w:pPr>
        <w:pStyle w:val="74"/>
        <w:ind w:firstLine="0" w:firstLineChars="0"/>
        <w:jc w:val="center"/>
        <w:rPr>
          <w:rFonts w:hint="eastAsia" w:ascii="宋体" w:hAnsi="宋体" w:eastAsia="宋体"/>
          <w:sz w:val="15"/>
          <w:szCs w:val="15"/>
        </w:rPr>
      </w:pPr>
      <w:r>
        <w:rPr>
          <w:rFonts w:hint="eastAsia" w:ascii="宋体" w:hAnsi="宋体" w:eastAsia="宋体"/>
          <w:sz w:val="24"/>
          <w:szCs w:val="24"/>
        </w:rPr>
        <w:object>
          <v:shape id="_x0000_i1025" o:spt="75" type="#_x0000_t75" style="height:81.9pt;width:250.15pt;" o:ole="t" filled="f" o:preferrelative="t" stroked="t" coordsize="21600,21600">
            <v:path/>
            <v:fill on="f" focussize="0,0"/>
            <v:stroke color="#DDD9C3"/>
            <v:imagedata r:id="rId13" o:title=""/>
            <o:lock v:ext="edit" aspectratio="f"/>
            <w10:wrap type="none"/>
            <w10:anchorlock/>
          </v:shape>
          <o:OLEObject Type="Embed" ProgID="Visio.Drawing.15" ShapeID="_x0000_i1025" DrawAspect="Content" ObjectID="_1468075725" r:id="rId12">
            <o:LockedField>false</o:LockedField>
          </o:OLEObject>
        </w:object>
      </w:r>
      <w:r>
        <w:rPr>
          <w:rFonts w:hint="eastAsia" w:ascii="Times New Roman" w:hAnsi="Times New Roman" w:eastAsia="宋体"/>
          <w:sz w:val="15"/>
          <w:szCs w:val="15"/>
          <w:rPrChange w:id="16" w:author="四季雨" w:date="2024-09-26T16:22:53Z">
            <w:rPr>
              <w:rFonts w:hint="eastAsia" w:ascii="宋体" w:hAnsi="宋体" w:eastAsia="宋体"/>
              <w:sz w:val="15"/>
              <w:szCs w:val="15"/>
            </w:rPr>
          </w:rPrChange>
        </w:rPr>
        <w:t xml:space="preserve">图2 </w:t>
      </w:r>
      <w:r>
        <w:rPr>
          <w:rFonts w:hint="eastAsia" w:ascii="Times New Roman" w:hAnsi="Times New Roman"/>
          <w:sz w:val="15"/>
          <w:szCs w:val="15"/>
          <w:lang w:val="en-US" w:eastAsia="zh-CN"/>
          <w:rPrChange w:id="17" w:author="四季雨" w:date="2024-09-26T16:22:53Z">
            <w:rPr>
              <w:rFonts w:hint="eastAsia" w:ascii="宋体" w:hAnsi="宋体"/>
              <w:sz w:val="15"/>
              <w:szCs w:val="15"/>
              <w:lang w:val="en-US" w:eastAsia="zh-CN"/>
            </w:rPr>
          </w:rPrChange>
        </w:rPr>
        <w:t>Max</w:t>
      </w:r>
      <w:r>
        <w:rPr>
          <w:rFonts w:hint="eastAsia" w:ascii="Times New Roman" w:hAnsi="Times New Roman"/>
          <w:sz w:val="15"/>
          <w:szCs w:val="15"/>
          <w:lang w:eastAsia="zh-CN"/>
          <w:rPrChange w:id="18" w:author="四季雨" w:date="2024-09-26T16:22:53Z">
            <w:rPr>
              <w:rFonts w:hint="eastAsia" w:ascii="宋体" w:hAnsi="宋体"/>
              <w:sz w:val="15"/>
              <w:szCs w:val="15"/>
              <w:lang w:eastAsia="zh-CN"/>
            </w:rPr>
          </w:rPrChange>
        </w:rPr>
        <w:t>MaxPix</w:t>
      </w:r>
      <w:r>
        <w:rPr>
          <w:rFonts w:hint="eastAsia" w:ascii="Times New Roman" w:hAnsi="Times New Roman" w:eastAsia="宋体"/>
          <w:sz w:val="15"/>
          <w:szCs w:val="15"/>
          <w:rPrChange w:id="19" w:author="四季雨" w:date="2024-09-26T16:22:53Z">
            <w:rPr>
              <w:rFonts w:hint="eastAsia" w:ascii="宋体" w:hAnsi="宋体" w:eastAsia="宋体"/>
              <w:sz w:val="15"/>
              <w:szCs w:val="15"/>
            </w:rPr>
          </w:rPrChange>
        </w:rPr>
        <w:t>算法框架，在</w:t>
      </w:r>
      <w:r>
        <w:rPr>
          <w:rFonts w:hint="eastAsia" w:ascii="Times New Roman" w:hAnsi="Times New Roman"/>
          <w:sz w:val="15"/>
          <w:szCs w:val="15"/>
          <w:lang w:val="en-US" w:eastAsia="zh-CN"/>
          <w:rPrChange w:id="20" w:author="四季雨" w:date="2024-09-26T16:22:53Z">
            <w:rPr>
              <w:rFonts w:hint="eastAsia" w:ascii="宋体" w:hAnsi="宋体"/>
              <w:sz w:val="15"/>
              <w:szCs w:val="15"/>
              <w:lang w:val="en-US" w:eastAsia="zh-CN"/>
            </w:rPr>
          </w:rPrChange>
        </w:rPr>
        <w:t>Max</w:t>
      </w:r>
      <w:r>
        <w:rPr>
          <w:rFonts w:hint="eastAsia" w:ascii="Times New Roman" w:hAnsi="Times New Roman" w:eastAsia="宋体"/>
          <w:sz w:val="15"/>
          <w:szCs w:val="15"/>
          <w:rPrChange w:id="21" w:author="四季雨" w:date="2024-09-26T16:22:53Z">
            <w:rPr>
              <w:rFonts w:hint="eastAsia" w:ascii="宋体" w:hAnsi="宋体" w:eastAsia="宋体"/>
              <w:sz w:val="15"/>
              <w:szCs w:val="15"/>
            </w:rPr>
          </w:rPrChange>
        </w:rPr>
        <w:t>Pix</w:t>
      </w:r>
      <w:r>
        <w:rPr>
          <w:rFonts w:hint="eastAsia" w:ascii="Times New Roman" w:hAnsi="Times New Roman"/>
          <w:sz w:val="15"/>
          <w:szCs w:val="15"/>
          <w:lang w:val="en-US" w:eastAsia="zh-CN"/>
          <w:rPrChange w:id="22" w:author="四季雨" w:date="2024-09-26T16:22:53Z">
            <w:rPr>
              <w:rFonts w:hint="eastAsia" w:ascii="宋体" w:hAnsi="宋体"/>
              <w:sz w:val="15"/>
              <w:szCs w:val="15"/>
              <w:lang w:val="en-US" w:eastAsia="zh-CN"/>
            </w:rPr>
          </w:rPrChange>
        </w:rPr>
        <w:t>中Feature select module不</w:t>
      </w:r>
      <w:r>
        <w:rPr>
          <w:rFonts w:hint="eastAsia" w:ascii="Times New Roman" w:hAnsi="Times New Roman" w:eastAsia="宋体"/>
          <w:sz w:val="15"/>
          <w:szCs w:val="15"/>
          <w:rPrChange w:id="23" w:author="四季雨" w:date="2024-09-26T16:22:53Z">
            <w:rPr>
              <w:rFonts w:hint="eastAsia" w:ascii="宋体" w:hAnsi="宋体" w:eastAsia="宋体"/>
              <w:sz w:val="15"/>
              <w:szCs w:val="15"/>
            </w:rPr>
          </w:rPrChange>
        </w:rPr>
        <w:t>更新参数</w:t>
      </w:r>
    </w:p>
    <w:p w14:paraId="7A630441">
      <w:pPr>
        <w:spacing w:before="161" w:beforeLines="50" w:after="161" w:afterLines="50"/>
        <w:rPr>
          <w:rFonts w:ascii="黑体" w:hAnsi="黑体" w:eastAsia="黑体" w:cs="黑体"/>
          <w:sz w:val="21"/>
          <w:szCs w:val="21"/>
        </w:rPr>
      </w:pPr>
      <w:r>
        <w:rPr>
          <w:rFonts w:hint="eastAsia" w:ascii="黑体" w:hAnsi="黑体" w:eastAsia="黑体" w:cs="黑体"/>
          <w:sz w:val="21"/>
          <w:szCs w:val="21"/>
        </w:rPr>
        <w:t>1</w:t>
      </w:r>
      <w:r>
        <w:rPr>
          <w:rFonts w:hint="eastAsia" w:ascii="黑体" w:hAnsi="黑体" w:eastAsia="黑体" w:cs="黑体"/>
          <w:sz w:val="21"/>
          <w:szCs w:val="21"/>
          <w:lang w:val="en-US" w:eastAsia="zh-CN"/>
        </w:rPr>
        <w:t>.2.1</w:t>
      </w:r>
      <w:r>
        <w:rPr>
          <w:rFonts w:hint="eastAsia" w:ascii="黑体" w:hAnsi="黑体" w:eastAsia="黑体" w:cs="黑体"/>
          <w:sz w:val="21"/>
          <w:szCs w:val="21"/>
        </w:rPr>
        <w:tab/>
      </w:r>
      <w:r>
        <w:rPr>
          <w:rFonts w:hint="eastAsia" w:ascii="黑体" w:hAnsi="黑体" w:eastAsia="黑体" w:cs="黑体"/>
          <w:sz w:val="21"/>
          <w:szCs w:val="21"/>
        </w:rPr>
        <w:t>MaxSel滤波</w:t>
      </w:r>
    </w:p>
    <w:p w14:paraId="6B2D8D1F">
      <w:pPr>
        <w:pStyle w:val="74"/>
        <w:ind w:firstLine="364"/>
        <w:rPr>
          <w:rFonts w:hint="eastAsia"/>
        </w:rPr>
      </w:pPr>
      <w:r>
        <w:rPr>
          <w:rFonts w:hint="eastAsia"/>
          <w:lang w:eastAsia="zh-CN"/>
        </w:rPr>
        <w:t>MaxPix</w:t>
      </w:r>
      <w:r>
        <w:rPr>
          <w:rFonts w:hint="eastAsia"/>
        </w:rPr>
        <w:t>采用如式（1）的卷积核作为滤波核与原始图像进行卷积运算来得到滤波图像。</w:t>
      </w:r>
    </w:p>
    <w:p w14:paraId="14F5F8CA">
      <w:pPr>
        <w:pStyle w:val="74"/>
        <w:tabs>
          <w:tab w:val="left" w:pos="3462"/>
        </w:tabs>
        <w:spacing w:before="162" w:beforeLines="50" w:after="162" w:afterLines="50"/>
        <w:ind w:firstLine="0" w:firstLineChars="0"/>
        <w:jc w:val="right"/>
        <w:rPr>
          <w:rFonts w:hint="default" w:ascii="宋体" w:hAnsi="宋体" w:eastAsia="宋体"/>
          <w:position w:val="-106"/>
          <w:sz w:val="24"/>
          <w:szCs w:val="24"/>
          <w:lang w:val="en-US" w:eastAsia="zh-CN"/>
        </w:rPr>
      </w:pPr>
      <w:r>
        <w:rPr>
          <w:rFonts w:hint="eastAsia" w:ascii="宋体" w:hAnsi="宋体" w:eastAsia="宋体"/>
          <w:position w:val="-86"/>
          <w:sz w:val="24"/>
          <w:szCs w:val="24"/>
        </w:rPr>
        <w:object>
          <v:shape id="_x0000_i1026" o:spt="75" type="#_x0000_t75" style="height:92pt;width:144pt;" o:ole="t" filled="f" o:preferrelative="t" stroked="f" coordsize="21600,21600">
            <v:path/>
            <v:fill on="f" focussize="0,0"/>
            <v:stroke on="f"/>
            <v:imagedata r:id="rId15" o:title=""/>
            <o:lock v:ext="edit" aspectratio="t"/>
            <w10:wrap type="none"/>
            <w10:anchorlock/>
          </v:shape>
          <o:OLEObject Type="Embed" ProgID="Equation.3" ShapeID="_x0000_i1026" DrawAspect="Content" ObjectID="_1468075726" r:id="rId14">
            <o:LockedField>false</o:LockedField>
          </o:OLEObject>
        </w:object>
      </w:r>
      <w:r>
        <w:rPr>
          <w:rFonts w:hint="eastAsia" w:ascii="宋体" w:hAnsi="宋体"/>
          <w:position w:val="-106"/>
          <w:sz w:val="24"/>
          <w:szCs w:val="24"/>
          <w:lang w:val="en-US" w:eastAsia="zh-CN"/>
        </w:rPr>
        <w:tab/>
      </w:r>
      <w:r>
        <w:rPr>
          <w:rFonts w:hint="default" w:ascii="Times New Roman" w:hAnsi="Times New Roman"/>
          <w:position w:val="-106"/>
          <w:sz w:val="18"/>
          <w:szCs w:val="18"/>
          <w:lang w:val="en-US" w:eastAsia="zh-CN"/>
        </w:rPr>
        <w:t>(1)</w:t>
      </w:r>
    </w:p>
    <w:p w14:paraId="11FDBB0A">
      <w:pPr>
        <w:pStyle w:val="74"/>
        <w:ind w:firstLine="364" w:firstLineChars="200"/>
        <w:jc w:val="both"/>
        <w:rPr>
          <w:rFonts w:hint="eastAsia" w:ascii="宋体" w:hAnsi="宋体" w:cs="宋体"/>
          <w:sz w:val="15"/>
          <w:szCs w:val="15"/>
        </w:rPr>
      </w:pPr>
      <w:r>
        <w:rPr>
          <w:rFonts w:hint="eastAsia" w:ascii="Times New Roman" w:hAnsi="Times New Roman" w:cs="宋体"/>
          <w:sz w:val="18"/>
          <w:szCs w:val="18"/>
          <w:rPrChange w:id="24" w:author="四季雨" w:date="2024-09-26T16:23:31Z">
            <w:rPr>
              <w:rFonts w:hint="eastAsia" w:ascii="宋体" w:hAnsi="宋体" w:cs="宋体"/>
              <w:sz w:val="18"/>
              <w:szCs w:val="18"/>
            </w:rPr>
          </w:rPrChange>
        </w:rPr>
        <w:t>首先</w:t>
      </w:r>
      <w:r>
        <w:rPr>
          <w:rFonts w:hint="eastAsia" w:ascii="Times New Roman" w:hAnsi="Times New Roman" w:cs="宋体"/>
          <w:sz w:val="18"/>
          <w:szCs w:val="18"/>
          <w:lang w:eastAsia="zh-CN"/>
          <w:rPrChange w:id="25" w:author="四季雨" w:date="2024-09-26T16:23:31Z">
            <w:rPr>
              <w:rFonts w:hint="eastAsia" w:ascii="宋体" w:hAnsi="宋体" w:cs="宋体"/>
              <w:sz w:val="18"/>
              <w:szCs w:val="18"/>
              <w:lang w:eastAsia="zh-CN"/>
            </w:rPr>
          </w:rPrChange>
        </w:rPr>
        <w:t>，</w:t>
      </w:r>
      <w:r>
        <w:rPr>
          <w:rFonts w:hint="eastAsia" w:ascii="Times New Roman" w:hAnsi="Times New Roman"/>
          <w:lang w:eastAsia="zh-CN"/>
          <w:rPrChange w:id="26" w:author="四季雨" w:date="2024-09-26T16:23:31Z">
            <w:rPr>
              <w:rFonts w:hint="eastAsia"/>
              <w:lang w:eastAsia="zh-CN"/>
            </w:rPr>
          </w:rPrChange>
        </w:rPr>
        <w:t>MaxPix</w:t>
      </w:r>
      <w:r>
        <w:rPr>
          <w:rFonts w:hint="eastAsia" w:ascii="Times New Roman" w:hAnsi="Times New Roman" w:cs="宋体"/>
          <w:sz w:val="18"/>
          <w:szCs w:val="18"/>
          <w:rPrChange w:id="27" w:author="四季雨" w:date="2024-09-26T16:23:31Z">
            <w:rPr>
              <w:rFonts w:hint="eastAsia" w:ascii="宋体" w:hAnsi="宋体" w:cs="宋体"/>
              <w:sz w:val="18"/>
              <w:szCs w:val="18"/>
            </w:rPr>
          </w:rPrChange>
        </w:rPr>
        <w:t>将RGB图像</w:t>
      </w:r>
      <w:r>
        <w:rPr>
          <w:rFonts w:hint="eastAsia" w:ascii="Times New Roman" w:hAnsi="Times New Roman" w:cs="宋体"/>
          <w:sz w:val="18"/>
          <w:szCs w:val="18"/>
          <w:lang w:val="en-US" w:eastAsia="zh-CN"/>
          <w:rPrChange w:id="28" w:author="四季雨" w:date="2024-09-26T16:23:31Z">
            <w:rPr>
              <w:rFonts w:hint="eastAsia" w:ascii="宋体" w:hAnsi="宋体" w:cs="宋体"/>
              <w:sz w:val="18"/>
              <w:szCs w:val="18"/>
              <w:lang w:val="en-US" w:eastAsia="zh-CN"/>
            </w:rPr>
          </w:rPrChange>
        </w:rPr>
        <w:t>进行</w:t>
      </w:r>
      <w:r>
        <w:rPr>
          <w:rFonts w:hint="eastAsia" w:ascii="Times New Roman" w:hAnsi="Times New Roman" w:cs="宋体"/>
          <w:sz w:val="18"/>
          <w:szCs w:val="18"/>
          <w:rPrChange w:id="29" w:author="四季雨" w:date="2024-09-26T16:23:31Z">
            <w:rPr>
              <w:rFonts w:hint="eastAsia" w:ascii="宋体" w:hAnsi="宋体" w:cs="宋体"/>
              <w:sz w:val="18"/>
              <w:szCs w:val="18"/>
            </w:rPr>
          </w:rPrChange>
        </w:rPr>
        <w:t>逐通道拆分，</w:t>
      </w:r>
      <w:r>
        <w:rPr>
          <w:rFonts w:hint="eastAsia" w:ascii="Times New Roman" w:hAnsi="Times New Roman" w:cs="宋体"/>
          <w:sz w:val="18"/>
          <w:szCs w:val="18"/>
          <w:lang w:val="en-US" w:eastAsia="zh-CN"/>
          <w:rPrChange w:id="30" w:author="四季雨" w:date="2024-09-26T16:23:31Z">
            <w:rPr>
              <w:rFonts w:hint="eastAsia" w:ascii="宋体" w:hAnsi="宋体" w:cs="宋体"/>
              <w:sz w:val="18"/>
              <w:szCs w:val="18"/>
              <w:lang w:val="en-US" w:eastAsia="zh-CN"/>
            </w:rPr>
          </w:rPrChange>
        </w:rPr>
        <w:t>然后</w:t>
      </w:r>
      <w:r>
        <w:rPr>
          <w:rFonts w:hint="eastAsia" w:ascii="Times New Roman" w:hAnsi="Times New Roman" w:cs="宋体"/>
          <w:sz w:val="18"/>
          <w:szCs w:val="18"/>
          <w:rPrChange w:id="31" w:author="四季雨" w:date="2024-09-26T16:23:31Z">
            <w:rPr>
              <w:rFonts w:hint="eastAsia" w:ascii="宋体" w:hAnsi="宋体" w:cs="宋体"/>
              <w:sz w:val="18"/>
              <w:szCs w:val="18"/>
            </w:rPr>
          </w:rPrChange>
        </w:rPr>
        <w:t>使用4个卷积核分别执行卷积运算，得到三个通道每个点4个方向的卷积</w:t>
      </w:r>
      <w:r>
        <w:rPr>
          <w:rFonts w:hint="eastAsia" w:ascii="Times New Roman" w:hAnsi="Times New Roman" w:cs="宋体"/>
          <w:sz w:val="18"/>
          <w:szCs w:val="18"/>
          <w:lang w:val="en-US" w:eastAsia="zh-CN"/>
          <w:rPrChange w:id="32" w:author="四季雨" w:date="2024-09-26T16:23:31Z">
            <w:rPr>
              <w:rFonts w:hint="eastAsia" w:ascii="宋体" w:hAnsi="宋体" w:cs="宋体"/>
              <w:sz w:val="18"/>
              <w:szCs w:val="18"/>
              <w:lang w:val="en-US" w:eastAsia="zh-CN"/>
            </w:rPr>
          </w:rPrChange>
        </w:rPr>
        <w:t>值</w:t>
      </w:r>
      <w:r>
        <w:rPr>
          <w:rFonts w:hint="eastAsia" w:ascii="Times New Roman" w:hAnsi="Times New Roman" w:cs="宋体"/>
          <w:sz w:val="18"/>
          <w:szCs w:val="18"/>
          <w:rPrChange w:id="33" w:author="四季雨" w:date="2024-09-26T16:23:31Z">
            <w:rPr>
              <w:rFonts w:hint="eastAsia" w:ascii="宋体" w:hAnsi="宋体" w:cs="宋体"/>
              <w:sz w:val="18"/>
              <w:szCs w:val="18"/>
            </w:rPr>
          </w:rPrChange>
        </w:rPr>
        <w:t>X（c,i,j）（α1,α2,α3,α4）。然后，MaxSel将</w:t>
      </w:r>
      <w:r>
        <w:rPr>
          <w:rFonts w:hint="eastAsia" w:ascii="Times New Roman" w:hAnsi="Times New Roman" w:cs="宋体"/>
          <w:sz w:val="18"/>
          <w:szCs w:val="18"/>
          <w:lang w:val="en-US" w:eastAsia="zh-CN"/>
          <w:rPrChange w:id="34" w:author="四季雨" w:date="2024-09-26T16:23:31Z">
            <w:rPr>
              <w:rFonts w:hint="eastAsia" w:ascii="宋体" w:hAnsi="宋体" w:cs="宋体"/>
              <w:sz w:val="18"/>
              <w:szCs w:val="18"/>
              <w:lang w:val="en-US" w:eastAsia="zh-CN"/>
            </w:rPr>
          </w:rPrChange>
        </w:rPr>
        <w:t>相应</w:t>
      </w:r>
      <w:r>
        <w:rPr>
          <w:rFonts w:hint="eastAsia" w:ascii="Times New Roman" w:hAnsi="Times New Roman" w:cs="宋体"/>
          <w:sz w:val="18"/>
          <w:szCs w:val="18"/>
          <w:rPrChange w:id="35" w:author="四季雨" w:date="2024-09-26T16:23:31Z">
            <w:rPr>
              <w:rFonts w:hint="eastAsia" w:ascii="宋体" w:hAnsi="宋体" w:cs="宋体"/>
              <w:sz w:val="18"/>
              <w:szCs w:val="18"/>
            </w:rPr>
          </w:rPrChange>
        </w:rPr>
        <w:t>位置4个方向的卷积</w:t>
      </w:r>
      <w:r>
        <w:rPr>
          <w:rFonts w:hint="eastAsia" w:ascii="Times New Roman" w:hAnsi="Times New Roman" w:cs="宋体"/>
          <w:sz w:val="18"/>
          <w:szCs w:val="18"/>
          <w:lang w:val="en-US" w:eastAsia="zh-CN"/>
          <w:rPrChange w:id="36" w:author="四季雨" w:date="2024-09-26T16:23:31Z">
            <w:rPr>
              <w:rFonts w:hint="eastAsia" w:ascii="宋体" w:hAnsi="宋体" w:cs="宋体"/>
              <w:sz w:val="18"/>
              <w:szCs w:val="18"/>
              <w:lang w:val="en-US" w:eastAsia="zh-CN"/>
            </w:rPr>
          </w:rPrChange>
        </w:rPr>
        <w:t>值</w:t>
      </w:r>
      <w:r>
        <w:rPr>
          <w:rFonts w:hint="eastAsia" w:ascii="Times New Roman" w:hAnsi="Times New Roman" w:cs="宋体"/>
          <w:sz w:val="18"/>
          <w:szCs w:val="18"/>
          <w:rPrChange w:id="37" w:author="四季雨" w:date="2024-09-26T16:23:31Z">
            <w:rPr>
              <w:rFonts w:hint="eastAsia" w:ascii="宋体" w:hAnsi="宋体" w:cs="宋体"/>
              <w:sz w:val="18"/>
              <w:szCs w:val="18"/>
            </w:rPr>
          </w:rPrChange>
        </w:rPr>
        <w:t>进行组内</w:t>
      </w:r>
      <w:r>
        <w:rPr>
          <w:rFonts w:hint="eastAsia" w:ascii="Times New Roman" w:hAnsi="Times New Roman" w:cs="宋体"/>
          <w:sz w:val="18"/>
          <w:szCs w:val="18"/>
          <w:lang w:val="en-US" w:eastAsia="zh-CN"/>
          <w:rPrChange w:id="38" w:author="四季雨" w:date="2024-09-26T16:23:31Z">
            <w:rPr>
              <w:rFonts w:hint="eastAsia" w:ascii="宋体" w:hAnsi="宋体" w:cs="宋体"/>
              <w:sz w:val="18"/>
              <w:szCs w:val="18"/>
              <w:lang w:val="en-US" w:eastAsia="zh-CN"/>
            </w:rPr>
          </w:rPrChange>
        </w:rPr>
        <w:t>比较</w:t>
      </w:r>
      <w:r>
        <w:rPr>
          <w:rFonts w:hint="eastAsia" w:ascii="Times New Roman" w:hAnsi="Times New Roman" w:cs="宋体"/>
          <w:sz w:val="18"/>
          <w:szCs w:val="18"/>
          <w:rPrChange w:id="39" w:author="四季雨" w:date="2024-09-26T16:23:31Z">
            <w:rPr>
              <w:rFonts w:hint="eastAsia" w:ascii="宋体" w:hAnsi="宋体" w:cs="宋体"/>
              <w:sz w:val="18"/>
              <w:szCs w:val="18"/>
            </w:rPr>
          </w:rPrChange>
        </w:rPr>
        <w:t>，</w:t>
      </w:r>
      <w:r>
        <w:rPr>
          <w:rFonts w:hint="eastAsia" w:ascii="Times New Roman" w:hAnsi="Times New Roman" w:cs="宋体"/>
          <w:sz w:val="18"/>
          <w:szCs w:val="18"/>
          <w:lang w:val="en-US" w:eastAsia="zh-CN"/>
          <w:rPrChange w:id="40" w:author="四季雨" w:date="2024-09-26T16:23:31Z">
            <w:rPr>
              <w:rFonts w:hint="eastAsia" w:ascii="宋体" w:hAnsi="宋体" w:cs="宋体"/>
              <w:sz w:val="18"/>
              <w:szCs w:val="18"/>
              <w:lang w:val="en-US" w:eastAsia="zh-CN"/>
            </w:rPr>
          </w:rPrChange>
        </w:rPr>
        <w:t>以</w:t>
      </w:r>
      <w:r>
        <w:rPr>
          <w:rFonts w:hint="eastAsia" w:ascii="Times New Roman" w:hAnsi="Times New Roman" w:cs="宋体"/>
          <w:sz w:val="18"/>
          <w:szCs w:val="18"/>
          <w:rPrChange w:id="41" w:author="四季雨" w:date="2024-09-26T16:23:31Z">
            <w:rPr>
              <w:rFonts w:hint="eastAsia" w:ascii="宋体" w:hAnsi="宋体" w:cs="宋体"/>
              <w:sz w:val="18"/>
              <w:szCs w:val="18"/>
            </w:rPr>
          </w:rPrChange>
        </w:rPr>
        <w:t>其中的</w:t>
      </w:r>
      <w:r>
        <w:rPr>
          <w:rFonts w:hint="eastAsia" w:ascii="Times New Roman" w:hAnsi="Times New Roman" w:cs="宋体"/>
          <w:sz w:val="18"/>
          <w:szCs w:val="18"/>
          <w:lang w:val="en-US" w:eastAsia="zh-CN"/>
          <w:rPrChange w:id="42" w:author="四季雨" w:date="2024-09-26T16:23:31Z">
            <w:rPr>
              <w:rFonts w:hint="eastAsia" w:ascii="宋体" w:hAnsi="宋体" w:cs="宋体"/>
              <w:sz w:val="18"/>
              <w:szCs w:val="18"/>
              <w:lang w:val="en-US" w:eastAsia="zh-CN"/>
            </w:rPr>
          </w:rPrChange>
        </w:rPr>
        <w:t>最大卷积</w:t>
      </w:r>
      <w:r>
        <w:rPr>
          <w:rFonts w:hint="eastAsia" w:ascii="Times New Roman" w:hAnsi="Times New Roman" w:cs="宋体"/>
          <w:sz w:val="18"/>
          <w:szCs w:val="18"/>
          <w:rPrChange w:id="43" w:author="四季雨" w:date="2024-09-26T16:23:31Z">
            <w:rPr>
              <w:rFonts w:hint="eastAsia" w:ascii="宋体" w:hAnsi="宋体" w:cs="宋体"/>
              <w:sz w:val="18"/>
              <w:szCs w:val="18"/>
            </w:rPr>
          </w:rPrChange>
        </w:rPr>
        <w:t>值作为滤波值。对于X（c,i,j）（α1,α2,α3,α4），从α1,α2,α3,和α4中选择最大值。如公式（2）示，其中，X（c,i,j）表示图像c通道（i,j）位置上的滤波值。各点上的滤波值</w:t>
      </w:r>
      <w:r>
        <w:rPr>
          <w:rFonts w:hint="eastAsia" w:ascii="Times New Roman" w:hAnsi="Times New Roman" w:cs="宋体"/>
          <w:sz w:val="18"/>
          <w:szCs w:val="18"/>
          <w:lang w:val="en-US" w:eastAsia="zh-CN"/>
          <w:rPrChange w:id="44" w:author="四季雨" w:date="2024-09-26T16:23:31Z">
            <w:rPr>
              <w:rFonts w:hint="eastAsia" w:ascii="宋体" w:hAnsi="宋体" w:cs="宋体"/>
              <w:sz w:val="18"/>
              <w:szCs w:val="18"/>
              <w:lang w:val="en-US" w:eastAsia="zh-CN"/>
            </w:rPr>
          </w:rPrChange>
        </w:rPr>
        <w:t>构成了该通道的滤波图</w:t>
      </w:r>
      <w:r>
        <w:rPr>
          <w:rFonts w:hint="eastAsia" w:ascii="Times New Roman" w:hAnsi="Times New Roman" w:cs="宋体"/>
          <w:sz w:val="18"/>
          <w:szCs w:val="18"/>
          <w:rPrChange w:id="45" w:author="四季雨" w:date="2024-09-26T16:23:31Z">
            <w:rPr>
              <w:rFonts w:hint="eastAsia" w:ascii="宋体" w:hAnsi="宋体" w:cs="宋体"/>
              <w:sz w:val="18"/>
              <w:szCs w:val="18"/>
            </w:rPr>
          </w:rPrChange>
        </w:rPr>
        <w:t>。</w:t>
      </w:r>
      <w:r>
        <w:rPr>
          <w:rFonts w:hint="eastAsia" w:ascii="Times New Roman" w:hAnsi="Times New Roman"/>
          <w:sz w:val="18"/>
          <w:szCs w:val="18"/>
          <w:rPrChange w:id="46" w:author="四季雨" w:date="2024-09-26T16:23:31Z">
            <w:rPr>
              <w:rFonts w:hint="eastAsia"/>
              <w:sz w:val="18"/>
              <w:szCs w:val="18"/>
            </w:rPr>
          </w:rPrChange>
        </w:rPr>
        <w:t>最后</w:t>
      </w:r>
      <w:r>
        <w:rPr>
          <w:rFonts w:hint="eastAsia"/>
          <w:sz w:val="18"/>
          <w:szCs w:val="18"/>
        </w:rPr>
        <w:t>，MaxSel将三个通道的滤波图进行拼接，组成滤波图</w:t>
      </w:r>
      <w:r>
        <w:rPr>
          <w:rFonts w:hint="eastAsia"/>
          <w:i/>
          <w:iCs/>
          <w:sz w:val="18"/>
          <w:szCs w:val="18"/>
        </w:rPr>
        <w:t>F</w:t>
      </w:r>
      <w:r>
        <w:rPr>
          <w:rFonts w:hint="eastAsia"/>
          <w:i/>
          <w:iCs/>
          <w:sz w:val="18"/>
          <w:szCs w:val="18"/>
          <w:vertAlign w:val="subscript"/>
        </w:rPr>
        <w:t>in</w:t>
      </w:r>
      <w:r>
        <w:rPr>
          <w:rFonts w:hint="eastAsia"/>
          <w:i w:val="0"/>
          <w:iCs w:val="0"/>
          <w:sz w:val="18"/>
          <w:szCs w:val="18"/>
          <w:vertAlign w:val="baseline"/>
          <w:lang w:val="en-US" w:eastAsia="zh-CN"/>
        </w:rPr>
        <w:t>∈</w:t>
      </w:r>
      <w:r>
        <w:rPr>
          <w:rFonts w:hint="eastAsia"/>
          <w:i/>
          <w:iCs/>
          <w:sz w:val="18"/>
          <w:szCs w:val="18"/>
          <w:vertAlign w:val="baseline"/>
          <w:lang w:val="en-US" w:eastAsia="zh-CN"/>
        </w:rPr>
        <w:t>R</w:t>
      </w:r>
      <w:r>
        <w:rPr>
          <w:rFonts w:hint="eastAsia"/>
          <w:i w:val="0"/>
          <w:iCs w:val="0"/>
          <w:sz w:val="18"/>
          <w:szCs w:val="18"/>
          <w:vertAlign w:val="superscript"/>
          <w:lang w:val="en-US" w:eastAsia="zh-CN"/>
        </w:rPr>
        <w:t>3</w:t>
      </w:r>
      <w:r>
        <w:rPr>
          <w:rFonts w:hint="eastAsia"/>
          <w:sz w:val="18"/>
          <w:szCs w:val="18"/>
          <w:vertAlign w:val="superscript"/>
        </w:rPr>
        <w:t>×</w:t>
      </w:r>
      <w:r>
        <w:rPr>
          <w:rFonts w:hint="eastAsia"/>
          <w:i/>
          <w:iCs/>
          <w:sz w:val="18"/>
          <w:szCs w:val="18"/>
          <w:vertAlign w:val="superscript"/>
        </w:rPr>
        <w:t>H</w:t>
      </w:r>
      <w:r>
        <w:rPr>
          <w:rFonts w:hint="eastAsia"/>
          <w:sz w:val="18"/>
          <w:szCs w:val="18"/>
          <w:vertAlign w:val="superscript"/>
        </w:rPr>
        <w:t>×</w:t>
      </w:r>
      <w:r>
        <w:rPr>
          <w:rFonts w:hint="eastAsia"/>
          <w:i/>
          <w:iCs/>
          <w:sz w:val="18"/>
          <w:szCs w:val="18"/>
          <w:vertAlign w:val="superscript"/>
        </w:rPr>
        <w:t>W</w:t>
      </w:r>
      <w:r>
        <w:rPr>
          <w:rFonts w:hint="eastAsia"/>
          <w:sz w:val="18"/>
          <w:szCs w:val="18"/>
        </w:rPr>
        <w:t>。</w:t>
      </w:r>
    </w:p>
    <w:p w14:paraId="5376E1F6">
      <w:pPr>
        <w:pStyle w:val="74"/>
        <w:tabs>
          <w:tab w:val="left" w:pos="3462"/>
        </w:tabs>
        <w:ind w:firstLine="0" w:firstLineChars="0"/>
        <w:jc w:val="right"/>
        <w:rPr>
          <w:rFonts w:hint="default" w:ascii="宋体" w:hAnsi="宋体" w:eastAsia="宋体" w:cs="宋体"/>
          <w:sz w:val="15"/>
          <w:szCs w:val="15"/>
          <w:lang w:val="en-US" w:eastAsia="zh-CN"/>
        </w:rPr>
      </w:pPr>
      <w:r>
        <w:rPr>
          <w:rFonts w:hint="eastAsia" w:ascii="宋体" w:hAnsi="宋体" w:eastAsia="宋体"/>
          <w:position w:val="-16"/>
          <w:sz w:val="24"/>
          <w:szCs w:val="24"/>
        </w:rPr>
        <w:object>
          <v:shape id="_x0000_i1027" o:spt="75" type="#_x0000_t75" style="height:20pt;width:125pt;" o:ole="t" filled="f" o:preferrelative="t" stroked="f" coordsize="21600,21600">
            <v:path/>
            <v:fill on="f" focussize="0,0"/>
            <v:stroke on="f"/>
            <v:imagedata r:id="rId17" o:title=""/>
            <o:lock v:ext="edit" aspectratio="t"/>
            <w10:wrap type="none"/>
            <w10:anchorlock/>
          </v:shape>
          <o:OLEObject Type="Embed" ProgID="Equation.3" ShapeID="_x0000_i1027" DrawAspect="Content" ObjectID="_1468075727" r:id="rId16">
            <o:LockedField>false</o:LockedField>
          </o:OLEObject>
        </w:object>
      </w:r>
      <w:r>
        <w:rPr>
          <w:rFonts w:hint="eastAsia" w:ascii="宋体" w:hAnsi="宋体"/>
          <w:position w:val="-14"/>
          <w:sz w:val="24"/>
          <w:szCs w:val="24"/>
          <w:lang w:val="en-US" w:eastAsia="zh-CN"/>
        </w:rPr>
        <w:tab/>
      </w:r>
      <w:r>
        <w:rPr>
          <w:rFonts w:hint="default" w:ascii="Times New Roman" w:hAnsi="Times New Roman"/>
          <w:position w:val="-14"/>
          <w:sz w:val="18"/>
          <w:szCs w:val="18"/>
          <w:lang w:val="en-US" w:eastAsia="zh-CN"/>
        </w:rPr>
        <w:t>(2)</w:t>
      </w:r>
    </w:p>
    <w:p w14:paraId="58EA55BD">
      <w:pPr>
        <w:pStyle w:val="74"/>
        <w:spacing w:after="161" w:afterLines="50"/>
        <w:ind w:firstLine="364" w:firstLineChars="200"/>
        <w:jc w:val="both"/>
        <w:rPr>
          <w:rFonts w:hint="eastAsia" w:eastAsia="宋体"/>
          <w:sz w:val="18"/>
          <w:szCs w:val="18"/>
          <w:lang w:eastAsia="zh-CN"/>
        </w:rPr>
        <w:sectPr>
          <w:type w:val="continuous"/>
          <w:pgSz w:w="11906" w:h="16838"/>
          <w:pgMar w:top="1134" w:right="850" w:bottom="850" w:left="850" w:header="567" w:footer="567" w:gutter="0"/>
          <w:cols w:equalWidth="0" w:num="2">
            <w:col w:w="4890" w:space="425"/>
            <w:col w:w="4890"/>
          </w:cols>
          <w:docGrid w:type="linesAndChars" w:linePitch="322" w:charSpace="460"/>
        </w:sectPr>
      </w:pPr>
      <w:r>
        <w:rPr>
          <w:rFonts w:hint="eastAsia"/>
          <w:sz w:val="18"/>
          <w:szCs w:val="18"/>
        </w:rPr>
        <w:t>如图3示，第一</w:t>
      </w:r>
      <w:r>
        <w:rPr>
          <w:rFonts w:hint="eastAsia"/>
          <w:sz w:val="18"/>
          <w:szCs w:val="18"/>
          <w:lang w:val="en-US" w:eastAsia="zh-CN"/>
        </w:rPr>
        <w:t>列是</w:t>
      </w:r>
      <w:r>
        <w:rPr>
          <w:rFonts w:hint="eastAsia"/>
          <w:sz w:val="18"/>
          <w:szCs w:val="18"/>
        </w:rPr>
        <w:t>来自Wang[24]数据集的真实图像；第二</w:t>
      </w:r>
      <w:r>
        <w:rPr>
          <w:rFonts w:hint="eastAsia"/>
          <w:sz w:val="18"/>
          <w:szCs w:val="18"/>
          <w:lang w:val="en-US" w:eastAsia="zh-CN"/>
        </w:rPr>
        <w:t>列</w:t>
      </w:r>
      <w:r>
        <w:rPr>
          <w:rFonts w:hint="eastAsia"/>
          <w:sz w:val="18"/>
          <w:szCs w:val="18"/>
        </w:rPr>
        <w:t>是使用Prewitt算子作为卷积核得到的滤波图；第三</w:t>
      </w:r>
      <w:r>
        <w:rPr>
          <w:rFonts w:hint="eastAsia"/>
          <w:sz w:val="18"/>
          <w:szCs w:val="18"/>
          <w:lang w:val="en-US" w:eastAsia="zh-CN"/>
        </w:rPr>
        <w:t>列</w:t>
      </w:r>
      <w:r>
        <w:rPr>
          <w:rFonts w:hint="eastAsia"/>
          <w:sz w:val="18"/>
          <w:szCs w:val="18"/>
        </w:rPr>
        <w:t>是采取Laplacian算子作为卷积核得到的滤波图；第四</w:t>
      </w:r>
      <w:r>
        <w:rPr>
          <w:rFonts w:hint="eastAsia"/>
          <w:sz w:val="18"/>
          <w:szCs w:val="18"/>
          <w:lang w:val="en-US" w:eastAsia="zh-CN"/>
        </w:rPr>
        <w:t>列</w:t>
      </w:r>
      <w:r>
        <w:rPr>
          <w:rFonts w:hint="eastAsia"/>
          <w:sz w:val="18"/>
          <w:szCs w:val="18"/>
        </w:rPr>
        <w:t>是</w:t>
      </w:r>
      <w:r>
        <w:rPr>
          <w:rFonts w:hint="eastAsia"/>
          <w:sz w:val="18"/>
          <w:szCs w:val="18"/>
          <w:lang w:val="en-US" w:eastAsia="zh-CN"/>
        </w:rPr>
        <w:t>使用</w:t>
      </w:r>
      <w:r>
        <w:rPr>
          <w:rFonts w:hint="eastAsia"/>
          <w:sz w:val="18"/>
          <w:szCs w:val="18"/>
        </w:rPr>
        <w:t>MaxSel得到的滤波图。显然，MaxSel得到的滤波图细腻且细节完整，这有利于算法从中学习到较为完整的特征</w:t>
      </w:r>
      <w:r>
        <w:rPr>
          <w:rFonts w:hint="eastAsia"/>
          <w:sz w:val="18"/>
          <w:szCs w:val="18"/>
          <w:lang w:eastAsia="zh-CN"/>
        </w:rPr>
        <w:t>。</w:t>
      </w:r>
    </w:p>
    <w:p w14:paraId="3EE79956">
      <w:pPr>
        <w:pStyle w:val="74"/>
        <w:spacing w:after="161" w:afterLines="50"/>
        <w:ind w:firstLine="0" w:firstLineChars="0"/>
        <w:jc w:val="both"/>
        <w:rPr>
          <w:rFonts w:hint="eastAsia"/>
          <w:sz w:val="18"/>
          <w:szCs w:val="18"/>
        </w:rPr>
      </w:pPr>
    </w:p>
    <w:p w14:paraId="232045FD">
      <w:pPr>
        <w:pStyle w:val="74"/>
        <w:spacing w:after="161" w:afterLines="50" w:line="360" w:lineRule="auto"/>
        <w:ind w:firstLine="484" w:firstLineChars="200"/>
        <w:jc w:val="both"/>
        <w:rPr>
          <w:rFonts w:hint="eastAsia" w:ascii="宋体" w:hAnsi="宋体" w:eastAsia="宋体"/>
          <w:color w:val="000000"/>
          <w:sz w:val="24"/>
          <w:szCs w:val="24"/>
        </w:rPr>
        <w:sectPr>
          <w:type w:val="continuous"/>
          <w:pgSz w:w="11906" w:h="16838"/>
          <w:pgMar w:top="1134" w:right="850" w:bottom="850" w:left="850" w:header="567" w:footer="567" w:gutter="0"/>
          <w:cols w:space="425" w:num="1"/>
          <w:docGrid w:type="linesAndChars" w:linePitch="322" w:charSpace="460"/>
        </w:sectPr>
      </w:pP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4"/>
        <w:gridCol w:w="1588"/>
        <w:gridCol w:w="1628"/>
        <w:gridCol w:w="1628"/>
      </w:tblGrid>
      <w:tr w14:paraId="66CEB5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93" w:hRule="atLeast"/>
          <w:jc w:val="center"/>
        </w:trPr>
        <w:tc>
          <w:tcPr>
            <w:tcW w:w="1574" w:type="dxa"/>
            <w:tcBorders>
              <w:top w:val="single" w:color="000000" w:sz="4" w:space="0"/>
              <w:left w:val="single" w:color="000000" w:sz="4" w:space="0"/>
              <w:bottom w:val="single" w:color="000000" w:sz="4" w:space="0"/>
              <w:right w:val="single" w:color="000000" w:sz="4" w:space="0"/>
              <w:tl2br w:val="nil"/>
            </w:tcBorders>
            <w:shd w:val="clear" w:color="auto" w:fill="FFFFFF"/>
            <w:vAlign w:val="center"/>
          </w:tcPr>
          <w:p w14:paraId="3124693A">
            <w:pPr>
              <w:spacing w:line="360" w:lineRule="auto"/>
              <w:jc w:val="center"/>
              <w:rPr>
                <w:rFonts w:ascii="宋体" w:hAnsi="宋体" w:eastAsia="宋体"/>
                <w:color w:val="000000"/>
                <w:szCs w:val="21"/>
              </w:rPr>
            </w:pPr>
            <w:r>
              <w:rPr>
                <w:rFonts w:hint="eastAsia" w:ascii="宋体" w:hAnsi="宋体" w:eastAsia="宋体"/>
                <w:color w:val="000000"/>
                <w:sz w:val="24"/>
                <w:szCs w:val="24"/>
              </w:rPr>
              <w:drawing>
                <wp:inline distT="0" distB="0" distL="114300" distR="114300">
                  <wp:extent cx="899795" cy="899795"/>
                  <wp:effectExtent l="9525" t="9525" r="20320" b="20320"/>
                  <wp:docPr id="5" name="图片 5" descr="04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04490"/>
                          <pic:cNvPicPr>
                            <a:picLocks noChangeAspect="1"/>
                          </pic:cNvPicPr>
                        </pic:nvPicPr>
                        <pic:blipFill>
                          <a:blip r:embed="rId18"/>
                          <a:stretch>
                            <a:fillRect/>
                          </a:stretch>
                        </pic:blipFill>
                        <pic:spPr>
                          <a:xfrm>
                            <a:off x="0" y="0"/>
                            <a:ext cx="899795" cy="899795"/>
                          </a:xfrm>
                          <a:prstGeom prst="rect">
                            <a:avLst/>
                          </a:prstGeom>
                          <a:ln>
                            <a:solidFill>
                              <a:schemeClr val="tx1">
                                <a:lumMod val="50000"/>
                                <a:lumOff val="50000"/>
                              </a:schemeClr>
                            </a:solidFill>
                          </a:ln>
                        </pic:spPr>
                      </pic:pic>
                    </a:graphicData>
                  </a:graphic>
                </wp:inline>
              </w:drawing>
            </w:r>
          </w:p>
        </w:tc>
        <w:tc>
          <w:tcPr>
            <w:tcW w:w="158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3BC48E7E">
            <w:pPr>
              <w:spacing w:line="360" w:lineRule="auto"/>
              <w:jc w:val="center"/>
              <w:rPr>
                <w:rFonts w:ascii="宋体" w:hAnsi="宋体" w:eastAsia="宋体"/>
                <w:color w:val="000000"/>
                <w:szCs w:val="21"/>
              </w:rPr>
            </w:pPr>
            <w:r>
              <w:rPr>
                <w:color w:val="000000"/>
                <w:sz w:val="24"/>
              </w:rPr>
              <mc:AlternateContent>
                <mc:Choice Requires="wps">
                  <w:drawing>
                    <wp:anchor distT="0" distB="0" distL="114300" distR="114300" simplePos="0" relativeHeight="251660288" behindDoc="0" locked="0" layoutInCell="1" allowOverlap="1">
                      <wp:simplePos x="0" y="0"/>
                      <wp:positionH relativeFrom="column">
                        <wp:posOffset>114935</wp:posOffset>
                      </wp:positionH>
                      <wp:positionV relativeFrom="paragraph">
                        <wp:posOffset>318135</wp:posOffset>
                      </wp:positionV>
                      <wp:extent cx="259080" cy="289560"/>
                      <wp:effectExtent l="12700" t="12700" r="17780" b="17780"/>
                      <wp:wrapNone/>
                      <wp:docPr id="82" name="矩形 82"/>
                      <wp:cNvGraphicFramePr/>
                      <a:graphic xmlns:a="http://schemas.openxmlformats.org/drawingml/2006/main">
                        <a:graphicData uri="http://schemas.microsoft.com/office/word/2010/wordprocessingShape">
                          <wps:wsp>
                            <wps:cNvSpPr/>
                            <wps:spPr>
                              <a:xfrm>
                                <a:off x="0" y="0"/>
                                <a:ext cx="259080" cy="28956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05pt;margin-top:25.05pt;height:22.8pt;width:20.4pt;z-index:251660288;v-text-anchor:middle;mso-width-relative:page;mso-height-relative:page;" filled="f" stroked="t" coordsize="21600,21600" o:gfxdata="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h60q&#10;kNUAAAAHAQAADwAAAAAAAAABACAAAAAiAAAAZHJzL2Rvd25yZXYueG1sUEsBAhQAFAAAAAgAh07i&#10;QKYVN2deAgAAtQQAAA4AAAAAAAAAAQAgAAAAJAEAAGRycy9lMm9Eb2MueG1sUEsFBgAAAAAGAAYA&#10;WQEAAPQFAAAAAA==&#10;">
                      <v:fill on="f" focussize="0,0"/>
                      <v:stroke weight="2pt" color="#FF0000 [2404]" joinstyle="round"/>
                      <v:imagedata o:title=""/>
                      <o:lock v:ext="edit" aspectratio="f"/>
                    </v:rect>
                  </w:pict>
                </mc:Fallback>
              </mc:AlternateContent>
            </w:r>
            <w:r>
              <w:rPr>
                <w:rFonts w:hint="eastAsia" w:ascii="宋体" w:hAnsi="宋体" w:eastAsia="宋体"/>
                <w:color w:val="000000"/>
                <w:sz w:val="24"/>
                <w:szCs w:val="24"/>
              </w:rPr>
              <w:drawing>
                <wp:inline distT="0" distB="0" distL="114300" distR="114300">
                  <wp:extent cx="899795" cy="899795"/>
                  <wp:effectExtent l="0" t="0" r="14605" b="14605"/>
                  <wp:docPr id="8" name="图片 8" descr="output_image_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output_image_407"/>
                          <pic:cNvPicPr>
                            <a:picLocks noChangeAspect="1"/>
                          </pic:cNvPicPr>
                        </pic:nvPicPr>
                        <pic:blipFill>
                          <a:blip r:embed="rId19"/>
                          <a:stretch>
                            <a:fillRect/>
                          </a:stretch>
                        </pic:blipFill>
                        <pic:spPr>
                          <a:xfrm>
                            <a:off x="0" y="0"/>
                            <a:ext cx="899795" cy="899795"/>
                          </a:xfrm>
                          <a:prstGeom prst="rect">
                            <a:avLst/>
                          </a:prstGeom>
                        </pic:spPr>
                      </pic:pic>
                    </a:graphicData>
                  </a:graphic>
                </wp:inline>
              </w:drawing>
            </w:r>
          </w:p>
        </w:tc>
        <w:tc>
          <w:tcPr>
            <w:tcW w:w="162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7261796D">
            <w:pPr>
              <w:spacing w:line="360" w:lineRule="auto"/>
              <w:jc w:val="center"/>
              <w:rPr>
                <w:rFonts w:ascii="宋体" w:hAnsi="宋体" w:eastAsia="宋体"/>
                <w:color w:val="000000"/>
                <w:szCs w:val="21"/>
              </w:rPr>
            </w:pPr>
            <w:r>
              <w:rPr>
                <w:color w:val="000000"/>
                <w:sz w:val="24"/>
              </w:rPr>
              <mc:AlternateContent>
                <mc:Choice Requires="wps">
                  <w:drawing>
                    <wp:anchor distT="0" distB="0" distL="114300" distR="114300" simplePos="0" relativeHeight="251661312" behindDoc="0" locked="0" layoutInCell="1" allowOverlap="1">
                      <wp:simplePos x="0" y="0"/>
                      <wp:positionH relativeFrom="column">
                        <wp:posOffset>427990</wp:posOffset>
                      </wp:positionH>
                      <wp:positionV relativeFrom="paragraph">
                        <wp:posOffset>457200</wp:posOffset>
                      </wp:positionV>
                      <wp:extent cx="259080" cy="289560"/>
                      <wp:effectExtent l="12700" t="12700" r="17780" b="17780"/>
                      <wp:wrapNone/>
                      <wp:docPr id="84" name="矩形 84"/>
                      <wp:cNvGraphicFramePr/>
                      <a:graphic xmlns:a="http://schemas.openxmlformats.org/drawingml/2006/main">
                        <a:graphicData uri="http://schemas.microsoft.com/office/word/2010/wordprocessingShape">
                          <wps:wsp>
                            <wps:cNvSpPr/>
                            <wps:spPr>
                              <a:xfrm>
                                <a:off x="0" y="0"/>
                                <a:ext cx="259080" cy="28956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7pt;margin-top:36pt;height:22.8pt;width:20.4pt;z-index:251661312;v-text-anchor:middle;mso-width-relative:page;mso-height-relative:page;" filled="f" stroked="t" coordsize="21600,21600" o:gfxdata="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Mp06ONgAAAAJAQAADwAAAAAAAAABACAAAAAiAAAAZHJzL2Rvd25yZXYueG1sUEsBAhQAFAAAAAgA&#10;h07iQLOUCd9eAgAAtQQAAA4AAAAAAAAAAQAgAAAAJwEAAGRycy9lMm9Eb2MueG1sUEsFBgAAAAAG&#10;AAYAWQEAAPcFAAAAAA==&#10;">
                      <v:fill on="f" focussize="0,0"/>
                      <v:stroke weight="2pt" color="#FF0000 [2404]" joinstyle="round"/>
                      <v:imagedata o:title=""/>
                      <o:lock v:ext="edit" aspectratio="f"/>
                    </v:rect>
                  </w:pict>
                </mc:Fallback>
              </mc:AlternateContent>
            </w:r>
            <w:r>
              <w:rPr>
                <w:rFonts w:hint="eastAsia" w:ascii="宋体" w:hAnsi="宋体" w:eastAsia="宋体"/>
                <w:color w:val="000000"/>
                <w:sz w:val="24"/>
                <w:szCs w:val="24"/>
              </w:rPr>
              <w:drawing>
                <wp:inline distT="0" distB="0" distL="114300" distR="114300">
                  <wp:extent cx="899795" cy="899795"/>
                  <wp:effectExtent l="0" t="0" r="14605" b="14605"/>
                  <wp:docPr id="6" name="图片 6" descr="output_image_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output_image_407"/>
                          <pic:cNvPicPr>
                            <a:picLocks noChangeAspect="1"/>
                          </pic:cNvPicPr>
                        </pic:nvPicPr>
                        <pic:blipFill>
                          <a:blip r:embed="rId20"/>
                          <a:stretch>
                            <a:fillRect/>
                          </a:stretch>
                        </pic:blipFill>
                        <pic:spPr>
                          <a:xfrm>
                            <a:off x="0" y="0"/>
                            <a:ext cx="899795" cy="899795"/>
                          </a:xfrm>
                          <a:prstGeom prst="rect">
                            <a:avLst/>
                          </a:prstGeom>
                        </pic:spPr>
                      </pic:pic>
                    </a:graphicData>
                  </a:graphic>
                </wp:inline>
              </w:drawing>
            </w:r>
          </w:p>
        </w:tc>
        <w:tc>
          <w:tcPr>
            <w:tcW w:w="162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5FF6B9F">
            <w:pPr>
              <w:spacing w:line="360" w:lineRule="auto"/>
              <w:jc w:val="center"/>
              <w:rPr>
                <w:rFonts w:hint="eastAsia" w:ascii="宋体" w:hAnsi="宋体" w:eastAsia="宋体"/>
                <w:color w:val="000000"/>
                <w:sz w:val="24"/>
                <w:szCs w:val="24"/>
              </w:rPr>
            </w:pPr>
            <w:r>
              <w:rPr>
                <w:color w:val="000000"/>
                <w:sz w:val="24"/>
              </w:rPr>
              <mc:AlternateContent>
                <mc:Choice Requires="wps">
                  <w:drawing>
                    <wp:anchor distT="0" distB="0" distL="114300" distR="114300" simplePos="0" relativeHeight="251663360" behindDoc="0" locked="0" layoutInCell="1" allowOverlap="1">
                      <wp:simplePos x="0" y="0"/>
                      <wp:positionH relativeFrom="column">
                        <wp:posOffset>159385</wp:posOffset>
                      </wp:positionH>
                      <wp:positionV relativeFrom="paragraph">
                        <wp:posOffset>622935</wp:posOffset>
                      </wp:positionV>
                      <wp:extent cx="259080" cy="289560"/>
                      <wp:effectExtent l="12700" t="12700" r="17780" b="17780"/>
                      <wp:wrapNone/>
                      <wp:docPr id="111" name="矩形 111"/>
                      <wp:cNvGraphicFramePr/>
                      <a:graphic xmlns:a="http://schemas.openxmlformats.org/drawingml/2006/main">
                        <a:graphicData uri="http://schemas.microsoft.com/office/word/2010/wordprocessingShape">
                          <wps:wsp>
                            <wps:cNvSpPr/>
                            <wps:spPr>
                              <a:xfrm>
                                <a:off x="0" y="0"/>
                                <a:ext cx="259080" cy="289560"/>
                              </a:xfrm>
                              <a:prstGeom prst="rect">
                                <a:avLst/>
                              </a:prstGeom>
                              <a:noFill/>
                              <a:ln>
                                <a:solidFill>
                                  <a:srgbClr val="00B05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55pt;margin-top:49.05pt;height:22.8pt;width:20.4pt;z-index:251663360;v-text-anchor:middle;mso-width-relative:page;mso-height-relative:page;" filled="f" stroked="t" coordsize="21600,21600" o:gfxdata="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VGqdy9kAAAAIAQAADwAAAAAAAAABACAAAAAiAAAAZHJzL2Rvd25yZXYueG1sUEsBAhQAFAAAAAgA&#10;h07iQL6zt+9dAgAAtwQAAA4AAAAAAAAAAQAgAAAAKAEAAGRycy9lMm9Eb2MueG1sUEsFBgAAAAAG&#10;AAYAWQEAAPcFAAAAAA==&#10;">
                      <v:fill on="f" focussize="0,0"/>
                      <v:stroke weight="2pt" color="#00B050 [2404]" joinstyle="round"/>
                      <v:imagedata o:title=""/>
                      <o:lock v:ext="edit" aspectratio="f"/>
                    </v:rect>
                  </w:pict>
                </mc:Fallback>
              </mc:AlternateContent>
            </w:r>
            <w:r>
              <w:rPr>
                <w:rFonts w:hint="eastAsia" w:ascii="宋体" w:hAnsi="宋体" w:eastAsia="宋体"/>
                <w:color w:val="000000"/>
                <w:sz w:val="24"/>
                <w:szCs w:val="24"/>
              </w:rPr>
              <w:drawing>
                <wp:inline distT="0" distB="0" distL="114300" distR="114300">
                  <wp:extent cx="899795" cy="899795"/>
                  <wp:effectExtent l="0" t="0" r="14605" b="14605"/>
                  <wp:docPr id="4" name="图片 4" descr="output_image_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output_image_407"/>
                          <pic:cNvPicPr>
                            <a:picLocks noChangeAspect="1"/>
                          </pic:cNvPicPr>
                        </pic:nvPicPr>
                        <pic:blipFill>
                          <a:blip r:embed="rId21"/>
                          <a:stretch>
                            <a:fillRect/>
                          </a:stretch>
                        </pic:blipFill>
                        <pic:spPr>
                          <a:xfrm>
                            <a:off x="0" y="0"/>
                            <a:ext cx="899795" cy="899795"/>
                          </a:xfrm>
                          <a:prstGeom prst="rect">
                            <a:avLst/>
                          </a:prstGeom>
                        </pic:spPr>
                      </pic:pic>
                    </a:graphicData>
                  </a:graphic>
                </wp:inline>
              </w:drawing>
            </w:r>
          </w:p>
        </w:tc>
      </w:tr>
      <w:tr w14:paraId="53DD89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03" w:hRule="atLeast"/>
          <w:jc w:val="center"/>
        </w:trPr>
        <w:tc>
          <w:tcPr>
            <w:tcW w:w="157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13DC4EF7">
            <w:pPr>
              <w:spacing w:line="360" w:lineRule="auto"/>
              <w:jc w:val="center"/>
              <w:rPr>
                <w:rFonts w:ascii="宋体" w:hAnsi="宋体" w:eastAsia="宋体"/>
                <w:color w:val="000000"/>
                <w:szCs w:val="21"/>
              </w:rPr>
            </w:pPr>
            <w:r>
              <w:rPr>
                <w:rFonts w:ascii="宋体" w:hAnsi="宋体" w:eastAsia="宋体"/>
                <w:color w:val="000000"/>
                <w:szCs w:val="21"/>
              </w:rPr>
              <w:drawing>
                <wp:inline distT="0" distB="0" distL="114300" distR="114300">
                  <wp:extent cx="899795" cy="899795"/>
                  <wp:effectExtent l="0" t="0" r="14605" b="14605"/>
                  <wp:docPr id="9" name="图片 9" descr="03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03848"/>
                          <pic:cNvPicPr>
                            <a:picLocks noChangeAspect="1"/>
                          </pic:cNvPicPr>
                        </pic:nvPicPr>
                        <pic:blipFill>
                          <a:blip r:embed="rId22"/>
                          <a:stretch>
                            <a:fillRect/>
                          </a:stretch>
                        </pic:blipFill>
                        <pic:spPr>
                          <a:xfrm>
                            <a:off x="0" y="0"/>
                            <a:ext cx="899795" cy="899795"/>
                          </a:xfrm>
                          <a:prstGeom prst="rect">
                            <a:avLst/>
                          </a:prstGeom>
                        </pic:spPr>
                      </pic:pic>
                    </a:graphicData>
                  </a:graphic>
                </wp:inline>
              </w:drawing>
            </w:r>
          </w:p>
        </w:tc>
        <w:tc>
          <w:tcPr>
            <w:tcW w:w="158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771BC792">
            <w:pPr>
              <w:spacing w:line="360" w:lineRule="auto"/>
              <w:jc w:val="center"/>
              <w:rPr>
                <w:rFonts w:ascii="宋体" w:hAnsi="宋体" w:eastAsia="宋体"/>
                <w:color w:val="000000"/>
                <w:szCs w:val="21"/>
              </w:rPr>
            </w:pPr>
            <w:r>
              <w:rPr>
                <w:color w:val="000000"/>
                <w:sz w:val="24"/>
              </w:rPr>
              <mc:AlternateContent>
                <mc:Choice Requires="wps">
                  <w:drawing>
                    <wp:anchor distT="0" distB="0" distL="114300" distR="114300" simplePos="0" relativeHeight="251666432" behindDoc="0" locked="0" layoutInCell="1" allowOverlap="1">
                      <wp:simplePos x="0" y="0"/>
                      <wp:positionH relativeFrom="column">
                        <wp:posOffset>287020</wp:posOffset>
                      </wp:positionH>
                      <wp:positionV relativeFrom="paragraph">
                        <wp:posOffset>101600</wp:posOffset>
                      </wp:positionV>
                      <wp:extent cx="259080" cy="289560"/>
                      <wp:effectExtent l="12700" t="12700" r="17780" b="17780"/>
                      <wp:wrapNone/>
                      <wp:docPr id="70" name="矩形 70"/>
                      <wp:cNvGraphicFramePr/>
                      <a:graphic xmlns:a="http://schemas.openxmlformats.org/drawingml/2006/main">
                        <a:graphicData uri="http://schemas.microsoft.com/office/word/2010/wordprocessingShape">
                          <wps:wsp>
                            <wps:cNvSpPr/>
                            <wps:spPr>
                              <a:xfrm>
                                <a:off x="0" y="0"/>
                                <a:ext cx="259080" cy="28956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6pt;margin-top:8pt;height:22.8pt;width:20.4pt;z-index:251666432;v-text-anchor:middle;mso-width-relative:page;mso-height-relative:page;" filled="f" stroked="t" coordsize="21600,21600" o:gfxdata="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QLkSS&#10;1gAAAAcBAAAPAAAAAAAAAAEAIAAAACIAAABkcnMvZG93bnJldi54bWxQSwECFAAUAAAACACHTuJA&#10;tMxb41wCAAC1BAAADgAAAAAAAAABACAAAAAlAQAAZHJzL2Uyb0RvYy54bWxQSwUGAAAAAAYABgBZ&#10;AQAA8wUAAAAA&#10;">
                      <v:fill on="f" focussize="0,0"/>
                      <v:stroke weight="2pt" color="#FF0000 [2404]" joinstyle="round"/>
                      <v:imagedata o:title=""/>
                      <o:lock v:ext="edit" aspectratio="f"/>
                    </v:rect>
                  </w:pict>
                </mc:Fallback>
              </mc:AlternateContent>
            </w:r>
            <w:r>
              <w:rPr>
                <w:rFonts w:hint="eastAsia" w:ascii="宋体" w:hAnsi="宋体" w:eastAsia="宋体"/>
                <w:color w:val="000000"/>
                <w:sz w:val="24"/>
                <w:szCs w:val="24"/>
              </w:rPr>
              <w:drawing>
                <wp:inline distT="0" distB="0" distL="114300" distR="114300">
                  <wp:extent cx="899795" cy="899795"/>
                  <wp:effectExtent l="0" t="0" r="14605" b="14605"/>
                  <wp:docPr id="10" name="图片 10" descr="output_image_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output_image_366"/>
                          <pic:cNvPicPr>
                            <a:picLocks noChangeAspect="1"/>
                          </pic:cNvPicPr>
                        </pic:nvPicPr>
                        <pic:blipFill>
                          <a:blip r:embed="rId23"/>
                          <a:stretch>
                            <a:fillRect/>
                          </a:stretch>
                        </pic:blipFill>
                        <pic:spPr>
                          <a:xfrm>
                            <a:off x="0" y="0"/>
                            <a:ext cx="899795" cy="899795"/>
                          </a:xfrm>
                          <a:prstGeom prst="rect">
                            <a:avLst/>
                          </a:prstGeom>
                        </pic:spPr>
                      </pic:pic>
                    </a:graphicData>
                  </a:graphic>
                </wp:inline>
              </w:drawing>
            </w:r>
          </w:p>
        </w:tc>
        <w:tc>
          <w:tcPr>
            <w:tcW w:w="162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209837CC">
            <w:pPr>
              <w:spacing w:line="360" w:lineRule="auto"/>
              <w:jc w:val="center"/>
              <w:rPr>
                <w:rFonts w:ascii="宋体" w:hAnsi="宋体" w:eastAsia="宋体"/>
                <w:color w:val="000000"/>
                <w:szCs w:val="21"/>
              </w:rPr>
            </w:pPr>
            <w:r>
              <w:rPr>
                <w:rFonts w:hint="eastAsia" w:ascii="宋体" w:hAnsi="宋体" w:eastAsia="宋体"/>
                <w:color w:val="000000"/>
                <w:sz w:val="24"/>
                <w:szCs w:val="24"/>
              </w:rPr>
              <w:drawing>
                <wp:inline distT="0" distB="0" distL="114300" distR="114300">
                  <wp:extent cx="899795" cy="899795"/>
                  <wp:effectExtent l="0" t="0" r="14605" b="14605"/>
                  <wp:docPr id="19" name="图片 19" descr="output_image_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output_image_366"/>
                          <pic:cNvPicPr>
                            <a:picLocks noChangeAspect="1"/>
                          </pic:cNvPicPr>
                        </pic:nvPicPr>
                        <pic:blipFill>
                          <a:blip r:embed="rId24"/>
                          <a:stretch>
                            <a:fillRect/>
                          </a:stretch>
                        </pic:blipFill>
                        <pic:spPr>
                          <a:xfrm>
                            <a:off x="0" y="0"/>
                            <a:ext cx="899795" cy="899795"/>
                          </a:xfrm>
                          <a:prstGeom prst="rect">
                            <a:avLst/>
                          </a:prstGeom>
                        </pic:spPr>
                      </pic:pic>
                    </a:graphicData>
                  </a:graphic>
                </wp:inline>
              </w:drawing>
            </w:r>
            <w:r>
              <w:rPr>
                <w:color w:val="000000"/>
                <w:sz w:val="24"/>
              </w:rPr>
              <mc:AlternateContent>
                <mc:Choice Requires="wps">
                  <w:drawing>
                    <wp:anchor distT="0" distB="0" distL="114300" distR="114300" simplePos="0" relativeHeight="251659264" behindDoc="0" locked="0" layoutInCell="1" allowOverlap="1">
                      <wp:simplePos x="0" y="0"/>
                      <wp:positionH relativeFrom="column">
                        <wp:posOffset>188595</wp:posOffset>
                      </wp:positionH>
                      <wp:positionV relativeFrom="paragraph">
                        <wp:posOffset>302260</wp:posOffset>
                      </wp:positionV>
                      <wp:extent cx="259080" cy="289560"/>
                      <wp:effectExtent l="12700" t="12700" r="17780" b="17780"/>
                      <wp:wrapNone/>
                      <wp:docPr id="86" name="矩形 86"/>
                      <wp:cNvGraphicFramePr/>
                      <a:graphic xmlns:a="http://schemas.openxmlformats.org/drawingml/2006/main">
                        <a:graphicData uri="http://schemas.microsoft.com/office/word/2010/wordprocessingShape">
                          <wps:wsp>
                            <wps:cNvSpPr/>
                            <wps:spPr>
                              <a:xfrm>
                                <a:off x="5166995" y="3084195"/>
                                <a:ext cx="259080" cy="28956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85pt;margin-top:23.8pt;height:22.8pt;width:20.4pt;z-index:251659264;v-text-anchor:middle;mso-width-relative:page;mso-height-relative:page;" filled="f" stroked="t" coordsize="21600,21600" o:gfxdata="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5nUTwdcAAAAHAQAADwAAAAAAAAABACAAAAAiAAAAZHJzL2Rvd25yZXYueG1s&#10;UEsBAhQAFAAAAAgAh07iQMJ10v9rAgAAwQQAAA4AAAAAAAAAAQAgAAAAJgEAAGRycy9lMm9Eb2Mu&#10;eG1sUEsFBgAAAAAGAAYAWQEAAAMGAAAAAA==&#10;">
                      <v:fill on="f" focussize="0,0"/>
                      <v:stroke weight="2pt" color="#FF0000 [2404]" joinstyle="round"/>
                      <v:imagedata o:title=""/>
                      <o:lock v:ext="edit" aspectratio="f"/>
                    </v:rect>
                  </w:pict>
                </mc:Fallback>
              </mc:AlternateContent>
            </w:r>
          </w:p>
        </w:tc>
        <w:tc>
          <w:tcPr>
            <w:tcW w:w="162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78D1A623">
            <w:pPr>
              <w:spacing w:line="360" w:lineRule="auto"/>
              <w:jc w:val="center"/>
              <w:rPr>
                <w:color w:val="000000"/>
                <w:sz w:val="24"/>
              </w:rPr>
            </w:pPr>
            <w:r>
              <w:rPr>
                <w:color w:val="000000"/>
                <w:sz w:val="24"/>
              </w:rPr>
              <mc:AlternateContent>
                <mc:Choice Requires="wps">
                  <w:drawing>
                    <wp:anchor distT="0" distB="0" distL="114300" distR="114300" simplePos="0" relativeHeight="251662336" behindDoc="0" locked="0" layoutInCell="1" allowOverlap="1">
                      <wp:simplePos x="0" y="0"/>
                      <wp:positionH relativeFrom="column">
                        <wp:posOffset>97790</wp:posOffset>
                      </wp:positionH>
                      <wp:positionV relativeFrom="paragraph">
                        <wp:posOffset>688975</wp:posOffset>
                      </wp:positionV>
                      <wp:extent cx="259080" cy="289560"/>
                      <wp:effectExtent l="12700" t="12700" r="17780" b="17780"/>
                      <wp:wrapNone/>
                      <wp:docPr id="113" name="矩形 113"/>
                      <wp:cNvGraphicFramePr/>
                      <a:graphic xmlns:a="http://schemas.openxmlformats.org/drawingml/2006/main">
                        <a:graphicData uri="http://schemas.microsoft.com/office/word/2010/wordprocessingShape">
                          <wps:wsp>
                            <wps:cNvSpPr/>
                            <wps:spPr>
                              <a:xfrm>
                                <a:off x="0" y="0"/>
                                <a:ext cx="259080" cy="289560"/>
                              </a:xfrm>
                              <a:prstGeom prst="rect">
                                <a:avLst/>
                              </a:prstGeom>
                              <a:noFill/>
                              <a:ln>
                                <a:solidFill>
                                  <a:srgbClr val="00B05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7pt;margin-top:54.25pt;height:22.8pt;width:20.4pt;z-index:251662336;v-text-anchor:middle;mso-width-relative:page;mso-height-relative:page;" filled="f" stroked="t" coordsize="21600,21600" o:gfxdata="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Bg&#10;8au01wAAAAkBAAAPAAAAAAAAAAEAIAAAACIAAABkcnMvZG93bnJldi54bWxQSwECFAAUAAAACACH&#10;TuJAGuEhMl4CAAC3BAAADgAAAAAAAAABACAAAAAmAQAAZHJzL2Uyb0RvYy54bWxQSwUGAAAAAAYA&#10;BgBZAQAA9gUAAAAA&#10;">
                      <v:fill on="f" focussize="0,0"/>
                      <v:stroke weight="2pt" color="#00B050 [2404]" joinstyle="round"/>
                      <v:imagedata o:title=""/>
                      <o:lock v:ext="edit" aspectratio="f"/>
                    </v:rect>
                  </w:pict>
                </mc:Fallback>
              </mc:AlternateContent>
            </w:r>
            <w:r>
              <w:rPr>
                <w:rFonts w:hint="eastAsia" w:ascii="宋体" w:hAnsi="宋体" w:eastAsia="宋体"/>
                <w:color w:val="000000"/>
                <w:sz w:val="24"/>
                <w:szCs w:val="24"/>
              </w:rPr>
              <w:drawing>
                <wp:inline distT="0" distB="0" distL="114300" distR="114300">
                  <wp:extent cx="899795" cy="899795"/>
                  <wp:effectExtent l="0" t="0" r="14605" b="14605"/>
                  <wp:docPr id="16" name="图片 16" descr="output_image_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output_image_366"/>
                          <pic:cNvPicPr>
                            <a:picLocks noChangeAspect="1"/>
                          </pic:cNvPicPr>
                        </pic:nvPicPr>
                        <pic:blipFill>
                          <a:blip r:embed="rId25"/>
                          <a:stretch>
                            <a:fillRect/>
                          </a:stretch>
                        </pic:blipFill>
                        <pic:spPr>
                          <a:xfrm>
                            <a:off x="0" y="0"/>
                            <a:ext cx="899795" cy="899795"/>
                          </a:xfrm>
                          <a:prstGeom prst="rect">
                            <a:avLst/>
                          </a:prstGeom>
                        </pic:spPr>
                      </pic:pic>
                    </a:graphicData>
                  </a:graphic>
                </wp:inline>
              </w:drawing>
            </w:r>
          </w:p>
        </w:tc>
      </w:tr>
      <w:tr w14:paraId="294BA7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03" w:hRule="atLeast"/>
          <w:jc w:val="center"/>
        </w:trPr>
        <w:tc>
          <w:tcPr>
            <w:tcW w:w="157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BC5AE00">
            <w:pPr>
              <w:spacing w:line="360" w:lineRule="auto"/>
              <w:jc w:val="center"/>
              <w:rPr>
                <w:rFonts w:ascii="宋体" w:hAnsi="宋体" w:eastAsia="宋体"/>
                <w:color w:val="000000"/>
                <w:szCs w:val="21"/>
              </w:rPr>
            </w:pPr>
            <w:r>
              <w:rPr>
                <w:rFonts w:ascii="宋体" w:hAnsi="宋体" w:eastAsia="宋体"/>
                <w:color w:val="000000"/>
                <w:szCs w:val="21"/>
              </w:rPr>
              <w:drawing>
                <wp:inline distT="0" distB="0" distL="114300" distR="114300">
                  <wp:extent cx="899795" cy="899795"/>
                  <wp:effectExtent l="0" t="0" r="14605" b="14605"/>
                  <wp:docPr id="7" name="图片 7" descr="00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00053"/>
                          <pic:cNvPicPr>
                            <a:picLocks noChangeAspect="1"/>
                          </pic:cNvPicPr>
                        </pic:nvPicPr>
                        <pic:blipFill>
                          <a:blip r:embed="rId26"/>
                          <a:stretch>
                            <a:fillRect/>
                          </a:stretch>
                        </pic:blipFill>
                        <pic:spPr>
                          <a:xfrm>
                            <a:off x="0" y="0"/>
                            <a:ext cx="899795" cy="899795"/>
                          </a:xfrm>
                          <a:prstGeom prst="rect">
                            <a:avLst/>
                          </a:prstGeom>
                        </pic:spPr>
                      </pic:pic>
                    </a:graphicData>
                  </a:graphic>
                </wp:inline>
              </w:drawing>
            </w:r>
          </w:p>
        </w:tc>
        <w:tc>
          <w:tcPr>
            <w:tcW w:w="158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7D88F644">
            <w:pPr>
              <w:spacing w:line="360" w:lineRule="auto"/>
              <w:jc w:val="center"/>
              <w:rPr>
                <w:rFonts w:ascii="宋体" w:hAnsi="宋体" w:eastAsia="宋体"/>
                <w:color w:val="000000"/>
                <w:szCs w:val="21"/>
              </w:rPr>
            </w:pPr>
            <w:r>
              <w:rPr>
                <w:color w:val="000000"/>
                <w:sz w:val="24"/>
              </w:rPr>
              <mc:AlternateContent>
                <mc:Choice Requires="wps">
                  <w:drawing>
                    <wp:anchor distT="0" distB="0" distL="114300" distR="114300" simplePos="0" relativeHeight="251665408" behindDoc="0" locked="0" layoutInCell="1" allowOverlap="1">
                      <wp:simplePos x="0" y="0"/>
                      <wp:positionH relativeFrom="column">
                        <wp:posOffset>793750</wp:posOffset>
                      </wp:positionH>
                      <wp:positionV relativeFrom="paragraph">
                        <wp:posOffset>384175</wp:posOffset>
                      </wp:positionV>
                      <wp:extent cx="259080" cy="289560"/>
                      <wp:effectExtent l="12700" t="12700" r="17780" b="17780"/>
                      <wp:wrapNone/>
                      <wp:docPr id="69" name="矩形 69"/>
                      <wp:cNvGraphicFramePr/>
                      <a:graphic xmlns:a="http://schemas.openxmlformats.org/drawingml/2006/main">
                        <a:graphicData uri="http://schemas.microsoft.com/office/word/2010/wordprocessingShape">
                          <wps:wsp>
                            <wps:cNvSpPr/>
                            <wps:spPr>
                              <a:xfrm>
                                <a:off x="0" y="0"/>
                                <a:ext cx="259080" cy="28956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2.5pt;margin-top:30.25pt;height:22.8pt;width:20.4pt;z-index:251665408;v-text-anchor:middle;mso-width-relative:page;mso-height-relative:page;" filled="f" stroked="t" coordsize="21600,21600" o:gfxdata="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0Az7YtgAAAAKAQAADwAAAAAAAAABACAAAAAiAAAAZHJzL2Rvd25yZXYueG1sUEsBAhQAFAAAAAgA&#10;h07iQHPRoFNeAgAAtQQAAA4AAAAAAAAAAQAgAAAAJwEAAGRycy9lMm9Eb2MueG1sUEsFBgAAAAAG&#10;AAYAWQEAAPcFAAAAAA==&#10;">
                      <v:fill on="f" focussize="0,0"/>
                      <v:stroke weight="2pt" color="#FF0000 [2404]" joinstyle="round"/>
                      <v:imagedata o:title=""/>
                      <o:lock v:ext="edit" aspectratio="f"/>
                    </v:rect>
                  </w:pict>
                </mc:Fallback>
              </mc:AlternateContent>
            </w:r>
            <w:r>
              <w:rPr>
                <w:rFonts w:ascii="宋体" w:hAnsi="宋体" w:eastAsia="宋体"/>
                <w:color w:val="000000"/>
                <w:szCs w:val="21"/>
              </w:rPr>
              <w:drawing>
                <wp:inline distT="0" distB="0" distL="114300" distR="114300">
                  <wp:extent cx="899795" cy="899795"/>
                  <wp:effectExtent l="0" t="0" r="14605" b="14605"/>
                  <wp:docPr id="15" name="图片 15" descr="output_image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output_image_7"/>
                          <pic:cNvPicPr>
                            <a:picLocks noChangeAspect="1"/>
                          </pic:cNvPicPr>
                        </pic:nvPicPr>
                        <pic:blipFill>
                          <a:blip r:embed="rId27"/>
                          <a:stretch>
                            <a:fillRect/>
                          </a:stretch>
                        </pic:blipFill>
                        <pic:spPr>
                          <a:xfrm>
                            <a:off x="0" y="0"/>
                            <a:ext cx="899795" cy="899795"/>
                          </a:xfrm>
                          <a:prstGeom prst="rect">
                            <a:avLst/>
                          </a:prstGeom>
                        </pic:spPr>
                      </pic:pic>
                    </a:graphicData>
                  </a:graphic>
                </wp:inline>
              </w:drawing>
            </w:r>
          </w:p>
        </w:tc>
        <w:tc>
          <w:tcPr>
            <w:tcW w:w="162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416D9B9">
            <w:pPr>
              <w:spacing w:line="360" w:lineRule="auto"/>
              <w:jc w:val="center"/>
              <w:rPr>
                <w:rFonts w:ascii="宋体" w:hAnsi="宋体" w:eastAsia="宋体"/>
                <w:color w:val="000000"/>
                <w:szCs w:val="21"/>
              </w:rPr>
            </w:pPr>
            <w:r>
              <w:rPr>
                <w:rFonts w:hint="eastAsia" w:ascii="宋体" w:hAnsi="宋体" w:eastAsia="宋体"/>
                <w:color w:val="000000"/>
                <w:szCs w:val="21"/>
              </w:rPr>
              <w:drawing>
                <wp:inline distT="0" distB="0" distL="114300" distR="114300">
                  <wp:extent cx="899795" cy="899795"/>
                  <wp:effectExtent l="0" t="0" r="14605" b="14605"/>
                  <wp:docPr id="18" name="图片 18" descr="output_image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output_image_7"/>
                          <pic:cNvPicPr>
                            <a:picLocks noChangeAspect="1"/>
                          </pic:cNvPicPr>
                        </pic:nvPicPr>
                        <pic:blipFill>
                          <a:blip r:embed="rId28"/>
                          <a:stretch>
                            <a:fillRect/>
                          </a:stretch>
                        </pic:blipFill>
                        <pic:spPr>
                          <a:xfrm>
                            <a:off x="0" y="0"/>
                            <a:ext cx="899795" cy="899795"/>
                          </a:xfrm>
                          <a:prstGeom prst="rect">
                            <a:avLst/>
                          </a:prstGeom>
                        </pic:spPr>
                      </pic:pic>
                    </a:graphicData>
                  </a:graphic>
                </wp:inline>
              </w:drawing>
            </w:r>
          </w:p>
        </w:tc>
        <w:tc>
          <w:tcPr>
            <w:tcW w:w="162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52E368B5">
            <w:pPr>
              <w:spacing w:line="360" w:lineRule="auto"/>
              <w:jc w:val="center"/>
              <w:rPr>
                <w:color w:val="000000"/>
                <w:sz w:val="24"/>
              </w:rPr>
            </w:pPr>
            <w:r>
              <w:rPr>
                <w:color w:val="000000"/>
                <w:sz w:val="24"/>
              </w:rPr>
              <mc:AlternateContent>
                <mc:Choice Requires="wps">
                  <w:drawing>
                    <wp:anchor distT="0" distB="0" distL="114300" distR="114300" simplePos="0" relativeHeight="251664384" behindDoc="0" locked="0" layoutInCell="1" allowOverlap="1">
                      <wp:simplePos x="0" y="0"/>
                      <wp:positionH relativeFrom="column">
                        <wp:posOffset>502920</wp:posOffset>
                      </wp:positionH>
                      <wp:positionV relativeFrom="paragraph">
                        <wp:posOffset>676910</wp:posOffset>
                      </wp:positionV>
                      <wp:extent cx="259080" cy="289560"/>
                      <wp:effectExtent l="12700" t="12700" r="17780" b="17780"/>
                      <wp:wrapNone/>
                      <wp:docPr id="106" name="矩形 106"/>
                      <wp:cNvGraphicFramePr/>
                      <a:graphic xmlns:a="http://schemas.openxmlformats.org/drawingml/2006/main">
                        <a:graphicData uri="http://schemas.microsoft.com/office/word/2010/wordprocessingShape">
                          <wps:wsp>
                            <wps:cNvSpPr/>
                            <wps:spPr>
                              <a:xfrm>
                                <a:off x="0" y="0"/>
                                <a:ext cx="259080" cy="289560"/>
                              </a:xfrm>
                              <a:prstGeom prst="rect">
                                <a:avLst/>
                              </a:prstGeom>
                              <a:noFill/>
                              <a:ln>
                                <a:solidFill>
                                  <a:srgbClr val="00B05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9.6pt;margin-top:53.3pt;height:22.8pt;width:20.4pt;z-index:251664384;v-text-anchor:middle;mso-width-relative:page;mso-height-relative:page;" filled="f" stroked="t" coordsize="21600,21600" o:gfxdata="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C9bFxzZAAAACgEAAA8AAAAAAAAAAQAgAAAAIgAAAGRycy9kb3ducmV2LnhtbFBLAQIUABQAAAAI&#10;AIdO4kCwkLy5XgIAALcEAAAOAAAAAAAAAAEAIAAAACgBAABkcnMvZTJvRG9jLnhtbFBLBQYAAAAA&#10;BgAGAFkBAAD4BQAAAAA=&#10;">
                      <v:fill on="f" focussize="0,0"/>
                      <v:stroke weight="2pt" color="#00B050 [2404]" joinstyle="round"/>
                      <v:imagedata o:title=""/>
                      <o:lock v:ext="edit" aspectratio="f"/>
                    </v:rect>
                  </w:pict>
                </mc:Fallback>
              </mc:AlternateContent>
            </w:r>
            <w:r>
              <w:rPr>
                <w:rFonts w:hint="eastAsia" w:ascii="宋体" w:hAnsi="宋体" w:eastAsia="宋体"/>
                <w:color w:val="000000"/>
                <w:szCs w:val="21"/>
              </w:rPr>
              <w:drawing>
                <wp:inline distT="0" distB="0" distL="114300" distR="114300">
                  <wp:extent cx="899795" cy="899795"/>
                  <wp:effectExtent l="0" t="0" r="14605" b="14605"/>
                  <wp:docPr id="17" name="图片 17" descr="output_image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output_image_7"/>
                          <pic:cNvPicPr>
                            <a:picLocks noChangeAspect="1"/>
                          </pic:cNvPicPr>
                        </pic:nvPicPr>
                        <pic:blipFill>
                          <a:blip r:embed="rId29"/>
                          <a:stretch>
                            <a:fillRect/>
                          </a:stretch>
                        </pic:blipFill>
                        <pic:spPr>
                          <a:xfrm>
                            <a:off x="0" y="0"/>
                            <a:ext cx="899795" cy="899795"/>
                          </a:xfrm>
                          <a:prstGeom prst="rect">
                            <a:avLst/>
                          </a:prstGeom>
                        </pic:spPr>
                      </pic:pic>
                    </a:graphicData>
                  </a:graphic>
                </wp:inline>
              </w:drawing>
            </w:r>
          </w:p>
        </w:tc>
      </w:tr>
    </w:tbl>
    <w:p w14:paraId="12901632">
      <w:pPr>
        <w:pStyle w:val="74"/>
        <w:spacing w:after="161" w:afterLines="50"/>
        <w:ind w:firstLine="0" w:firstLineChars="0"/>
        <w:jc w:val="center"/>
        <w:rPr>
          <w:rFonts w:hint="eastAsia"/>
          <w:sz w:val="15"/>
          <w:szCs w:val="15"/>
        </w:rPr>
      </w:pPr>
      <w:r>
        <w:rPr>
          <w:rFonts w:hint="eastAsia"/>
          <w:sz w:val="15"/>
          <w:szCs w:val="15"/>
        </w:rPr>
        <w:t>图3 滤波效果图。从</w:t>
      </w:r>
      <w:r>
        <w:rPr>
          <w:rFonts w:hint="eastAsia"/>
          <w:sz w:val="15"/>
          <w:szCs w:val="15"/>
          <w:lang w:val="en-US" w:eastAsia="zh-CN"/>
        </w:rPr>
        <w:t>左到右</w:t>
      </w:r>
      <w:r>
        <w:rPr>
          <w:rFonts w:hint="eastAsia"/>
          <w:sz w:val="15"/>
          <w:szCs w:val="15"/>
        </w:rPr>
        <w:t>每</w:t>
      </w:r>
      <w:r>
        <w:rPr>
          <w:rFonts w:hint="eastAsia"/>
          <w:sz w:val="15"/>
          <w:szCs w:val="15"/>
          <w:lang w:val="en-US" w:eastAsia="zh-CN"/>
        </w:rPr>
        <w:t>列</w:t>
      </w:r>
      <w:r>
        <w:rPr>
          <w:rFonts w:hint="eastAsia"/>
          <w:sz w:val="15"/>
          <w:szCs w:val="15"/>
        </w:rPr>
        <w:t>依次对应为真实图像、Prewitt滤波图像、Laplacian滤波图像以及MaxSel滤波图像</w:t>
      </w:r>
    </w:p>
    <w:p w14:paraId="290194EF">
      <w:pPr>
        <w:pStyle w:val="74"/>
        <w:spacing w:after="161" w:afterLines="50"/>
        <w:ind w:firstLine="0" w:firstLineChars="0"/>
        <w:jc w:val="both"/>
        <w:rPr>
          <w:rFonts w:hint="eastAsia"/>
          <w:sz w:val="15"/>
          <w:szCs w:val="15"/>
        </w:rPr>
      </w:pPr>
    </w:p>
    <w:p w14:paraId="2662E233">
      <w:pPr>
        <w:pStyle w:val="74"/>
        <w:spacing w:after="161" w:afterLines="50"/>
        <w:ind w:firstLine="364" w:firstLineChars="200"/>
        <w:jc w:val="both"/>
        <w:rPr>
          <w:rFonts w:hint="eastAsia"/>
          <w:sz w:val="18"/>
          <w:szCs w:val="18"/>
        </w:rPr>
        <w:sectPr>
          <w:type w:val="continuous"/>
          <w:pgSz w:w="11906" w:h="16838"/>
          <w:pgMar w:top="1134" w:right="850" w:bottom="850" w:left="850" w:header="567" w:footer="567" w:gutter="0"/>
          <w:cols w:space="425" w:num="1"/>
          <w:docGrid w:type="linesAndChars" w:linePitch="322" w:charSpace="460"/>
        </w:sectPr>
      </w:pPr>
    </w:p>
    <w:p w14:paraId="665A1761">
      <w:pPr>
        <w:pStyle w:val="74"/>
        <w:ind w:firstLine="0" w:firstLineChars="0"/>
        <w:rPr>
          <w:rFonts w:ascii="黑体" w:hAnsi="黑体" w:eastAsia="黑体" w:cs="黑体"/>
          <w:szCs w:val="18"/>
        </w:rPr>
      </w:pPr>
      <w:r>
        <w:rPr>
          <w:rFonts w:hint="eastAsia" w:ascii="黑体" w:hAnsi="黑体" w:eastAsia="黑体" w:cs="黑体"/>
          <w:szCs w:val="18"/>
        </w:rPr>
        <w:t>1.</w:t>
      </w:r>
      <w:r>
        <w:rPr>
          <w:rFonts w:hint="eastAsia" w:ascii="黑体" w:hAnsi="黑体" w:eastAsia="黑体" w:cs="黑体"/>
          <w:szCs w:val="18"/>
          <w:lang w:val="en-US" w:eastAsia="zh-CN"/>
        </w:rPr>
        <w:t>2.2</w:t>
      </w:r>
      <w:r>
        <w:rPr>
          <w:rFonts w:hint="eastAsia" w:ascii="黑体" w:hAnsi="黑体" w:eastAsia="黑体" w:cs="黑体"/>
          <w:szCs w:val="18"/>
        </w:rPr>
        <w:t xml:space="preserve"> MResNet特征提取网络</w:t>
      </w:r>
    </w:p>
    <w:p w14:paraId="32E8AE68">
      <w:pPr>
        <w:pStyle w:val="74"/>
        <w:ind w:firstLine="364"/>
        <w:rPr>
          <w:rFonts w:hint="eastAsia"/>
        </w:rPr>
      </w:pPr>
      <w:r>
        <w:rPr>
          <w:rFonts w:hint="eastAsia"/>
        </w:rPr>
        <w:t>如图4示</w:t>
      </w:r>
      <w:r>
        <w:rPr>
          <w:rFonts w:hint="eastAsia"/>
          <w:lang w:eastAsia="zh-CN"/>
        </w:rPr>
        <w:t>，</w:t>
      </w:r>
      <w:r>
        <w:rPr>
          <w:rFonts w:hint="eastAsia"/>
        </w:rPr>
        <w:t>MResNet</w:t>
      </w:r>
      <w:r>
        <w:rPr>
          <w:rFonts w:hint="eastAsia"/>
          <w:lang w:val="en-US" w:eastAsia="zh-CN"/>
        </w:rPr>
        <w:t>由</w:t>
      </w:r>
      <w:r>
        <w:rPr>
          <w:rFonts w:hint="eastAsia"/>
        </w:rPr>
        <w:t>ResNet</w:t>
      </w:r>
      <w:r>
        <w:rPr>
          <w:rFonts w:hint="eastAsia"/>
          <w:lang w:val="en-US" w:eastAsia="zh-CN"/>
        </w:rPr>
        <w:t>改进得来</w:t>
      </w:r>
      <w:r>
        <w:rPr>
          <w:rFonts w:hint="eastAsia"/>
        </w:rPr>
        <w:t>，其中MA block由最大</w:t>
      </w:r>
      <w:r>
        <w:rPr>
          <w:rFonts w:hint="eastAsia"/>
          <w:lang w:val="en-US" w:eastAsia="zh-CN"/>
        </w:rPr>
        <w:t>池化</w:t>
      </w:r>
      <w:r>
        <w:rPr>
          <w:rFonts w:hint="eastAsia"/>
        </w:rPr>
        <w:t>滤波层、</w:t>
      </w:r>
      <w:r>
        <w:rPr>
          <w:rFonts w:hint="eastAsia"/>
          <w:lang w:val="en-US" w:eastAsia="zh-CN"/>
        </w:rPr>
        <w:t>均值</w:t>
      </w:r>
      <w:r>
        <w:rPr>
          <w:rFonts w:hint="eastAsia"/>
        </w:rPr>
        <w:t>滤波层</w:t>
      </w:r>
      <w:r>
        <w:rPr>
          <w:rFonts w:hint="eastAsia"/>
          <w:lang w:val="en-US" w:eastAsia="zh-CN"/>
        </w:rPr>
        <w:t>和</w:t>
      </w:r>
      <w:r>
        <w:rPr>
          <w:rFonts w:hint="eastAsia"/>
        </w:rPr>
        <w:t>残差</w:t>
      </w:r>
      <w:r>
        <w:rPr>
          <w:rFonts w:hint="eastAsia"/>
          <w:lang w:val="en-US" w:eastAsia="zh-CN"/>
        </w:rPr>
        <w:t>层</w:t>
      </w:r>
      <w:r>
        <w:rPr>
          <w:rFonts w:hint="eastAsia"/>
        </w:rPr>
        <w:t>构成。MResNet</w:t>
      </w:r>
      <w:r>
        <w:rPr>
          <w:rFonts w:hint="eastAsia"/>
          <w:lang w:val="en-US" w:eastAsia="zh-CN"/>
        </w:rPr>
        <w:t>比</w:t>
      </w:r>
      <w:r>
        <w:rPr>
          <w:rFonts w:hint="eastAsia"/>
        </w:rPr>
        <w:t>ResNet多5个MA block</w:t>
      </w:r>
      <w:r>
        <w:rPr>
          <w:rFonts w:hint="eastAsia"/>
          <w:lang w:eastAsia="zh-CN"/>
        </w:rPr>
        <w:t>，</w:t>
      </w:r>
      <w:r>
        <w:rPr>
          <w:rFonts w:hint="eastAsia"/>
          <w:lang w:val="en-US" w:eastAsia="zh-CN"/>
        </w:rPr>
        <w:t>并且，</w:t>
      </w:r>
      <w:r>
        <w:rPr>
          <w:rFonts w:hint="eastAsia"/>
        </w:rPr>
        <w:t>MResNet</w:t>
      </w:r>
      <w:r>
        <w:rPr>
          <w:rFonts w:hint="eastAsia"/>
          <w:lang w:val="en-US" w:eastAsia="zh-CN"/>
        </w:rPr>
        <w:t>将最后输出的平均池化变为最大池化，用于选择最大值特征以检测生成图像</w:t>
      </w:r>
      <w:r>
        <w:rPr>
          <w:rFonts w:hint="eastAsia"/>
        </w:rPr>
        <w:t>。</w:t>
      </w:r>
    </w:p>
    <w:p w14:paraId="6EAD7F74">
      <w:pPr>
        <w:pStyle w:val="74"/>
        <w:ind w:firstLine="364"/>
        <w:rPr>
          <w:rFonts w:hint="eastAsia"/>
        </w:rPr>
        <w:sectPr>
          <w:type w:val="continuous"/>
          <w:pgSz w:w="11906" w:h="16838"/>
          <w:pgMar w:top="1134" w:right="850" w:bottom="850" w:left="850" w:header="567" w:footer="567" w:gutter="0"/>
          <w:cols w:equalWidth="0" w:num="2">
            <w:col w:w="4890" w:space="425"/>
            <w:col w:w="4890"/>
          </w:cols>
          <w:docGrid w:type="linesAndChars" w:linePitch="322" w:charSpace="460"/>
        </w:sectPr>
      </w:pPr>
    </w:p>
    <w:p w14:paraId="466A05D9">
      <w:pPr>
        <w:pStyle w:val="74"/>
        <w:spacing w:before="162" w:beforeLines="50" w:after="0" w:afterLines="0"/>
        <w:ind w:firstLine="0" w:firstLineChars="0"/>
        <w:jc w:val="center"/>
        <w:rPr>
          <w:rFonts w:ascii="Times New Roman" w:hAnsi="Times New Roman" w:eastAsia="宋体" w:cs="Times New Roman"/>
          <w:szCs w:val="21"/>
        </w:rPr>
      </w:pPr>
      <w:r>
        <w:rPr>
          <w:rFonts w:ascii="Times New Roman" w:hAnsi="Times New Roman" w:eastAsia="宋体" w:cs="Times New Roman"/>
          <w:szCs w:val="21"/>
        </w:rPr>
        <w:object>
          <v:shape id="_x0000_i1028" o:spt="75" type="#_x0000_t75" style="height:177pt;width:345.15pt;" o:ole="t" filled="f" o:preferrelative="t" stroked="t" coordsize="21600,21600">
            <v:path/>
            <v:fill on="f" focussize="0,0"/>
            <v:stroke color="#DDD9C3"/>
            <v:imagedata r:id="rId31" o:title=""/>
            <o:lock v:ext="edit" aspectratio="f"/>
            <w10:wrap type="none"/>
            <w10:anchorlock/>
          </v:shape>
          <o:OLEObject Type="Embed" ProgID="Visio.Drawing.15" ShapeID="_x0000_i1028" DrawAspect="Content" ObjectID="_1468075728" r:id="rId30">
            <o:LockedField>false</o:LockedField>
          </o:OLEObject>
        </w:object>
      </w:r>
    </w:p>
    <w:p w14:paraId="0F16289F">
      <w:pPr>
        <w:pStyle w:val="74"/>
        <w:ind w:firstLine="0" w:firstLineChars="0"/>
        <w:jc w:val="center"/>
        <w:rPr>
          <w:rFonts w:ascii="Times New Roman" w:hAnsi="Times New Roman" w:eastAsia="宋体" w:cs="Times New Roman"/>
          <w:sz w:val="15"/>
          <w:szCs w:val="15"/>
        </w:rPr>
      </w:pPr>
      <w:r>
        <w:rPr>
          <w:rFonts w:ascii="Times New Roman" w:hAnsi="Times New Roman" w:eastAsia="宋体" w:cs="Times New Roman"/>
          <w:sz w:val="15"/>
          <w:szCs w:val="15"/>
        </w:rPr>
        <w:t>图</w:t>
      </w:r>
      <w:r>
        <w:rPr>
          <w:rFonts w:hint="eastAsia" w:ascii="Times New Roman" w:hAnsi="Times New Roman" w:eastAsia="宋体" w:cs="Times New Roman"/>
          <w:sz w:val="15"/>
          <w:szCs w:val="15"/>
        </w:rPr>
        <w:t>4</w:t>
      </w:r>
      <w:r>
        <w:rPr>
          <w:rFonts w:ascii="Times New Roman" w:hAnsi="Times New Roman" w:eastAsia="宋体" w:cs="Times New Roman"/>
          <w:sz w:val="15"/>
          <w:szCs w:val="15"/>
        </w:rPr>
        <w:t xml:space="preserve"> 在MResNet中，MA block内嵌于</w:t>
      </w:r>
      <w:r>
        <w:rPr>
          <w:rFonts w:hint="eastAsia" w:ascii="Times New Roman" w:hAnsi="Times New Roman" w:eastAsia="宋体" w:cs="Times New Roman"/>
          <w:sz w:val="15"/>
          <w:szCs w:val="15"/>
        </w:rPr>
        <w:t>B</w:t>
      </w:r>
      <w:r>
        <w:rPr>
          <w:rFonts w:ascii="Times New Roman" w:hAnsi="Times New Roman" w:eastAsia="宋体" w:cs="Times New Roman"/>
          <w:sz w:val="15"/>
          <w:szCs w:val="15"/>
        </w:rPr>
        <w:t>asic block</w:t>
      </w:r>
    </w:p>
    <w:p w14:paraId="3694DA5A">
      <w:pPr>
        <w:pStyle w:val="74"/>
        <w:ind w:firstLine="0" w:firstLineChars="0"/>
        <w:jc w:val="both"/>
        <w:rPr>
          <w:rFonts w:hint="eastAsia" w:ascii="Times New Roman" w:hAnsi="Times New Roman" w:eastAsia="宋体" w:cs="Times New Roman"/>
          <w:sz w:val="15"/>
          <w:szCs w:val="15"/>
        </w:rPr>
      </w:pPr>
    </w:p>
    <w:p w14:paraId="7E087124">
      <w:pPr>
        <w:pStyle w:val="74"/>
        <w:ind w:firstLine="364"/>
        <w:rPr>
          <w:rFonts w:hint="eastAsia"/>
        </w:rPr>
        <w:sectPr>
          <w:type w:val="continuous"/>
          <w:pgSz w:w="11906" w:h="16838"/>
          <w:pgMar w:top="1134" w:right="850" w:bottom="850" w:left="850" w:header="567" w:footer="567" w:gutter="0"/>
          <w:cols w:space="425" w:num="1"/>
          <w:docGrid w:type="linesAndChars" w:linePitch="322" w:charSpace="460"/>
        </w:sectPr>
      </w:pPr>
    </w:p>
    <w:p w14:paraId="4EB3E163">
      <w:pPr>
        <w:pStyle w:val="74"/>
        <w:spacing w:before="0" w:beforeLines="0"/>
        <w:ind w:firstLine="364"/>
        <w:rPr>
          <w:rFonts w:hint="eastAsia"/>
        </w:rPr>
      </w:pPr>
      <w:r>
        <w:rPr>
          <w:rFonts w:hint="eastAsia"/>
        </w:rPr>
        <w:t>MA block</w:t>
      </w:r>
      <w:r>
        <w:rPr>
          <w:rFonts w:hint="eastAsia"/>
          <w:lang w:val="en-US" w:eastAsia="zh-CN"/>
        </w:rPr>
        <w:t>用于强调特征图中的局部最大值，</w:t>
      </w:r>
      <w:r>
        <w:rPr>
          <w:rFonts w:hint="eastAsia"/>
        </w:rPr>
        <w:t>如公式（3）示，其中λ是一个可更新的参数，Fin表示输入的特征。MP表示最大池化，AP表示均值滤波。</w:t>
      </w:r>
      <w:r>
        <w:rPr>
          <w:rFonts w:hint="eastAsia"/>
          <w:lang w:val="en-US" w:eastAsia="zh-CN"/>
        </w:rPr>
        <w:t>Abs表示取绝对值</w:t>
      </w:r>
      <w:r>
        <w:rPr>
          <w:rFonts w:hint="eastAsia"/>
        </w:rPr>
        <w:t>。</w:t>
      </w:r>
    </w:p>
    <w:p w14:paraId="4F747B9B">
      <w:pPr>
        <w:pStyle w:val="74"/>
        <w:tabs>
          <w:tab w:val="left" w:pos="3827"/>
        </w:tabs>
        <w:ind w:firstLine="0" w:firstLineChars="0"/>
        <w:jc w:val="right"/>
        <w:rPr>
          <w:rFonts w:hint="default" w:eastAsia="宋体"/>
          <w:lang w:val="en-US" w:eastAsia="zh-CN"/>
        </w:rPr>
      </w:pPr>
      <w:r>
        <w:rPr>
          <w:rFonts w:ascii="宋体" w:hAnsi="宋体" w:eastAsia="宋体"/>
          <w:position w:val="-12"/>
          <w:sz w:val="24"/>
          <w:szCs w:val="24"/>
        </w:rPr>
        <w:object>
          <v:shape id="_x0000_i1029" o:spt="75" type="#_x0000_t75" style="height:18pt;width:165pt;" o:ole="t" filled="f" o:preferrelative="t" stroked="f" coordsize="21600,21600">
            <v:path/>
            <v:fill on="f" focussize="0,0"/>
            <v:stroke on="f"/>
            <v:imagedata r:id="rId33" o:title=""/>
            <o:lock v:ext="edit" aspectratio="t"/>
            <w10:wrap type="none"/>
            <w10:anchorlock/>
          </v:shape>
          <o:OLEObject Type="Embed" ProgID="Equation.3" ShapeID="_x0000_i1029" DrawAspect="Content" ObjectID="_1468075729" r:id="rId32">
            <o:LockedField>false</o:LockedField>
          </o:OLEObject>
        </w:object>
      </w:r>
      <w:r>
        <w:rPr>
          <w:rFonts w:hint="eastAsia" w:ascii="宋体" w:hAnsi="宋体"/>
          <w:position w:val="-12"/>
          <w:sz w:val="24"/>
          <w:szCs w:val="24"/>
          <w:lang w:val="en-US" w:eastAsia="zh-CN"/>
        </w:rPr>
        <w:tab/>
      </w:r>
      <w:r>
        <w:rPr>
          <w:rFonts w:hint="default" w:ascii="Times New Roman" w:hAnsi="Times New Roman"/>
          <w:position w:val="-12"/>
          <w:sz w:val="18"/>
          <w:szCs w:val="18"/>
          <w:lang w:val="en-US" w:eastAsia="zh-CN"/>
        </w:rPr>
        <w:t>(3)</w:t>
      </w:r>
    </w:p>
    <w:p w14:paraId="7C2776C5">
      <w:pPr>
        <w:pStyle w:val="74"/>
        <w:spacing w:after="161" w:afterLines="50"/>
        <w:ind w:firstLine="0" w:firstLineChars="0"/>
        <w:rPr>
          <w:rFonts w:ascii="黑体" w:hAnsi="黑体" w:eastAsia="黑体" w:cs="黑体"/>
        </w:rPr>
      </w:pPr>
      <w:r>
        <w:rPr>
          <w:rFonts w:hint="eastAsia" w:ascii="黑体" w:hAnsi="黑体" w:eastAsia="黑体" w:cs="黑体"/>
        </w:rPr>
        <w:t>1.</w:t>
      </w:r>
      <w:r>
        <w:rPr>
          <w:rFonts w:hint="eastAsia" w:ascii="黑体" w:hAnsi="黑体" w:eastAsia="黑体" w:cs="黑体"/>
          <w:lang w:val="en-US" w:eastAsia="zh-CN"/>
        </w:rPr>
        <w:t>2</w:t>
      </w:r>
      <w:r>
        <w:rPr>
          <w:rFonts w:hint="eastAsia" w:ascii="黑体" w:hAnsi="黑体" w:eastAsia="黑体" w:cs="黑体"/>
        </w:rPr>
        <w:t>.</w:t>
      </w:r>
      <w:r>
        <w:rPr>
          <w:rFonts w:hint="eastAsia" w:ascii="黑体" w:hAnsi="黑体" w:eastAsia="黑体" w:cs="黑体"/>
          <w:lang w:val="en-US" w:eastAsia="zh-CN"/>
        </w:rPr>
        <w:t>3</w:t>
      </w:r>
      <w:r>
        <w:rPr>
          <w:rFonts w:hint="eastAsia" w:ascii="黑体" w:hAnsi="黑体" w:eastAsia="黑体" w:cs="黑体"/>
        </w:rPr>
        <w:t xml:space="preserve"> 分类器与损失函数</w:t>
      </w:r>
    </w:p>
    <w:p w14:paraId="117D5693">
      <w:pPr>
        <w:pStyle w:val="74"/>
        <w:ind w:firstLine="364"/>
        <w:rPr>
          <w:rFonts w:hint="eastAsia"/>
          <w:lang w:val="en-US" w:eastAsia="zh-CN"/>
        </w:rPr>
      </w:pPr>
      <w:r>
        <w:rPr>
          <w:rFonts w:hint="eastAsia"/>
        </w:rPr>
        <w:t>分类器C由两层全连接层组成，MaxPix将MResNet输出的8192个特征展平，然后利用全连接层转化为预测</w:t>
      </w:r>
      <w:r>
        <w:rPr>
          <w:rFonts w:hint="eastAsia"/>
          <w:lang w:val="en-US" w:eastAsia="zh-CN"/>
        </w:rPr>
        <w:t>值</w:t>
      </w:r>
      <w:r>
        <w:rPr>
          <w:rFonts w:hint="eastAsia"/>
        </w:rPr>
        <w:t>。如公式（4）示，其中C</w:t>
      </w:r>
      <w:r>
        <w:rPr>
          <w:rFonts w:hint="eastAsia"/>
          <w:lang w:eastAsia="zh-CN"/>
        </w:rPr>
        <w:t>是</w:t>
      </w:r>
      <w:r>
        <w:rPr>
          <w:rFonts w:hint="eastAsia"/>
        </w:rPr>
        <w:t>分类器，y表示图像真实的标签，</w:t>
      </w:r>
      <w:r>
        <w:rPr>
          <w:rFonts w:hint="eastAsia"/>
          <w:lang w:val="en-US" w:eastAsia="zh-CN"/>
        </w:rPr>
        <w:t>Fd是输入特征。</w:t>
      </w:r>
    </w:p>
    <w:p w14:paraId="4A8FD45B">
      <w:pPr>
        <w:pStyle w:val="74"/>
        <w:tabs>
          <w:tab w:val="left" w:pos="3462"/>
        </w:tabs>
        <w:ind w:firstLine="0" w:firstLineChars="0"/>
        <w:jc w:val="right"/>
        <w:rPr>
          <w:rFonts w:hint="default" w:eastAsia="宋体"/>
          <w:lang w:val="en-US" w:eastAsia="zh-CN"/>
        </w:rPr>
      </w:pPr>
      <w:r>
        <w:rPr>
          <w:rFonts w:hint="eastAsia" w:ascii="宋体" w:hAnsi="宋体" w:eastAsia="宋体"/>
          <w:position w:val="-24"/>
          <w:szCs w:val="24"/>
        </w:rPr>
        <w:object>
          <v:shape id="_x0000_i1030" o:spt="75" type="#_x0000_t75" style="height:31.6pt;width:202.85pt;" o:ole="t" filled="f" o:preferrelative="t" stroked="f" coordsize="21600,21600">
            <v:path/>
            <v:fill on="f" focussize="0,0"/>
            <v:stroke on="f"/>
            <v:imagedata r:id="rId35" o:title=""/>
            <o:lock v:ext="edit" aspectratio="t"/>
            <w10:wrap type="none"/>
            <w10:anchorlock/>
          </v:shape>
          <o:OLEObject Type="Embed" ProgID="Equation.3" ShapeID="_x0000_i1030" DrawAspect="Content" ObjectID="_1468075730" r:id="rId34">
            <o:LockedField>false</o:LockedField>
          </o:OLEObject>
        </w:object>
      </w:r>
      <w:r>
        <w:rPr>
          <w:rFonts w:hint="eastAsia" w:ascii="宋体" w:hAnsi="宋体"/>
          <w:position w:val="-24"/>
          <w:szCs w:val="24"/>
          <w:lang w:val="en-US" w:eastAsia="zh-CN"/>
        </w:rPr>
        <w:tab/>
      </w:r>
      <w:r>
        <w:rPr>
          <w:rFonts w:hint="default" w:ascii="Times New Roman" w:hAnsi="Times New Roman"/>
          <w:position w:val="-24"/>
          <w:sz w:val="24"/>
          <w:szCs w:val="18"/>
          <w:lang w:val="en-US" w:eastAsia="zh-CN"/>
        </w:rPr>
        <w:t>(4)</w:t>
      </w:r>
    </w:p>
    <w:p w14:paraId="55FC36CB">
      <w:pPr>
        <w:pStyle w:val="68"/>
        <w:numPr>
          <w:ilvl w:val="0"/>
          <w:numId w:val="0"/>
        </w:numPr>
        <w:spacing w:before="161" w:beforeLines="50" w:after="161" w:afterLines="50" w:line="240" w:lineRule="auto"/>
        <w:ind w:left="425" w:hanging="425" w:firstLineChars="0"/>
        <w:pPrChange w:id="47" w:author="四季雨" w:date="2024-09-26T16:24:24Z">
          <w:pPr>
            <w:pStyle w:val="68"/>
            <w:numPr>
              <w:ilvl w:val="0"/>
              <w:numId w:val="0"/>
            </w:numPr>
            <w:spacing w:before="161" w:beforeLines="50" w:after="161" w:afterLines="50" w:line="360" w:lineRule="auto"/>
            <w:ind w:left="425" w:hanging="425" w:firstLineChars="0"/>
          </w:pPr>
        </w:pPrChange>
      </w:pPr>
      <w:r>
        <w:rPr>
          <w:rFonts w:hint="eastAsia"/>
        </w:rPr>
        <w:t>2</w:t>
      </w:r>
      <w:r>
        <w:rPr>
          <w:rFonts w:hint="eastAsia"/>
        </w:rPr>
        <w:tab/>
      </w:r>
      <w:r>
        <w:rPr>
          <w:rFonts w:hint="eastAsia"/>
        </w:rPr>
        <w:t>实验</w:t>
      </w:r>
    </w:p>
    <w:p w14:paraId="492F65D3">
      <w:pPr>
        <w:pStyle w:val="74"/>
        <w:ind w:firstLine="364"/>
      </w:pPr>
      <w:r>
        <w:rPr>
          <w:rFonts w:hint="eastAsia"/>
          <w:lang w:eastAsia="zh-CN"/>
        </w:rPr>
        <w:t>本文</w:t>
      </w:r>
      <w:r>
        <w:rPr>
          <w:rFonts w:hint="eastAsia"/>
        </w:rPr>
        <w:t>通过对比当前具有代表性的检测算法</w:t>
      </w:r>
      <w:r>
        <w:rPr>
          <w:rFonts w:hint="eastAsia"/>
          <w:lang w:val="en-US" w:eastAsia="zh-CN"/>
        </w:rPr>
        <w:t>检测不同数据集的准确率和平均精度</w:t>
      </w:r>
      <w:r>
        <w:rPr>
          <w:rFonts w:hint="eastAsia"/>
        </w:rPr>
        <w:t>来展示</w:t>
      </w:r>
      <w:r>
        <w:rPr>
          <w:rFonts w:hint="eastAsia"/>
          <w:lang w:val="en-US" w:eastAsia="zh-CN"/>
        </w:rPr>
        <w:t>Max</w:t>
      </w:r>
      <w:r>
        <w:rPr>
          <w:rFonts w:hint="eastAsia"/>
        </w:rPr>
        <w:t>Pix在跨模型泛化性能上的提升。通过消融实验验证</w:t>
      </w:r>
      <w:r>
        <w:rPr>
          <w:rFonts w:hint="eastAsia"/>
          <w:lang w:val="en-US" w:eastAsia="zh-CN"/>
        </w:rPr>
        <w:t>Max</w:t>
      </w:r>
      <w:r>
        <w:rPr>
          <w:rFonts w:hint="eastAsia"/>
        </w:rPr>
        <w:t>Pix各模块的作用</w:t>
      </w:r>
      <w:r>
        <w:rPr>
          <w:rFonts w:hint="eastAsia"/>
          <w:lang w:eastAsia="zh-CN"/>
        </w:rPr>
        <w:t>。</w:t>
      </w:r>
    </w:p>
    <w:p w14:paraId="02936F7E">
      <w:pPr>
        <w:spacing w:before="161" w:beforeLines="50" w:after="161" w:afterLines="50"/>
        <w:rPr>
          <w:rFonts w:ascii="黑体" w:hAnsi="黑体" w:eastAsia="黑体" w:cs="黑体"/>
          <w:sz w:val="21"/>
          <w:szCs w:val="21"/>
        </w:rPr>
      </w:pPr>
      <w:r>
        <w:rPr>
          <w:rFonts w:hint="eastAsia" w:ascii="黑体" w:hAnsi="黑体" w:eastAsia="黑体" w:cs="黑体"/>
          <w:sz w:val="21"/>
          <w:szCs w:val="21"/>
        </w:rPr>
        <w:t>2.1</w:t>
      </w:r>
      <w:r>
        <w:rPr>
          <w:rFonts w:hint="eastAsia" w:ascii="黑体" w:hAnsi="黑体" w:eastAsia="黑体" w:cs="黑体"/>
          <w:sz w:val="21"/>
          <w:szCs w:val="21"/>
        </w:rPr>
        <w:tab/>
      </w:r>
      <w:r>
        <w:rPr>
          <w:rFonts w:hint="eastAsia" w:ascii="黑体" w:hAnsi="黑体" w:eastAsia="黑体" w:cs="黑体"/>
          <w:sz w:val="21"/>
          <w:szCs w:val="21"/>
        </w:rPr>
        <w:t>数据集</w:t>
      </w:r>
    </w:p>
    <w:p w14:paraId="442FF2D5">
      <w:pPr>
        <w:pStyle w:val="74"/>
        <w:ind w:firstLine="364"/>
      </w:pPr>
      <w:r>
        <w:rPr>
          <w:rFonts w:hint="eastAsia"/>
          <w:lang w:val="en-US" w:eastAsia="zh-CN"/>
        </w:rPr>
        <w:t>为了避免表达上产生误解，</w:t>
      </w:r>
      <w:r>
        <w:rPr>
          <w:rFonts w:hint="eastAsia"/>
        </w:rPr>
        <w:t>本文以生成模型的小写英文名字</w:t>
      </w:r>
      <w:r>
        <w:rPr>
          <w:rFonts w:hint="eastAsia"/>
          <w:lang w:val="en-US" w:eastAsia="zh-CN"/>
        </w:rPr>
        <w:t>来表示对应</w:t>
      </w:r>
      <w:r>
        <w:rPr>
          <w:rFonts w:hint="eastAsia"/>
        </w:rPr>
        <w:t>生成图像及真实图像</w:t>
      </w:r>
      <w:r>
        <w:rPr>
          <w:rFonts w:hint="eastAsia"/>
          <w:lang w:val="en-US" w:eastAsia="zh-CN"/>
        </w:rPr>
        <w:t>所</w:t>
      </w:r>
      <w:r>
        <w:rPr>
          <w:rFonts w:hint="eastAsia"/>
        </w:rPr>
        <w:t>构成的数据集，如将StyleGAN生成的图像及训练</w:t>
      </w:r>
      <w:r>
        <w:rPr>
          <w:rFonts w:hint="eastAsia"/>
          <w:lang w:val="en-US" w:eastAsia="zh-CN"/>
        </w:rPr>
        <w:t>生成模型</w:t>
      </w:r>
      <w:r>
        <w:rPr>
          <w:rFonts w:hint="eastAsia"/>
        </w:rPr>
        <w:t>用的真实图像称为stylegan数据集。</w:t>
      </w:r>
    </w:p>
    <w:p w14:paraId="237C3E9C">
      <w:pPr>
        <w:pStyle w:val="74"/>
        <w:ind w:firstLine="364"/>
        <w:rPr>
          <w:rFonts w:hint="eastAsia"/>
          <w:color w:val="FF0000"/>
          <w:lang w:val="en-US" w:eastAsia="zh-CN"/>
        </w:rPr>
      </w:pPr>
      <w:r>
        <w:rPr>
          <w:rFonts w:hint="eastAsia"/>
          <w:lang w:val="en-US" w:eastAsia="zh-CN"/>
        </w:rPr>
        <w:t>Wang</w:t>
      </w:r>
      <w:r>
        <w:rPr>
          <w:rFonts w:hint="eastAsia"/>
        </w:rPr>
        <w:t>数据集</w:t>
      </w:r>
      <w:r>
        <w:rPr>
          <w:rFonts w:hint="eastAsia"/>
          <w:lang w:eastAsia="zh-CN"/>
        </w:rPr>
        <w:t>：</w:t>
      </w:r>
      <w:commentRangeStart w:id="0"/>
      <w:r>
        <w:rPr>
          <w:rFonts w:hint="eastAsia"/>
        </w:rPr>
        <w:t>Wang等人</w:t>
      </w:r>
      <w:r>
        <w:rPr>
          <w:rFonts w:hint="eastAsia"/>
          <w:vertAlign w:val="superscript"/>
        </w:rPr>
        <w:t>[5]</w:t>
      </w:r>
      <w:r>
        <w:rPr>
          <w:rFonts w:hint="eastAsia"/>
        </w:rPr>
        <w:t>发布了一个公开的</w:t>
      </w:r>
      <w:r>
        <w:rPr>
          <w:rFonts w:hint="eastAsia"/>
          <w:lang w:val="en-US" w:eastAsia="zh-CN"/>
        </w:rPr>
        <w:t>但未命名的数据集</w:t>
      </w:r>
      <w:r>
        <w:rPr>
          <w:rFonts w:hint="eastAsia"/>
        </w:rPr>
        <w:t>，</w:t>
      </w:r>
      <w:r>
        <w:rPr>
          <w:rFonts w:hint="eastAsia"/>
          <w:lang w:val="en-US" w:eastAsia="zh-CN"/>
        </w:rPr>
        <w:t>本文称</w:t>
      </w:r>
      <w:r>
        <w:rPr>
          <w:rFonts w:hint="eastAsia"/>
        </w:rPr>
        <w:t>为</w:t>
      </w:r>
      <w:r>
        <w:rPr>
          <w:rFonts w:hint="eastAsia"/>
          <w:lang w:val="en-US" w:eastAsia="zh-CN"/>
        </w:rPr>
        <w:t>Wang</w:t>
      </w:r>
      <w:r>
        <w:rPr>
          <w:rFonts w:hint="eastAsia"/>
        </w:rPr>
        <w:t>数据集</w:t>
      </w:r>
      <w:commentRangeEnd w:id="0"/>
      <w:r>
        <w:rPr>
          <w:rStyle w:val="27"/>
        </w:rPr>
        <w:commentReference w:id="0"/>
      </w:r>
      <w:r>
        <w:rPr>
          <w:rStyle w:val="27"/>
          <w:rFonts w:hint="eastAsia"/>
        </w:rPr>
        <w:t>，</w:t>
      </w:r>
      <w:r>
        <w:rPr>
          <w:rStyle w:val="27"/>
          <w:rFonts w:hint="eastAsia"/>
          <w:sz w:val="18"/>
          <w:szCs w:val="18"/>
          <w:lang w:val="en-US" w:eastAsia="zh-CN"/>
        </w:rPr>
        <w:t>该数据集</w:t>
      </w:r>
      <w:r>
        <w:rPr>
          <w:rFonts w:hint="eastAsia"/>
        </w:rPr>
        <w:t>分为训练集、评估集和测试集，包含来自LSUN，COCO、ImageNet</w:t>
      </w:r>
      <w:r>
        <w:rPr>
          <w:rFonts w:hint="eastAsia"/>
          <w:lang w:val="en-US" w:eastAsia="zh-CN"/>
        </w:rPr>
        <w:t>数据集</w:t>
      </w:r>
      <w:r>
        <w:rPr>
          <w:rFonts w:hint="eastAsia"/>
        </w:rPr>
        <w:t>等常用</w:t>
      </w:r>
      <w:r>
        <w:rPr>
          <w:rFonts w:hint="eastAsia"/>
          <w:lang w:val="en-US" w:eastAsia="zh-CN"/>
        </w:rPr>
        <w:t>于训练GAN</w:t>
      </w:r>
      <w:r>
        <w:rPr>
          <w:rFonts w:hint="eastAsia"/>
        </w:rPr>
        <w:t>的真实图像、使用PGGAN、StyleGAN2，CycleGAN等GAN生成的20种场景的生成图像以及伪造的面部数据集FaceForensics++（deepfake）。</w:t>
      </w:r>
      <w:r>
        <w:rPr>
          <w:rFonts w:hint="eastAsia"/>
          <w:color w:val="auto"/>
          <w:lang w:val="en-US" w:eastAsia="zh-CN"/>
        </w:rPr>
        <w:t>该数据集发布后已被相关研究人员</w:t>
      </w:r>
      <w:r>
        <w:rPr>
          <w:rFonts w:hint="eastAsia"/>
          <w:color w:val="auto"/>
          <w:vertAlign w:val="superscript"/>
          <w:lang w:val="en-US" w:eastAsia="zh-CN"/>
        </w:rPr>
        <w:t>[22,24,25,26,27]</w:t>
      </w:r>
      <w:r>
        <w:rPr>
          <w:rFonts w:hint="eastAsia"/>
          <w:color w:val="auto"/>
          <w:lang w:val="en-US" w:eastAsia="zh-CN"/>
        </w:rPr>
        <w:t>广泛</w:t>
      </w:r>
      <w:r>
        <w:rPr>
          <w:rFonts w:hint="eastAsia"/>
          <w:color w:val="auto"/>
          <w:lang w:val="en-US" w:eastAsia="zh-CN"/>
        </w:rPr>
        <w:t>用于</w:t>
      </w:r>
      <w:r>
        <w:rPr>
          <w:rFonts w:hint="eastAsia"/>
          <w:color w:val="auto"/>
          <w:lang w:val="en-US" w:eastAsia="zh-CN"/>
        </w:rPr>
        <w:t>训练和评估</w:t>
      </w:r>
      <w:r>
        <w:rPr>
          <w:rFonts w:hint="eastAsia"/>
          <w:color w:val="auto"/>
          <w:lang w:val="en-US" w:eastAsia="zh-CN"/>
        </w:rPr>
        <w:t>检测算法</w:t>
      </w:r>
      <w:r>
        <w:rPr>
          <w:rFonts w:hint="eastAsia"/>
          <w:color w:val="auto"/>
          <w:lang w:val="en-US" w:eastAsia="zh-CN"/>
        </w:rPr>
        <w:t>。</w:t>
      </w:r>
    </w:p>
    <w:p w14:paraId="66909F38">
      <w:pPr>
        <w:pStyle w:val="74"/>
        <w:ind w:firstLine="364"/>
        <w:rPr>
          <w:color w:val="auto"/>
        </w:rPr>
      </w:pPr>
      <w:r>
        <w:rPr>
          <w:rFonts w:hint="eastAsia"/>
          <w:color w:val="auto"/>
          <w:lang w:val="en-US" w:eastAsia="zh-CN"/>
        </w:rPr>
        <w:t>Faces-HQ数据集：</w:t>
      </w:r>
      <w:r>
        <w:rPr>
          <w:rFonts w:hint="eastAsia"/>
          <w:color w:val="auto"/>
          <w:lang w:val="en-US" w:eastAsia="zh-CN"/>
        </w:rPr>
        <w:t>Faces-HQ数据集</w:t>
      </w:r>
      <w:r>
        <w:rPr>
          <w:rFonts w:hint="eastAsia"/>
          <w:color w:val="auto"/>
          <w:lang w:val="en-US" w:eastAsia="zh-CN"/>
        </w:rPr>
        <w:t>由Durall等人[23]发布，</w:t>
      </w:r>
      <w:r>
        <w:rPr>
          <w:rFonts w:hint="eastAsia"/>
          <w:color w:val="auto"/>
          <w:lang w:val="en-US" w:eastAsia="zh-CN"/>
        </w:rPr>
        <w:t>包含来自CelebA-HQ[25]</w:t>
      </w:r>
      <w:r>
        <w:rPr>
          <w:rFonts w:hint="eastAsia"/>
          <w:color w:val="auto"/>
          <w:lang w:val="en-US" w:eastAsia="zh-CN"/>
        </w:rPr>
        <w:t>和</w:t>
      </w:r>
      <w:r>
        <w:rPr>
          <w:rFonts w:hint="eastAsia"/>
          <w:color w:val="auto"/>
          <w:lang w:val="en-US" w:eastAsia="zh-CN"/>
        </w:rPr>
        <w:t>FFHQ的</w:t>
      </w:r>
      <w:r>
        <w:rPr>
          <w:rFonts w:hint="eastAsia"/>
          <w:color w:val="auto"/>
          <w:lang w:val="en-US" w:eastAsia="zh-CN"/>
        </w:rPr>
        <w:t>各</w:t>
      </w:r>
      <w:r>
        <w:rPr>
          <w:rFonts w:hint="eastAsia"/>
          <w:color w:val="auto"/>
          <w:lang w:val="en-US" w:eastAsia="zh-CN"/>
        </w:rPr>
        <w:t>10k张真实人脸图像，</w:t>
      </w:r>
      <w:r>
        <w:rPr>
          <w:rFonts w:hint="eastAsia"/>
          <w:color w:val="auto"/>
          <w:lang w:val="en-US" w:eastAsia="zh-CN"/>
        </w:rPr>
        <w:t>来自</w:t>
      </w:r>
      <w:r>
        <w:rPr>
          <w:rFonts w:hint="eastAsia"/>
          <w:color w:val="auto"/>
          <w:lang w:val="en-US" w:eastAsia="zh-CN"/>
        </w:rPr>
        <w:t xml:space="preserve"> Faces project[73]的</w:t>
      </w:r>
      <w:r>
        <w:rPr>
          <w:rFonts w:hint="eastAsia"/>
          <w:color w:val="auto"/>
          <w:lang w:val="en-US" w:eastAsia="zh-CN"/>
        </w:rPr>
        <w:t>、由</w:t>
      </w:r>
      <w:r>
        <w:rPr>
          <w:rFonts w:hint="eastAsia"/>
          <w:color w:val="auto"/>
          <w:lang w:val="en-US" w:eastAsia="zh-CN"/>
        </w:rPr>
        <w:t>StyleGAN生成的人脸图像和</w:t>
      </w:r>
      <w:r>
        <w:rPr>
          <w:rFonts w:hint="eastAsia"/>
          <w:color w:val="auto"/>
          <w:lang w:val="en-US" w:eastAsia="zh-CN"/>
        </w:rPr>
        <w:t>来自</w:t>
      </w:r>
      <w:r>
        <w:rPr>
          <w:rFonts w:hint="eastAsia"/>
          <w:i/>
          <w:iCs/>
          <w:color w:val="auto"/>
          <w:lang w:val="en-US" w:eastAsia="zh-CN"/>
        </w:rPr>
        <w:t>www.thispersondoesnotexist.com</w:t>
      </w:r>
      <w:r>
        <w:rPr>
          <w:rFonts w:hint="eastAsia"/>
          <w:color w:val="auto"/>
          <w:lang w:val="en-US" w:eastAsia="zh-CN"/>
        </w:rPr>
        <w:t>的</w:t>
      </w:r>
      <w:r>
        <w:rPr>
          <w:rFonts w:hint="eastAsia"/>
          <w:color w:val="auto"/>
          <w:lang w:val="en-US" w:eastAsia="zh-CN"/>
        </w:rPr>
        <w:t>、由StyleGAN2生成的各</w:t>
      </w:r>
      <w:r>
        <w:rPr>
          <w:rFonts w:hint="eastAsia"/>
          <w:color w:val="auto"/>
          <w:lang w:val="en-US" w:eastAsia="zh-CN"/>
        </w:rPr>
        <w:t>10k张人脸图像。Faces-HQ中每张图像的分辨率是1024×1024。CelebA-HQ和FFHQ常被用于训练GAN，</w:t>
      </w:r>
      <w:r>
        <w:rPr>
          <w:rFonts w:hint="eastAsia"/>
          <w:color w:val="auto"/>
          <w:lang w:val="en-US" w:eastAsia="zh-CN"/>
        </w:rPr>
        <w:t>是</w:t>
      </w:r>
      <w:r>
        <w:rPr>
          <w:rFonts w:hint="eastAsia"/>
          <w:color w:val="auto"/>
          <w:lang w:val="en-US" w:eastAsia="zh-CN"/>
        </w:rPr>
        <w:t>公认的用于</w:t>
      </w:r>
      <w:r>
        <w:rPr>
          <w:rFonts w:hint="eastAsia"/>
          <w:color w:val="auto"/>
          <w:lang w:val="en-US" w:eastAsia="zh-CN"/>
        </w:rPr>
        <w:t>训练和</w:t>
      </w:r>
      <w:r>
        <w:rPr>
          <w:rFonts w:hint="eastAsia"/>
          <w:color w:val="auto"/>
          <w:lang w:val="en-US" w:eastAsia="zh-CN"/>
        </w:rPr>
        <w:t>测试</w:t>
      </w:r>
      <w:r>
        <w:rPr>
          <w:rFonts w:hint="eastAsia"/>
          <w:color w:val="auto"/>
          <w:lang w:val="en-US" w:eastAsia="zh-CN"/>
        </w:rPr>
        <w:t>生成图像</w:t>
      </w:r>
      <w:r>
        <w:rPr>
          <w:rFonts w:hint="eastAsia"/>
          <w:color w:val="auto"/>
          <w:lang w:val="en-US" w:eastAsia="zh-CN"/>
        </w:rPr>
        <w:t>检测算法的数据集。</w:t>
      </w:r>
    </w:p>
    <w:p w14:paraId="307DF73E">
      <w:pPr>
        <w:pStyle w:val="74"/>
        <w:ind w:firstLine="364"/>
        <w:rPr>
          <w:rFonts w:hint="eastAsia"/>
        </w:rPr>
      </w:pPr>
      <w:r>
        <w:rPr>
          <w:rFonts w:hint="eastAsia"/>
          <w:lang w:val="en-US" w:eastAsia="zh-CN"/>
        </w:rPr>
        <w:t>Wang训练</w:t>
      </w:r>
      <w:r>
        <w:rPr>
          <w:rFonts w:hint="eastAsia"/>
        </w:rPr>
        <w:t>集中的person子集为</w:t>
      </w:r>
      <w:r>
        <w:rPr>
          <w:rFonts w:hint="eastAsia"/>
          <w:lang w:eastAsia="zh-CN"/>
        </w:rPr>
        <w:t>MaxPix</w:t>
      </w:r>
      <w:r>
        <w:rPr>
          <w:rFonts w:hint="eastAsia"/>
        </w:rPr>
        <w:t>的训练集，共18003张真实图像和18003张PGGAN生成的人物图像</w:t>
      </w:r>
      <w:r>
        <w:rPr>
          <w:rFonts w:hint="eastAsia"/>
          <w:lang w:eastAsia="zh-CN"/>
        </w:rPr>
        <w:t>。</w:t>
      </w:r>
      <w:r>
        <w:rPr>
          <w:rFonts w:hint="eastAsia"/>
          <w:lang w:val="en-US" w:eastAsia="zh-CN"/>
        </w:rPr>
        <w:t>Wang测试集中</w:t>
      </w:r>
      <w:r>
        <w:rPr>
          <w:rFonts w:hint="eastAsia"/>
        </w:rPr>
        <w:t>的biggan、gaugan、stargan、deepfake、cyclegan、progan、stylegan、stylegan2集全部超过62k张图像作为</w:t>
      </w:r>
      <w:r>
        <w:rPr>
          <w:rFonts w:hint="eastAsia"/>
          <w:lang w:eastAsia="zh-CN"/>
        </w:rPr>
        <w:t>MaxPix</w:t>
      </w:r>
      <w:r>
        <w:rPr>
          <w:rFonts w:hint="eastAsia"/>
        </w:rPr>
        <w:t>的测试集</w:t>
      </w:r>
      <w:r>
        <w:rPr>
          <w:rFonts w:hint="eastAsia"/>
          <w:lang w:eastAsia="zh-CN"/>
        </w:rPr>
        <w:t>，</w:t>
      </w:r>
      <w:r>
        <w:rPr>
          <w:rFonts w:hint="eastAsia"/>
          <w:color w:val="auto"/>
          <w:lang w:val="en-US" w:eastAsia="zh-CN"/>
        </w:rPr>
        <w:t>Faces-HQ数据集也作为测试集</w:t>
      </w:r>
      <w:r>
        <w:rPr>
          <w:rFonts w:hint="eastAsia"/>
        </w:rPr>
        <w:t>。</w:t>
      </w:r>
    </w:p>
    <w:p w14:paraId="3CBC1EB7">
      <w:pPr>
        <w:spacing w:before="161" w:beforeLines="50" w:after="161" w:afterLines="50"/>
        <w:rPr>
          <w:rFonts w:ascii="黑体" w:hAnsi="黑体" w:eastAsia="黑体" w:cs="黑体"/>
          <w:sz w:val="21"/>
          <w:szCs w:val="21"/>
        </w:rPr>
      </w:pPr>
      <w:r>
        <w:rPr>
          <w:rFonts w:hint="eastAsia" w:ascii="黑体" w:hAnsi="黑体" w:eastAsia="黑体" w:cs="黑体"/>
          <w:sz w:val="21"/>
          <w:szCs w:val="21"/>
        </w:rPr>
        <w:t>2.2</w:t>
      </w:r>
      <w:r>
        <w:rPr>
          <w:rFonts w:hint="eastAsia" w:ascii="黑体" w:hAnsi="黑体" w:eastAsia="黑体" w:cs="黑体"/>
          <w:sz w:val="21"/>
          <w:szCs w:val="21"/>
        </w:rPr>
        <w:tab/>
      </w:r>
      <w:r>
        <w:rPr>
          <w:rFonts w:hint="eastAsia" w:ascii="黑体" w:hAnsi="黑体" w:eastAsia="黑体" w:cs="黑体"/>
          <w:sz w:val="21"/>
          <w:szCs w:val="21"/>
        </w:rPr>
        <w:t>实验环境</w:t>
      </w:r>
    </w:p>
    <w:p w14:paraId="23FE47D8">
      <w:pPr>
        <w:pStyle w:val="74"/>
        <w:ind w:firstLine="364"/>
        <w:rPr>
          <w:rFonts w:hint="eastAsia"/>
        </w:rPr>
      </w:pPr>
      <w:r>
        <w:rPr>
          <w:rFonts w:hint="eastAsia"/>
          <w:lang w:val="en-US" w:eastAsia="zh-CN"/>
        </w:rPr>
        <w:t>本文</w:t>
      </w:r>
      <w:r>
        <w:rPr>
          <w:rFonts w:hint="eastAsia"/>
        </w:rPr>
        <w:t>采用python3.7和PyTorch1.9.0编写算法代码，使用的GPU为 RTX 3090，</w:t>
      </w:r>
      <w:r>
        <w:rPr>
          <w:rFonts w:hint="eastAsia"/>
          <w:lang w:val="en-US" w:eastAsia="zh-CN"/>
        </w:rPr>
        <w:t>使用的系统是</w:t>
      </w:r>
      <w:r>
        <w:rPr>
          <w:rFonts w:hint="eastAsia"/>
        </w:rPr>
        <w:t>Ubuntu。</w:t>
      </w:r>
      <w:r>
        <w:rPr>
          <w:rFonts w:hint="eastAsia"/>
          <w:lang w:val="en-US" w:eastAsia="zh-CN"/>
        </w:rPr>
        <w:t>Max</w:t>
      </w:r>
      <w:r>
        <w:rPr>
          <w:rFonts w:hint="eastAsia"/>
        </w:rPr>
        <w:t>Pix对训练集执行Resize以及随机切割</w:t>
      </w:r>
      <w:r>
        <w:rPr>
          <w:rFonts w:hint="eastAsia"/>
          <w:lang w:val="en-US" w:eastAsia="zh-CN"/>
        </w:rPr>
        <w:t>等处理</w:t>
      </w:r>
      <w:r>
        <w:rPr>
          <w:rFonts w:hint="eastAsia"/>
        </w:rPr>
        <w:t>，对测试集执行Resize以及中心切割处理</w:t>
      </w:r>
      <w:r>
        <w:rPr>
          <w:rFonts w:hint="eastAsia"/>
          <w:lang w:eastAsia="zh-CN"/>
        </w:rPr>
        <w:t>，</w:t>
      </w:r>
      <w:r>
        <w:rPr>
          <w:rFonts w:hint="eastAsia"/>
          <w:lang w:val="en-US" w:eastAsia="zh-CN"/>
        </w:rPr>
        <w:t>将</w:t>
      </w:r>
      <w:r>
        <w:rPr>
          <w:rFonts w:hint="eastAsia"/>
        </w:rPr>
        <w:t>输入的图像</w:t>
      </w:r>
      <w:r>
        <w:rPr>
          <w:rFonts w:hint="eastAsia"/>
          <w:lang w:val="en-US" w:eastAsia="zh-CN"/>
        </w:rPr>
        <w:t>变为</w:t>
      </w:r>
      <w:r>
        <w:rPr>
          <w:i/>
          <w:iCs/>
        </w:rPr>
        <w:t>X</w:t>
      </w:r>
      <w:r>
        <w:rPr>
          <w:rFonts w:hint="eastAsia"/>
        </w:rPr>
        <w:t>∈</w:t>
      </w:r>
      <w:r>
        <w:rPr>
          <w:rFonts w:hint="eastAsia"/>
          <w:i/>
        </w:rPr>
        <w:t>R</w:t>
      </w:r>
      <w:r>
        <w:rPr>
          <w:vertAlign w:val="superscript"/>
        </w:rPr>
        <w:t>3×2</w:t>
      </w:r>
      <w:r>
        <w:rPr>
          <w:rFonts w:hint="eastAsia"/>
          <w:vertAlign w:val="superscript"/>
          <w:lang w:val="en-US" w:eastAsia="zh-CN"/>
        </w:rPr>
        <w:t>99</w:t>
      </w:r>
      <w:r>
        <w:rPr>
          <w:vertAlign w:val="superscript"/>
        </w:rPr>
        <w:t>×2</w:t>
      </w:r>
      <w:r>
        <w:rPr>
          <w:rFonts w:hint="eastAsia"/>
          <w:vertAlign w:val="superscript"/>
          <w:lang w:val="en-US" w:eastAsia="zh-CN"/>
        </w:rPr>
        <w:t>99</w:t>
      </w:r>
      <w:r>
        <w:rPr>
          <w:rFonts w:hint="eastAsia"/>
        </w:rPr>
        <w:t>。</w:t>
      </w:r>
    </w:p>
    <w:p w14:paraId="4C57167A">
      <w:pPr>
        <w:pStyle w:val="74"/>
        <w:ind w:firstLine="364"/>
      </w:pPr>
      <w:r>
        <w:rPr>
          <w:rFonts w:hint="eastAsia"/>
        </w:rPr>
        <w:t>训练</w:t>
      </w:r>
      <w:r>
        <w:rPr>
          <w:rFonts w:hint="eastAsia"/>
          <w:lang w:val="en-US" w:eastAsia="zh-CN"/>
        </w:rPr>
        <w:t>算法设置的</w:t>
      </w:r>
      <w:r>
        <w:rPr>
          <w:rFonts w:hint="eastAsia"/>
        </w:rPr>
        <w:t>epoch</w:t>
      </w:r>
      <w:r>
        <w:rPr>
          <w:rFonts w:hint="eastAsia"/>
          <w:lang w:eastAsia="zh-CN"/>
        </w:rPr>
        <w:t>是</w:t>
      </w:r>
      <w:r>
        <w:rPr>
          <w:rFonts w:hint="eastAsia"/>
          <w:lang w:val="en-US" w:eastAsia="zh-CN"/>
        </w:rPr>
        <w:t>36</w:t>
      </w:r>
      <w:r>
        <w:rPr>
          <w:rFonts w:hint="eastAsia"/>
        </w:rPr>
        <w:t>，batch-size是4</w:t>
      </w:r>
      <w:r>
        <w:rPr>
          <w:rFonts w:hint="eastAsia"/>
          <w:lang w:eastAsia="zh-CN"/>
        </w:rPr>
        <w:t>，</w:t>
      </w:r>
      <w:r>
        <w:rPr>
          <w:rFonts w:hint="eastAsia"/>
        </w:rPr>
        <w:t>优化器</w:t>
      </w:r>
      <w:r>
        <w:rPr>
          <w:rFonts w:hint="eastAsia"/>
          <w:lang w:eastAsia="zh-CN"/>
        </w:rPr>
        <w:t>是</w:t>
      </w:r>
      <w:r>
        <w:rPr>
          <w:rFonts w:hint="eastAsia"/>
        </w:rPr>
        <w:t>Adam，学习率</w:t>
      </w:r>
      <w:r>
        <w:rPr>
          <w:rFonts w:hint="eastAsia"/>
          <w:lang w:eastAsia="zh-CN"/>
        </w:rPr>
        <w:t>是</w:t>
      </w:r>
      <w:r>
        <w:rPr>
          <w:rFonts w:hint="eastAsia"/>
        </w:rPr>
        <w:t>0.00005，学习衰减率0.</w:t>
      </w:r>
      <w:r>
        <w:rPr>
          <w:rFonts w:hint="eastAsia"/>
          <w:lang w:val="en-US" w:eastAsia="zh-CN"/>
        </w:rPr>
        <w:t>96，</w:t>
      </w:r>
      <w:r>
        <w:rPr>
          <w:rFonts w:hint="eastAsia"/>
        </w:rPr>
        <w:t>采用的损失函数是CrossEntropyLoss</w:t>
      </w:r>
      <w:r>
        <w:rPr>
          <w:rFonts w:hint="eastAsia"/>
          <w:lang w:val="en-US" w:eastAsia="zh-CN"/>
        </w:rPr>
        <w:t>,</w:t>
      </w:r>
      <w:r>
        <w:rPr>
          <w:rFonts w:hint="eastAsia"/>
        </w:rPr>
        <w:t>。</w:t>
      </w:r>
    </w:p>
    <w:p w14:paraId="442B0958">
      <w:pPr>
        <w:spacing w:before="161" w:beforeLines="50" w:after="161" w:afterLines="50"/>
        <w:rPr>
          <w:rFonts w:hint="eastAsia"/>
        </w:rPr>
      </w:pPr>
      <w:r>
        <w:rPr>
          <w:rFonts w:hint="eastAsia" w:ascii="黑体" w:hAnsi="黑体" w:eastAsia="黑体" w:cs="黑体"/>
          <w:sz w:val="21"/>
          <w:szCs w:val="21"/>
        </w:rPr>
        <w:t>2.3</w:t>
      </w:r>
      <w:r>
        <w:rPr>
          <w:rFonts w:hint="eastAsia" w:ascii="黑体" w:hAnsi="黑体" w:eastAsia="黑体" w:cs="黑体"/>
          <w:sz w:val="21"/>
          <w:szCs w:val="21"/>
        </w:rPr>
        <w:tab/>
      </w:r>
      <w:r>
        <w:rPr>
          <w:rFonts w:hint="eastAsia" w:ascii="黑体" w:hAnsi="黑体" w:eastAsia="黑体" w:cs="黑体"/>
          <w:sz w:val="21"/>
          <w:szCs w:val="21"/>
        </w:rPr>
        <w:t>对比实验</w:t>
      </w:r>
    </w:p>
    <w:p w14:paraId="000B76A3">
      <w:pPr>
        <w:pStyle w:val="74"/>
        <w:ind w:firstLine="364"/>
        <w:rPr>
          <w:rFonts w:hint="default" w:eastAsia="宋体"/>
          <w:lang w:val="en-US" w:eastAsia="zh-CN"/>
        </w:rPr>
      </w:pPr>
      <w:r>
        <w:rPr>
          <w:rFonts w:hint="eastAsia"/>
        </w:rPr>
        <w:t>本文选取近年来检测GAN生成的图像的任务中取得较高准确率等研究工作进行比较</w:t>
      </w:r>
      <w:r>
        <w:rPr>
          <w:rFonts w:hint="eastAsia"/>
          <w:lang w:eastAsia="zh-CN"/>
        </w:rPr>
        <w:t>，</w:t>
      </w:r>
      <w:r>
        <w:rPr>
          <w:rFonts w:hint="eastAsia"/>
          <w:lang w:val="en-US" w:eastAsia="zh-CN"/>
        </w:rPr>
        <w:t>包括</w:t>
      </w:r>
      <w:r>
        <w:rPr>
          <w:rFonts w:hint="eastAsia"/>
        </w:rPr>
        <w:t>Wang[8]</w:t>
      </w:r>
      <w:r>
        <w:rPr>
          <w:rFonts w:hint="eastAsia"/>
          <w:lang w:eastAsia="zh-CN"/>
        </w:rPr>
        <w:t>、</w:t>
      </w:r>
      <w:r>
        <w:rPr>
          <w:rFonts w:hint="eastAsia"/>
        </w:rPr>
        <w:t>Frank[12]</w:t>
      </w:r>
      <w:r>
        <w:rPr>
          <w:rFonts w:hint="eastAsia"/>
          <w:lang w:eastAsia="zh-CN"/>
        </w:rPr>
        <w:t>、</w:t>
      </w:r>
      <w:r>
        <w:rPr>
          <w:rFonts w:hint="eastAsia"/>
        </w:rPr>
        <w:t>Durall[5]</w:t>
      </w:r>
      <w:r>
        <w:rPr>
          <w:rFonts w:hint="eastAsia"/>
          <w:lang w:eastAsia="zh-CN"/>
        </w:rPr>
        <w:t>、</w:t>
      </w:r>
      <w:r>
        <w:rPr>
          <w:rFonts w:hint="eastAsia"/>
        </w:rPr>
        <w:t>Jeong[15</w:t>
      </w:r>
      <w:r>
        <w:rPr>
          <w:rFonts w:hint="eastAsia"/>
          <w:lang w:eastAsia="zh-CN"/>
        </w:rPr>
        <w:t>，</w:t>
      </w:r>
      <w:r>
        <w:rPr>
          <w:rFonts w:hint="eastAsia"/>
          <w:lang w:val="en-US" w:eastAsia="zh-CN"/>
        </w:rPr>
        <w:t>26</w:t>
      </w:r>
      <w:r>
        <w:rPr>
          <w:rFonts w:hint="eastAsia"/>
        </w:rPr>
        <w:t>]</w:t>
      </w:r>
      <w:r>
        <w:rPr>
          <w:rFonts w:hint="eastAsia"/>
          <w:lang w:eastAsia="zh-CN"/>
        </w:rPr>
        <w:t>、</w:t>
      </w:r>
      <w:r>
        <w:rPr>
          <w:rFonts w:hint="eastAsia"/>
        </w:rPr>
        <w:t>He[21]</w:t>
      </w:r>
      <w:r>
        <w:rPr>
          <w:rFonts w:hint="eastAsia"/>
          <w:lang w:eastAsia="zh-CN"/>
        </w:rPr>
        <w:t>、</w:t>
      </w:r>
      <w:r>
        <w:rPr>
          <w:rFonts w:hint="eastAsia"/>
        </w:rPr>
        <w:t>Deng[18]</w:t>
      </w:r>
      <w:r>
        <w:rPr>
          <w:rFonts w:hint="eastAsia"/>
          <w:lang w:val="en-US" w:eastAsia="zh-CN"/>
        </w:rPr>
        <w:t>和</w:t>
      </w:r>
      <w:r>
        <w:rPr>
          <w:rFonts w:hint="eastAsia"/>
        </w:rPr>
        <w:t>Guo[29]</w:t>
      </w:r>
      <w:r>
        <w:rPr>
          <w:rFonts w:hint="eastAsia"/>
          <w:lang w:eastAsia="zh-CN"/>
        </w:rPr>
        <w:t>。</w:t>
      </w:r>
      <w:r>
        <w:rPr>
          <w:rFonts w:hint="eastAsia"/>
          <w:lang w:val="en-US" w:eastAsia="zh-CN"/>
        </w:rPr>
        <w:t>这些算法在各自论文中均取得较好的表现，检测同类型GAN生成的图像能取得超过90%的准确率，同时保持具有较强的跨模型泛化性能。</w:t>
      </w:r>
    </w:p>
    <w:p w14:paraId="7DF0AD79">
      <w:pPr>
        <w:pStyle w:val="74"/>
        <w:ind w:firstLine="364"/>
        <w:rPr>
          <w:rFonts w:hint="eastAsia"/>
        </w:rPr>
        <w:sectPr>
          <w:type w:val="continuous"/>
          <w:pgSz w:w="11906" w:h="16838"/>
          <w:pgMar w:top="1134" w:right="850" w:bottom="850" w:left="850" w:header="567" w:footer="567" w:gutter="0"/>
          <w:cols w:equalWidth="0" w:num="2">
            <w:col w:w="4890" w:space="425"/>
            <w:col w:w="4890"/>
          </w:cols>
          <w:docGrid w:type="linesAndChars" w:linePitch="322" w:charSpace="460"/>
        </w:sectPr>
      </w:pPr>
      <w:r>
        <w:rPr>
          <w:rFonts w:hint="eastAsia"/>
        </w:rPr>
        <w:t>除Jeong等人[15,26]的</w:t>
      </w:r>
      <w:r>
        <w:rPr>
          <w:rFonts w:hint="eastAsia"/>
          <w:lang w:val="en-US" w:eastAsia="zh-CN"/>
        </w:rPr>
        <w:t>算法</w:t>
      </w:r>
      <w:r>
        <w:rPr>
          <w:rFonts w:hint="eastAsia"/>
        </w:rPr>
        <w:t>外，本文使用Wang数据集对其余</w:t>
      </w:r>
      <w:r>
        <w:rPr>
          <w:rFonts w:hint="eastAsia"/>
          <w:lang w:val="en-US" w:eastAsia="zh-CN"/>
        </w:rPr>
        <w:t>算法</w:t>
      </w:r>
      <w:r>
        <w:rPr>
          <w:rFonts w:hint="eastAsia"/>
        </w:rPr>
        <w:t>进行了重新训练和测试。Jeong等人[15,26]的</w:t>
      </w:r>
      <w:r>
        <w:rPr>
          <w:rFonts w:hint="eastAsia"/>
          <w:lang w:val="en-US" w:eastAsia="zh-CN"/>
        </w:rPr>
        <w:t>算法</w:t>
      </w:r>
      <w:r>
        <w:rPr>
          <w:rFonts w:hint="eastAsia"/>
        </w:rPr>
        <w:t>使用的是Wang数据集</w:t>
      </w:r>
      <w:r>
        <w:rPr>
          <w:rFonts w:hint="eastAsia"/>
          <w:lang w:val="en-US" w:eastAsia="zh-CN"/>
        </w:rPr>
        <w:t>且无法获取代码实现细节</w:t>
      </w:r>
      <w:r>
        <w:rPr>
          <w:rFonts w:hint="eastAsia"/>
        </w:rPr>
        <w:t>，</w:t>
      </w:r>
      <w:r>
        <w:rPr>
          <w:rFonts w:hint="eastAsia"/>
          <w:lang w:val="en-US" w:eastAsia="zh-CN"/>
        </w:rPr>
        <w:t>因此</w:t>
      </w:r>
      <w:r>
        <w:rPr>
          <w:rFonts w:hint="eastAsia"/>
        </w:rPr>
        <w:t>表中的实验数据引自文献[15]。</w:t>
      </w:r>
    </w:p>
    <w:p w14:paraId="4A723202">
      <w:pPr>
        <w:pStyle w:val="74"/>
        <w:spacing w:before="161" w:beforeLines="50"/>
        <w:ind w:firstLine="0" w:firstLineChars="0"/>
        <w:jc w:val="center"/>
        <w:rPr>
          <w:rFonts w:hint="eastAsia"/>
        </w:rPr>
      </w:pPr>
      <w:r>
        <w:rPr>
          <w:rFonts w:hint="eastAsia"/>
        </w:rPr>
        <w:t>表1 对比实验</w:t>
      </w:r>
      <w:r>
        <w:rPr>
          <w:rFonts w:hint="eastAsia"/>
          <w:lang w:val="en-US" w:eastAsia="zh-CN"/>
        </w:rPr>
        <w:t xml:space="preserve"> Wang数据集</w:t>
      </w:r>
      <w:r>
        <w:rPr>
          <w:rFonts w:hint="eastAsia"/>
        </w:rPr>
        <w:t>（%）</w:t>
      </w:r>
    </w:p>
    <w:tbl>
      <w:tblPr>
        <w:tblStyle w:val="18"/>
        <w:tblW w:w="4851" w:type="pct"/>
        <w:jc w:val="center"/>
        <w:tblLayout w:type="autofit"/>
        <w:tblCellMar>
          <w:top w:w="0" w:type="dxa"/>
          <w:left w:w="108" w:type="dxa"/>
          <w:bottom w:w="0" w:type="dxa"/>
          <w:right w:w="108" w:type="dxa"/>
        </w:tblCellMar>
      </w:tblPr>
      <w:tblGrid>
        <w:gridCol w:w="938"/>
        <w:gridCol w:w="572"/>
        <w:gridCol w:w="573"/>
        <w:gridCol w:w="573"/>
        <w:gridCol w:w="573"/>
        <w:gridCol w:w="573"/>
        <w:gridCol w:w="573"/>
        <w:gridCol w:w="573"/>
        <w:gridCol w:w="573"/>
        <w:gridCol w:w="573"/>
        <w:gridCol w:w="573"/>
        <w:gridCol w:w="573"/>
        <w:gridCol w:w="575"/>
        <w:gridCol w:w="573"/>
        <w:gridCol w:w="575"/>
        <w:gridCol w:w="573"/>
        <w:gridCol w:w="575"/>
      </w:tblGrid>
      <w:tr w14:paraId="3244B55A">
        <w:tblPrEx>
          <w:tblCellMar>
            <w:top w:w="0" w:type="dxa"/>
            <w:left w:w="108" w:type="dxa"/>
            <w:bottom w:w="0" w:type="dxa"/>
            <w:right w:w="108" w:type="dxa"/>
          </w:tblCellMar>
        </w:tblPrEx>
        <w:trPr>
          <w:trHeight w:val="250" w:hRule="atLeast"/>
          <w:jc w:val="center"/>
        </w:trPr>
        <w:tc>
          <w:tcPr>
            <w:tcW w:w="464" w:type="pct"/>
            <w:tcBorders>
              <w:top w:val="single" w:color="000000" w:sz="4" w:space="0"/>
              <w:left w:val="single" w:color="000000" w:sz="4" w:space="0"/>
              <w:bottom w:val="single" w:color="000000" w:sz="4" w:space="0"/>
              <w:right w:val="single" w:color="000000" w:sz="4" w:space="0"/>
              <w:tl2br w:val="nil"/>
            </w:tcBorders>
            <w:shd w:val="clear" w:color="auto" w:fill="FFFFFF"/>
            <w:noWrap/>
            <w:vAlign w:val="center"/>
          </w:tcPr>
          <w:p w14:paraId="41187615">
            <w:pPr>
              <w:widowControl/>
              <w:jc w:val="both"/>
              <w:textAlignment w:val="center"/>
              <w:rPr>
                <w:rFonts w:ascii="Times New Roman" w:hAnsi="Times New Roman" w:cs="Times New Roman"/>
                <w:color w:val="000000"/>
                <w:kern w:val="0"/>
                <w:szCs w:val="18"/>
              </w:rPr>
            </w:pPr>
          </w:p>
        </w:tc>
        <w:tc>
          <w:tcPr>
            <w:tcW w:w="566" w:type="pct"/>
            <w:gridSpan w:val="2"/>
            <w:tcBorders>
              <w:top w:val="single" w:color="000000" w:sz="4" w:space="0"/>
              <w:left w:val="single" w:color="000000" w:sz="4" w:space="0"/>
              <w:bottom w:val="single" w:color="000000" w:sz="4" w:space="0"/>
              <w:right w:val="single" w:color="000000" w:sz="4" w:space="0"/>
            </w:tcBorders>
            <w:shd w:val="clear" w:color="auto" w:fill="FFFFFF"/>
            <w:vAlign w:val="center"/>
          </w:tcPr>
          <w:p w14:paraId="1F1206A7">
            <w:pPr>
              <w:widowControl/>
              <w:jc w:val="center"/>
              <w:textAlignment w:val="center"/>
              <w:rPr>
                <w:rFonts w:ascii="Times New Roman" w:hAnsi="Times New Roman" w:cs="Times New Roman"/>
                <w:color w:val="000000"/>
                <w:kern w:val="0"/>
                <w:szCs w:val="18"/>
              </w:rPr>
            </w:pPr>
            <w:r>
              <w:rPr>
                <w:rFonts w:ascii="Times New Roman" w:hAnsi="Times New Roman" w:cs="Times New Roman"/>
                <w:color w:val="000000"/>
                <w:kern w:val="0"/>
                <w:szCs w:val="18"/>
              </w:rPr>
              <w:t>progan</w:t>
            </w:r>
          </w:p>
        </w:tc>
        <w:tc>
          <w:tcPr>
            <w:tcW w:w="566" w:type="pct"/>
            <w:gridSpan w:val="2"/>
            <w:tcBorders>
              <w:top w:val="single" w:color="000000" w:sz="4" w:space="0"/>
              <w:left w:val="single" w:color="000000" w:sz="4" w:space="0"/>
              <w:bottom w:val="single" w:color="000000" w:sz="4" w:space="0"/>
              <w:right w:val="single" w:color="000000" w:sz="4" w:space="0"/>
            </w:tcBorders>
            <w:shd w:val="clear" w:color="auto" w:fill="FFFFFF"/>
            <w:vAlign w:val="center"/>
          </w:tcPr>
          <w:p w14:paraId="3744D815">
            <w:pPr>
              <w:widowControl/>
              <w:jc w:val="center"/>
              <w:textAlignment w:val="center"/>
              <w:rPr>
                <w:rFonts w:ascii="Times New Roman" w:hAnsi="Times New Roman" w:cs="Times New Roman"/>
                <w:color w:val="000000"/>
                <w:kern w:val="0"/>
                <w:szCs w:val="18"/>
              </w:rPr>
            </w:pPr>
            <w:r>
              <w:rPr>
                <w:rFonts w:ascii="Times New Roman" w:hAnsi="Times New Roman" w:cs="Times New Roman"/>
                <w:color w:val="000000"/>
                <w:kern w:val="0"/>
                <w:szCs w:val="18"/>
              </w:rPr>
              <w:t>biggan</w:t>
            </w:r>
          </w:p>
        </w:tc>
        <w:tc>
          <w:tcPr>
            <w:tcW w:w="566" w:type="pct"/>
            <w:gridSpan w:val="2"/>
            <w:tcBorders>
              <w:top w:val="single" w:color="000000" w:sz="4" w:space="0"/>
              <w:left w:val="single" w:color="000000" w:sz="4" w:space="0"/>
              <w:bottom w:val="single" w:color="000000" w:sz="4" w:space="0"/>
              <w:right w:val="single" w:color="000000" w:sz="4" w:space="0"/>
            </w:tcBorders>
            <w:shd w:val="clear" w:color="auto" w:fill="FFFFFF"/>
            <w:vAlign w:val="center"/>
          </w:tcPr>
          <w:p w14:paraId="6A553AC3">
            <w:pPr>
              <w:widowControl/>
              <w:jc w:val="center"/>
              <w:textAlignment w:val="center"/>
              <w:rPr>
                <w:rFonts w:ascii="Times New Roman" w:hAnsi="Times New Roman" w:cs="Times New Roman"/>
                <w:color w:val="000000"/>
                <w:kern w:val="0"/>
                <w:szCs w:val="18"/>
              </w:rPr>
            </w:pPr>
            <w:r>
              <w:rPr>
                <w:rFonts w:ascii="Times New Roman" w:hAnsi="Times New Roman" w:cs="Times New Roman"/>
                <w:color w:val="000000"/>
                <w:kern w:val="0"/>
                <w:szCs w:val="18"/>
              </w:rPr>
              <w:t>cyclegan</w:t>
            </w:r>
          </w:p>
        </w:tc>
        <w:tc>
          <w:tcPr>
            <w:tcW w:w="566" w:type="pct"/>
            <w:gridSpan w:val="2"/>
            <w:tcBorders>
              <w:top w:val="single" w:color="000000" w:sz="4" w:space="0"/>
              <w:left w:val="single" w:color="000000" w:sz="4" w:space="0"/>
              <w:bottom w:val="single" w:color="000000" w:sz="4" w:space="0"/>
              <w:right w:val="single" w:color="000000" w:sz="4" w:space="0"/>
            </w:tcBorders>
            <w:shd w:val="clear" w:color="auto" w:fill="FFFFFF"/>
            <w:vAlign w:val="center"/>
          </w:tcPr>
          <w:p w14:paraId="0EC900B1">
            <w:pPr>
              <w:widowControl/>
              <w:jc w:val="center"/>
              <w:textAlignment w:val="center"/>
              <w:rPr>
                <w:rFonts w:ascii="Times New Roman" w:hAnsi="Times New Roman" w:cs="Times New Roman"/>
                <w:color w:val="000000"/>
                <w:kern w:val="0"/>
                <w:szCs w:val="18"/>
              </w:rPr>
            </w:pPr>
            <w:r>
              <w:rPr>
                <w:rFonts w:ascii="Times New Roman" w:hAnsi="Times New Roman" w:cs="Times New Roman"/>
                <w:color w:val="000000"/>
                <w:kern w:val="0"/>
                <w:szCs w:val="18"/>
              </w:rPr>
              <w:t>deepfake</w:t>
            </w:r>
          </w:p>
        </w:tc>
        <w:tc>
          <w:tcPr>
            <w:tcW w:w="566" w:type="pct"/>
            <w:gridSpan w:val="2"/>
            <w:tcBorders>
              <w:top w:val="single" w:color="000000" w:sz="4" w:space="0"/>
              <w:left w:val="single" w:color="000000" w:sz="4" w:space="0"/>
              <w:bottom w:val="single" w:color="000000" w:sz="4" w:space="0"/>
              <w:right w:val="single" w:color="000000" w:sz="4" w:space="0"/>
            </w:tcBorders>
            <w:shd w:val="clear" w:color="auto" w:fill="FFFFFF"/>
            <w:vAlign w:val="center"/>
          </w:tcPr>
          <w:p w14:paraId="6947E36C">
            <w:pPr>
              <w:widowControl/>
              <w:jc w:val="center"/>
              <w:textAlignment w:val="center"/>
              <w:rPr>
                <w:rFonts w:ascii="Times New Roman" w:hAnsi="Times New Roman" w:cs="Times New Roman"/>
                <w:color w:val="000000"/>
                <w:kern w:val="0"/>
                <w:szCs w:val="18"/>
              </w:rPr>
            </w:pPr>
            <w:r>
              <w:rPr>
                <w:rFonts w:ascii="Times New Roman" w:hAnsi="Times New Roman" w:cs="Times New Roman"/>
                <w:color w:val="000000"/>
                <w:kern w:val="0"/>
                <w:szCs w:val="18"/>
              </w:rPr>
              <w:t>gaugan</w:t>
            </w:r>
          </w:p>
        </w:tc>
        <w:tc>
          <w:tcPr>
            <w:tcW w:w="567" w:type="pct"/>
            <w:gridSpan w:val="2"/>
            <w:tcBorders>
              <w:top w:val="single" w:color="000000" w:sz="4" w:space="0"/>
              <w:left w:val="single" w:color="000000" w:sz="4" w:space="0"/>
              <w:bottom w:val="single" w:color="000000" w:sz="4" w:space="0"/>
              <w:right w:val="single" w:color="000000" w:sz="4" w:space="0"/>
            </w:tcBorders>
            <w:shd w:val="clear" w:color="auto" w:fill="FFFFFF"/>
            <w:vAlign w:val="center"/>
          </w:tcPr>
          <w:p w14:paraId="004D6C41">
            <w:pPr>
              <w:widowControl/>
              <w:jc w:val="center"/>
              <w:textAlignment w:val="center"/>
              <w:rPr>
                <w:rFonts w:ascii="Times New Roman" w:hAnsi="Times New Roman" w:cs="Times New Roman"/>
                <w:color w:val="000000"/>
                <w:kern w:val="0"/>
                <w:szCs w:val="18"/>
              </w:rPr>
            </w:pPr>
            <w:r>
              <w:rPr>
                <w:rFonts w:ascii="Times New Roman" w:hAnsi="Times New Roman" w:cs="Times New Roman"/>
                <w:color w:val="000000"/>
                <w:kern w:val="0"/>
                <w:szCs w:val="18"/>
              </w:rPr>
              <w:t>stargan</w:t>
            </w:r>
          </w:p>
        </w:tc>
        <w:tc>
          <w:tcPr>
            <w:tcW w:w="567" w:type="pct"/>
            <w:gridSpan w:val="2"/>
            <w:tcBorders>
              <w:top w:val="single" w:color="000000" w:sz="4" w:space="0"/>
              <w:left w:val="single" w:color="000000" w:sz="4" w:space="0"/>
              <w:bottom w:val="single" w:color="000000" w:sz="4" w:space="0"/>
              <w:right w:val="single" w:color="000000" w:sz="4" w:space="0"/>
            </w:tcBorders>
            <w:shd w:val="clear" w:color="auto" w:fill="FFFFFF"/>
            <w:vAlign w:val="center"/>
          </w:tcPr>
          <w:p w14:paraId="2D532335">
            <w:pPr>
              <w:widowControl/>
              <w:jc w:val="center"/>
              <w:textAlignment w:val="center"/>
              <w:rPr>
                <w:rFonts w:ascii="Times New Roman" w:hAnsi="Times New Roman" w:cs="Times New Roman"/>
                <w:color w:val="000000"/>
                <w:kern w:val="0"/>
                <w:szCs w:val="18"/>
              </w:rPr>
            </w:pPr>
            <w:r>
              <w:rPr>
                <w:rFonts w:ascii="Times New Roman" w:hAnsi="Times New Roman" w:cs="Times New Roman"/>
                <w:color w:val="000000"/>
                <w:kern w:val="0"/>
                <w:szCs w:val="18"/>
              </w:rPr>
              <w:t>stylegan</w:t>
            </w:r>
          </w:p>
        </w:tc>
        <w:tc>
          <w:tcPr>
            <w:tcW w:w="567" w:type="pct"/>
            <w:gridSpan w:val="2"/>
            <w:tcBorders>
              <w:top w:val="single" w:color="000000" w:sz="4" w:space="0"/>
              <w:left w:val="single" w:color="000000" w:sz="4" w:space="0"/>
              <w:bottom w:val="single" w:color="000000" w:sz="4" w:space="0"/>
              <w:right w:val="single" w:color="000000" w:sz="4" w:space="0"/>
            </w:tcBorders>
            <w:shd w:val="clear" w:color="auto" w:fill="FFFFFF"/>
            <w:vAlign w:val="center"/>
          </w:tcPr>
          <w:p w14:paraId="538462B0">
            <w:pPr>
              <w:widowControl/>
              <w:jc w:val="center"/>
              <w:textAlignment w:val="center"/>
              <w:rPr>
                <w:rFonts w:ascii="Times New Roman" w:hAnsi="Times New Roman" w:cs="Times New Roman"/>
                <w:color w:val="000000"/>
                <w:kern w:val="0"/>
                <w:szCs w:val="18"/>
              </w:rPr>
            </w:pPr>
            <w:r>
              <w:rPr>
                <w:rFonts w:ascii="Times New Roman" w:hAnsi="Times New Roman" w:cs="Times New Roman"/>
                <w:color w:val="000000"/>
                <w:kern w:val="0"/>
                <w:szCs w:val="18"/>
              </w:rPr>
              <w:t>stylegan2</w:t>
            </w:r>
          </w:p>
        </w:tc>
      </w:tr>
      <w:tr w14:paraId="1A356B60">
        <w:tblPrEx>
          <w:tblCellMar>
            <w:top w:w="0" w:type="dxa"/>
            <w:left w:w="108" w:type="dxa"/>
            <w:bottom w:w="0" w:type="dxa"/>
            <w:right w:w="108" w:type="dxa"/>
          </w:tblCellMar>
        </w:tblPrEx>
        <w:trPr>
          <w:trHeight w:val="237" w:hRule="atLeast"/>
          <w:jc w:val="center"/>
        </w:trPr>
        <w:tc>
          <w:tcPr>
            <w:tcW w:w="46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0BA7D85A">
            <w:pPr>
              <w:widowControl/>
              <w:jc w:val="both"/>
              <w:textAlignment w:val="center"/>
              <w:rPr>
                <w:rFonts w:ascii="Times New Roman" w:hAnsi="Times New Roman" w:cs="Times New Roman"/>
                <w:color w:val="000000"/>
                <w:kern w:val="0"/>
                <w:szCs w:val="18"/>
              </w:rPr>
            </w:pP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61168B84">
            <w:pPr>
              <w:widowControl/>
              <w:jc w:val="right"/>
              <w:textAlignment w:val="center"/>
              <w:rPr>
                <w:rFonts w:hint="default" w:ascii="Times New Roman" w:hAnsi="Times New Roman" w:eastAsia="宋体" w:cs="Times New Roman"/>
                <w:color w:val="000000"/>
                <w:kern w:val="0"/>
                <w:szCs w:val="18"/>
                <w:lang w:val="en-US" w:eastAsia="zh-CN"/>
              </w:rPr>
            </w:pPr>
            <w:r>
              <w:rPr>
                <w:rFonts w:hint="default" w:ascii="Times New Roman" w:hAnsi="Times New Roman" w:cs="Times New Roman"/>
                <w:color w:val="000000"/>
                <w:kern w:val="0"/>
                <w:szCs w:val="18"/>
                <w:lang w:val="en-US" w:eastAsia="zh-CN"/>
              </w:rPr>
              <w:t>Acc</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2027526A">
            <w:pPr>
              <w:widowControl/>
              <w:jc w:val="both"/>
              <w:textAlignment w:val="center"/>
              <w:rPr>
                <w:rFonts w:hint="default" w:ascii="Times New Roman" w:hAnsi="Times New Roman" w:eastAsia="宋体" w:cs="Times New Roman"/>
                <w:color w:val="000000"/>
                <w:kern w:val="0"/>
                <w:szCs w:val="18"/>
                <w:lang w:val="en-US" w:eastAsia="zh-CN"/>
              </w:rPr>
            </w:pPr>
            <w:r>
              <w:rPr>
                <w:rFonts w:hint="default" w:ascii="Times New Roman" w:hAnsi="Times New Roman" w:cs="Times New Roman"/>
                <w:color w:val="000000"/>
                <w:kern w:val="0"/>
                <w:szCs w:val="18"/>
                <w:lang w:val="en-US" w:eastAsia="zh-CN"/>
              </w:rPr>
              <w:t>AP</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222CFEB2">
            <w:pPr>
              <w:widowControl/>
              <w:jc w:val="righ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lang w:val="en-US" w:eastAsia="zh-CN"/>
              </w:rPr>
              <w:t>Acc</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73271145">
            <w:pPr>
              <w:widowControl/>
              <w:jc w:val="both"/>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lang w:val="en-US" w:eastAsia="zh-CN"/>
              </w:rPr>
              <w:t>AP</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6475729F">
            <w:pPr>
              <w:widowControl/>
              <w:jc w:val="righ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lang w:val="en-US" w:eastAsia="zh-CN"/>
              </w:rPr>
              <w:t>Acc</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2A204CDC">
            <w:pPr>
              <w:widowControl/>
              <w:jc w:val="both"/>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lang w:val="en-US" w:eastAsia="zh-CN"/>
              </w:rPr>
              <w:t>AP</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3CEF16B0">
            <w:pPr>
              <w:widowControl/>
              <w:jc w:val="righ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lang w:val="en-US" w:eastAsia="zh-CN"/>
              </w:rPr>
              <w:t>Acc</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4A6334FD">
            <w:pPr>
              <w:widowControl/>
              <w:jc w:val="both"/>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lang w:val="en-US" w:eastAsia="zh-CN"/>
              </w:rPr>
              <w:t>AP</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22A6683B">
            <w:pPr>
              <w:widowControl/>
              <w:jc w:val="righ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lang w:val="en-US" w:eastAsia="zh-CN"/>
              </w:rPr>
              <w:t>Acc</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4FFC9A10">
            <w:pPr>
              <w:widowControl/>
              <w:jc w:val="both"/>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lang w:val="en-US" w:eastAsia="zh-CN"/>
              </w:rPr>
              <w:t>AP</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038289F1">
            <w:pPr>
              <w:widowControl/>
              <w:jc w:val="righ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lang w:val="en-US" w:eastAsia="zh-CN"/>
              </w:rPr>
              <w:t>Acc</w:t>
            </w:r>
          </w:p>
        </w:tc>
        <w:tc>
          <w:tcPr>
            <w:tcW w:w="28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7D9F790E">
            <w:pPr>
              <w:widowControl/>
              <w:jc w:val="both"/>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lang w:val="en-US" w:eastAsia="zh-CN"/>
              </w:rPr>
              <w:t>AP</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71CE74FC">
            <w:pPr>
              <w:widowControl/>
              <w:jc w:val="righ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lang w:val="en-US" w:eastAsia="zh-CN"/>
              </w:rPr>
              <w:t>Acc</w:t>
            </w:r>
          </w:p>
        </w:tc>
        <w:tc>
          <w:tcPr>
            <w:tcW w:w="28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2D0790DA">
            <w:pPr>
              <w:widowControl/>
              <w:jc w:val="both"/>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lang w:val="en-US" w:eastAsia="zh-CN"/>
              </w:rPr>
              <w:t>AP</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3924C097">
            <w:pPr>
              <w:widowControl/>
              <w:jc w:val="righ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lang w:val="en-US" w:eastAsia="zh-CN"/>
              </w:rPr>
              <w:t>Acc</w:t>
            </w:r>
          </w:p>
        </w:tc>
        <w:tc>
          <w:tcPr>
            <w:tcW w:w="28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45175FA0">
            <w:pPr>
              <w:widowControl/>
              <w:jc w:val="both"/>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lang w:val="en-US" w:eastAsia="zh-CN"/>
              </w:rPr>
              <w:t>AP</w:t>
            </w:r>
          </w:p>
        </w:tc>
      </w:tr>
      <w:tr w14:paraId="6F5DC7C7">
        <w:tblPrEx>
          <w:tblCellMar>
            <w:top w:w="0" w:type="dxa"/>
            <w:left w:w="108" w:type="dxa"/>
            <w:bottom w:w="0" w:type="dxa"/>
            <w:right w:w="108" w:type="dxa"/>
          </w:tblCellMar>
        </w:tblPrEx>
        <w:trPr>
          <w:trHeight w:val="237" w:hRule="atLeast"/>
          <w:jc w:val="center"/>
        </w:trPr>
        <w:tc>
          <w:tcPr>
            <w:tcW w:w="46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2E29E9B6">
            <w:pPr>
              <w:widowControl/>
              <w:jc w:val="both"/>
              <w:textAlignment w:val="center"/>
              <w:rPr>
                <w:rFonts w:ascii="Times New Roman" w:hAnsi="Times New Roman" w:cs="Times New Roman"/>
                <w:color w:val="000000"/>
                <w:kern w:val="0"/>
                <w:szCs w:val="18"/>
              </w:rPr>
            </w:pPr>
            <w:r>
              <w:rPr>
                <w:rFonts w:ascii="Times New Roman" w:hAnsi="Times New Roman" w:cs="Times New Roman"/>
                <w:color w:val="000000"/>
                <w:kern w:val="0"/>
                <w:szCs w:val="18"/>
              </w:rPr>
              <w:t>Wang</w:t>
            </w:r>
            <w:r>
              <w:rPr>
                <w:rFonts w:ascii="Times New Roman" w:hAnsi="Times New Roman" w:cs="Times New Roman"/>
                <w:color w:val="000000"/>
                <w:kern w:val="0"/>
                <w:szCs w:val="18"/>
                <w:vertAlign w:val="superscript"/>
              </w:rPr>
              <w:t>[</w:t>
            </w:r>
            <w:r>
              <w:rPr>
                <w:rFonts w:hint="default" w:ascii="Times New Roman" w:hAnsi="Times New Roman" w:cs="Times New Roman"/>
                <w:color w:val="000000"/>
                <w:kern w:val="0"/>
                <w:szCs w:val="18"/>
                <w:vertAlign w:val="superscript"/>
              </w:rPr>
              <w:t>7</w:t>
            </w:r>
            <w:r>
              <w:rPr>
                <w:rFonts w:ascii="Times New Roman" w:hAnsi="Times New Roman" w:cs="Times New Roman"/>
                <w:color w:val="000000"/>
                <w:kern w:val="0"/>
                <w:szCs w:val="18"/>
                <w:vertAlign w:val="superscript"/>
              </w:rPr>
              <w:t>]</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523A0D6E">
            <w:pPr>
              <w:widowControl/>
              <w:jc w:val="right"/>
              <w:textAlignment w:val="center"/>
              <w:rPr>
                <w:rFonts w:ascii="Times New Roman" w:hAnsi="Times New Roman" w:cs="Times New Roman"/>
                <w:color w:val="000000"/>
                <w:kern w:val="0"/>
                <w:szCs w:val="18"/>
              </w:rPr>
            </w:pPr>
            <w:r>
              <w:rPr>
                <w:rFonts w:ascii="Times New Roman" w:hAnsi="Times New Roman" w:cs="Times New Roman"/>
                <w:color w:val="000000"/>
                <w:kern w:val="0"/>
                <w:szCs w:val="18"/>
              </w:rPr>
              <w:t>81.2</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5710E050">
            <w:pPr>
              <w:widowControl/>
              <w:jc w:val="both"/>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97.9</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2713CA99">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50.8</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57F5C178">
            <w:pPr>
              <w:widowControl/>
              <w:jc w:val="both"/>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67.5</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7DFF309E">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60</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3BC877A4">
            <w:pPr>
              <w:widowControl/>
              <w:jc w:val="both"/>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86.9</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2F572A89">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53</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12171335">
            <w:pPr>
              <w:widowControl/>
              <w:jc w:val="both"/>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61.8</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194019D1">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55</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494AADD9">
            <w:pPr>
              <w:widowControl/>
              <w:jc w:val="both"/>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88.8</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4FE16760">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56</w:t>
            </w:r>
          </w:p>
        </w:tc>
        <w:tc>
          <w:tcPr>
            <w:tcW w:w="28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3E8EB648">
            <w:pPr>
              <w:widowControl/>
              <w:jc w:val="both"/>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86</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419F2D4D">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52</w:t>
            </w:r>
          </w:p>
        </w:tc>
        <w:tc>
          <w:tcPr>
            <w:tcW w:w="28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0293FFC3">
            <w:pPr>
              <w:widowControl/>
              <w:jc w:val="both"/>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76.8</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42D46A33">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52.4</w:t>
            </w:r>
          </w:p>
        </w:tc>
        <w:tc>
          <w:tcPr>
            <w:tcW w:w="28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6B81A0D7">
            <w:pPr>
              <w:widowControl/>
              <w:jc w:val="both"/>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68.3</w:t>
            </w:r>
          </w:p>
        </w:tc>
      </w:tr>
      <w:tr w14:paraId="56BBA083">
        <w:tblPrEx>
          <w:tblCellMar>
            <w:top w:w="0" w:type="dxa"/>
            <w:left w:w="108" w:type="dxa"/>
            <w:bottom w:w="0" w:type="dxa"/>
            <w:right w:w="108" w:type="dxa"/>
          </w:tblCellMar>
        </w:tblPrEx>
        <w:trPr>
          <w:trHeight w:val="231" w:hRule="atLeast"/>
          <w:jc w:val="center"/>
        </w:trPr>
        <w:tc>
          <w:tcPr>
            <w:tcW w:w="46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4441D553">
            <w:pPr>
              <w:widowControl/>
              <w:jc w:val="both"/>
              <w:textAlignment w:val="center"/>
              <w:rPr>
                <w:rFonts w:ascii="Times New Roman" w:hAnsi="Times New Roman" w:cs="Times New Roman"/>
                <w:color w:val="000000"/>
                <w:kern w:val="0"/>
                <w:szCs w:val="18"/>
              </w:rPr>
            </w:pPr>
            <w:r>
              <w:rPr>
                <w:rFonts w:ascii="Times New Roman" w:hAnsi="Times New Roman" w:cs="Times New Roman"/>
                <w:color w:val="000000"/>
                <w:kern w:val="0"/>
                <w:szCs w:val="18"/>
              </w:rPr>
              <w:t>Frank</w:t>
            </w:r>
            <w:r>
              <w:rPr>
                <w:rFonts w:ascii="Times New Roman" w:hAnsi="Times New Roman" w:cs="Times New Roman"/>
                <w:color w:val="000000"/>
                <w:kern w:val="0"/>
                <w:szCs w:val="18"/>
                <w:vertAlign w:val="superscript"/>
              </w:rPr>
              <w:t>[3</w:t>
            </w:r>
            <w:r>
              <w:rPr>
                <w:rFonts w:hint="default" w:ascii="Times New Roman" w:hAnsi="Times New Roman" w:cs="Times New Roman"/>
                <w:color w:val="000000"/>
                <w:kern w:val="0"/>
                <w:szCs w:val="18"/>
                <w:vertAlign w:val="superscript"/>
              </w:rPr>
              <w:t>5</w:t>
            </w:r>
            <w:r>
              <w:rPr>
                <w:rFonts w:ascii="Times New Roman" w:hAnsi="Times New Roman" w:cs="Times New Roman"/>
                <w:color w:val="000000"/>
                <w:kern w:val="0"/>
                <w:szCs w:val="18"/>
                <w:vertAlign w:val="superscript"/>
              </w:rPr>
              <w:t>]</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41002431">
            <w:pPr>
              <w:widowControl/>
              <w:jc w:val="right"/>
              <w:textAlignment w:val="center"/>
              <w:rPr>
                <w:rFonts w:ascii="Times New Roman" w:hAnsi="Times New Roman" w:cs="Times New Roman"/>
                <w:color w:val="000000"/>
                <w:kern w:val="0"/>
                <w:szCs w:val="18"/>
              </w:rPr>
            </w:pPr>
            <w:r>
              <w:rPr>
                <w:rFonts w:ascii="Times New Roman" w:hAnsi="Times New Roman" w:cs="Times New Roman"/>
                <w:b w:val="0"/>
                <w:color w:val="000000"/>
                <w:kern w:val="0"/>
                <w:szCs w:val="18"/>
              </w:rPr>
              <w:t>98.7</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2FBA3B47">
            <w:pPr>
              <w:widowControl/>
              <w:jc w:val="both"/>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b w:val="0"/>
                <w:color w:val="000000"/>
                <w:kern w:val="0"/>
                <w:szCs w:val="18"/>
              </w:rPr>
              <w:t>99.9</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37786F7F">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67</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4851AEDE">
            <w:pPr>
              <w:widowControl/>
              <w:jc w:val="both"/>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89.1</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676179DB">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51</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7A671E47">
            <w:pPr>
              <w:widowControl/>
              <w:jc w:val="both"/>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69.7</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7899A15E">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58.9</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1FF15E1C">
            <w:pPr>
              <w:widowControl/>
              <w:jc w:val="both"/>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73.8</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1B0B07F1">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65.0</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28F028E6">
            <w:pPr>
              <w:widowControl/>
              <w:jc w:val="both"/>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b w:val="0"/>
                <w:color w:val="000000"/>
                <w:kern w:val="0"/>
                <w:szCs w:val="18"/>
              </w:rPr>
              <w:t>97.6</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0D1A59DC">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85.8</w:t>
            </w:r>
          </w:p>
        </w:tc>
        <w:tc>
          <w:tcPr>
            <w:tcW w:w="28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43709C25">
            <w:pPr>
              <w:widowControl/>
              <w:jc w:val="both"/>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99.9</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4CBF87DB">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71.3</w:t>
            </w:r>
          </w:p>
        </w:tc>
        <w:tc>
          <w:tcPr>
            <w:tcW w:w="28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0C2C4CE5">
            <w:pPr>
              <w:widowControl/>
              <w:jc w:val="both"/>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82.3</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15319631">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58.2</w:t>
            </w:r>
          </w:p>
        </w:tc>
        <w:tc>
          <w:tcPr>
            <w:tcW w:w="28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66A9A484">
            <w:pPr>
              <w:widowControl/>
              <w:jc w:val="both"/>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71.2</w:t>
            </w:r>
          </w:p>
        </w:tc>
      </w:tr>
      <w:tr w14:paraId="25F2F80B">
        <w:tblPrEx>
          <w:tblCellMar>
            <w:top w:w="0" w:type="dxa"/>
            <w:left w:w="108" w:type="dxa"/>
            <w:bottom w:w="0" w:type="dxa"/>
            <w:right w:w="108" w:type="dxa"/>
          </w:tblCellMar>
        </w:tblPrEx>
        <w:trPr>
          <w:trHeight w:val="231" w:hRule="atLeast"/>
          <w:jc w:val="center"/>
        </w:trPr>
        <w:tc>
          <w:tcPr>
            <w:tcW w:w="46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7C476B90">
            <w:pPr>
              <w:widowControl/>
              <w:jc w:val="both"/>
              <w:textAlignment w:val="center"/>
              <w:rPr>
                <w:rFonts w:ascii="Times New Roman" w:hAnsi="Times New Roman" w:cs="Times New Roman"/>
                <w:color w:val="000000"/>
                <w:kern w:val="0"/>
                <w:szCs w:val="18"/>
              </w:rPr>
            </w:pPr>
            <w:r>
              <w:rPr>
                <w:rFonts w:ascii="Times New Roman" w:hAnsi="Times New Roman" w:cs="Times New Roman"/>
                <w:color w:val="000000"/>
                <w:kern w:val="0"/>
                <w:szCs w:val="18"/>
              </w:rPr>
              <w:t>Durall</w:t>
            </w:r>
            <w:r>
              <w:rPr>
                <w:rFonts w:ascii="Times New Roman" w:hAnsi="Times New Roman" w:cs="Times New Roman"/>
                <w:color w:val="000000"/>
                <w:kern w:val="0"/>
                <w:szCs w:val="18"/>
                <w:vertAlign w:val="superscript"/>
              </w:rPr>
              <w:t>[</w:t>
            </w:r>
            <w:r>
              <w:rPr>
                <w:rFonts w:hint="default" w:ascii="Times New Roman" w:hAnsi="Times New Roman" w:cs="Times New Roman"/>
                <w:color w:val="000000"/>
                <w:kern w:val="0"/>
                <w:szCs w:val="18"/>
                <w:vertAlign w:val="superscript"/>
              </w:rPr>
              <w:t>23</w:t>
            </w:r>
            <w:r>
              <w:rPr>
                <w:rFonts w:ascii="Times New Roman" w:hAnsi="Times New Roman" w:cs="Times New Roman"/>
                <w:color w:val="000000"/>
                <w:kern w:val="0"/>
                <w:szCs w:val="18"/>
                <w:vertAlign w:val="superscript"/>
              </w:rPr>
              <w:t>]</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1198B0F0">
            <w:pPr>
              <w:widowControl/>
              <w:jc w:val="right"/>
              <w:textAlignment w:val="center"/>
              <w:rPr>
                <w:rFonts w:ascii="Times New Roman" w:hAnsi="Times New Roman" w:cs="Times New Roman"/>
                <w:color w:val="000000"/>
                <w:kern w:val="0"/>
                <w:szCs w:val="18"/>
              </w:rPr>
            </w:pPr>
            <w:r>
              <w:rPr>
                <w:rFonts w:ascii="Times New Roman" w:hAnsi="Times New Roman" w:cs="Times New Roman"/>
                <w:color w:val="000000"/>
                <w:kern w:val="0"/>
                <w:szCs w:val="18"/>
              </w:rPr>
              <w:t>66</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09F57ABC">
            <w:pPr>
              <w:widowControl/>
              <w:jc w:val="both"/>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80.1</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679BBF62">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67</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1E20F5E6">
            <w:pPr>
              <w:widowControl/>
              <w:jc w:val="both"/>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73.4</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79B82CFC">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39.7</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3076FDFB">
            <w:pPr>
              <w:widowControl/>
              <w:jc w:val="both"/>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42.7</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0C2548FD">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50.3</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7D988449">
            <w:pPr>
              <w:widowControl/>
              <w:jc w:val="both"/>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53.6</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58914227">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64.9</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79EEF6BB">
            <w:pPr>
              <w:widowControl/>
              <w:jc w:val="both"/>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75.2</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0E7CF019">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69.1</w:t>
            </w:r>
          </w:p>
        </w:tc>
        <w:tc>
          <w:tcPr>
            <w:tcW w:w="28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5DC6389A">
            <w:pPr>
              <w:widowControl/>
              <w:jc w:val="both"/>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94.6</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115E1AA0">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75.4</w:t>
            </w:r>
          </w:p>
        </w:tc>
        <w:tc>
          <w:tcPr>
            <w:tcW w:w="28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1A36D7D1">
            <w:pPr>
              <w:widowControl/>
              <w:jc w:val="both"/>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85.8</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592A3318">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68.3</w:t>
            </w:r>
          </w:p>
        </w:tc>
        <w:tc>
          <w:tcPr>
            <w:tcW w:w="28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232E5002">
            <w:pPr>
              <w:widowControl/>
              <w:jc w:val="both"/>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74.9</w:t>
            </w:r>
          </w:p>
        </w:tc>
      </w:tr>
      <w:tr w14:paraId="68C244DD">
        <w:tblPrEx>
          <w:tblCellMar>
            <w:top w:w="0" w:type="dxa"/>
            <w:left w:w="108" w:type="dxa"/>
            <w:bottom w:w="0" w:type="dxa"/>
            <w:right w:w="108" w:type="dxa"/>
          </w:tblCellMar>
        </w:tblPrEx>
        <w:trPr>
          <w:trHeight w:val="231" w:hRule="atLeast"/>
          <w:jc w:val="center"/>
        </w:trPr>
        <w:tc>
          <w:tcPr>
            <w:tcW w:w="46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31782F71">
            <w:pPr>
              <w:widowControl/>
              <w:jc w:val="both"/>
              <w:textAlignment w:val="center"/>
              <w:rPr>
                <w:rFonts w:ascii="Times New Roman" w:hAnsi="Times New Roman" w:cs="Times New Roman"/>
                <w:color w:val="000000"/>
                <w:kern w:val="0"/>
                <w:szCs w:val="18"/>
              </w:rPr>
            </w:pPr>
            <w:r>
              <w:rPr>
                <w:rFonts w:ascii="Times New Roman" w:hAnsi="Times New Roman" w:cs="Times New Roman"/>
                <w:color w:val="000000"/>
                <w:kern w:val="0"/>
                <w:szCs w:val="18"/>
              </w:rPr>
              <w:t>He</w:t>
            </w:r>
            <w:r>
              <w:rPr>
                <w:rFonts w:ascii="Times New Roman" w:hAnsi="Times New Roman" w:cs="Times New Roman"/>
                <w:color w:val="000000"/>
                <w:kern w:val="0"/>
                <w:szCs w:val="18"/>
                <w:vertAlign w:val="superscript"/>
              </w:rPr>
              <w:t>[</w:t>
            </w:r>
            <w:r>
              <w:rPr>
                <w:rFonts w:hint="default" w:ascii="Times New Roman" w:hAnsi="Times New Roman" w:cs="Times New Roman"/>
                <w:color w:val="000000"/>
                <w:kern w:val="0"/>
                <w:szCs w:val="18"/>
                <w:vertAlign w:val="superscript"/>
              </w:rPr>
              <w:t>66</w:t>
            </w:r>
            <w:r>
              <w:rPr>
                <w:rFonts w:ascii="Times New Roman" w:hAnsi="Times New Roman" w:cs="Times New Roman"/>
                <w:color w:val="000000"/>
                <w:kern w:val="0"/>
                <w:szCs w:val="18"/>
                <w:vertAlign w:val="superscript"/>
              </w:rPr>
              <w:t>]</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5BC13900">
            <w:pPr>
              <w:widowControl/>
              <w:jc w:val="right"/>
              <w:textAlignment w:val="center"/>
              <w:rPr>
                <w:rFonts w:ascii="Times New Roman" w:hAnsi="Times New Roman" w:cs="Times New Roman"/>
                <w:color w:val="000000"/>
                <w:kern w:val="0"/>
                <w:szCs w:val="18"/>
              </w:rPr>
            </w:pPr>
            <w:r>
              <w:rPr>
                <w:rFonts w:ascii="Times New Roman" w:hAnsi="Times New Roman" w:cs="Times New Roman"/>
                <w:color w:val="000000"/>
                <w:kern w:val="0"/>
                <w:szCs w:val="18"/>
              </w:rPr>
              <w:t>88.5</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1B7B83FE">
            <w:pPr>
              <w:widowControl/>
              <w:jc w:val="both"/>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99.1</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78C65951">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75.9</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74B04B83">
            <w:pPr>
              <w:widowControl/>
              <w:jc w:val="both"/>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85.4</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266E948E">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79.9</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3103A7C1">
            <w:pPr>
              <w:widowControl/>
              <w:jc w:val="both"/>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88.4</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290A77C3">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51.7</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27F09B1E">
            <w:pPr>
              <w:widowControl/>
              <w:jc w:val="both"/>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77.9</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12CC49E4">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50.6</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744397B0">
            <w:pPr>
              <w:widowControl/>
              <w:jc w:val="both"/>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49</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583FFC7F">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99.5</w:t>
            </w:r>
          </w:p>
        </w:tc>
        <w:tc>
          <w:tcPr>
            <w:tcW w:w="28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52DF11D5">
            <w:pPr>
              <w:widowControl/>
              <w:jc w:val="both"/>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b w:val="0"/>
                <w:color w:val="000000"/>
                <w:kern w:val="0"/>
                <w:szCs w:val="18"/>
              </w:rPr>
              <w:t>100</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5B4CB174">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76.1</w:t>
            </w:r>
          </w:p>
        </w:tc>
        <w:tc>
          <w:tcPr>
            <w:tcW w:w="28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16663416">
            <w:pPr>
              <w:widowControl/>
              <w:jc w:val="both"/>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90.6</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6F8E42B4">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59.5</w:t>
            </w:r>
          </w:p>
        </w:tc>
        <w:tc>
          <w:tcPr>
            <w:tcW w:w="28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3A6D756E">
            <w:pPr>
              <w:widowControl/>
              <w:jc w:val="both"/>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82.6</w:t>
            </w:r>
          </w:p>
        </w:tc>
      </w:tr>
      <w:tr w14:paraId="465F408B">
        <w:tblPrEx>
          <w:tblCellMar>
            <w:top w:w="0" w:type="dxa"/>
            <w:left w:w="108" w:type="dxa"/>
            <w:bottom w:w="0" w:type="dxa"/>
            <w:right w:w="108" w:type="dxa"/>
          </w:tblCellMar>
        </w:tblPrEx>
        <w:trPr>
          <w:trHeight w:val="231" w:hRule="atLeast"/>
          <w:jc w:val="center"/>
        </w:trPr>
        <w:tc>
          <w:tcPr>
            <w:tcW w:w="46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676D1DB1">
            <w:pPr>
              <w:widowControl/>
              <w:jc w:val="both"/>
              <w:textAlignment w:val="center"/>
              <w:rPr>
                <w:rFonts w:ascii="Times New Roman" w:hAnsi="Times New Roman" w:cs="Times New Roman"/>
                <w:color w:val="000000"/>
                <w:kern w:val="0"/>
                <w:szCs w:val="18"/>
              </w:rPr>
            </w:pPr>
            <w:r>
              <w:rPr>
                <w:rFonts w:ascii="Times New Roman" w:hAnsi="Times New Roman" w:cs="Times New Roman"/>
                <w:color w:val="000000"/>
                <w:kern w:val="0"/>
                <w:szCs w:val="18"/>
              </w:rPr>
              <w:t>Jeong</w:t>
            </w:r>
            <w:r>
              <w:rPr>
                <w:rFonts w:ascii="Times New Roman" w:hAnsi="Times New Roman" w:cs="Times New Roman"/>
                <w:color w:val="000000"/>
                <w:kern w:val="0"/>
                <w:szCs w:val="18"/>
                <w:vertAlign w:val="superscript"/>
              </w:rPr>
              <w:t>[3</w:t>
            </w:r>
            <w:r>
              <w:rPr>
                <w:rFonts w:hint="default" w:ascii="Times New Roman" w:hAnsi="Times New Roman" w:cs="Times New Roman"/>
                <w:color w:val="000000"/>
                <w:kern w:val="0"/>
                <w:szCs w:val="18"/>
                <w:vertAlign w:val="superscript"/>
              </w:rPr>
              <w:t>9</w:t>
            </w:r>
            <w:r>
              <w:rPr>
                <w:rFonts w:ascii="Times New Roman" w:hAnsi="Times New Roman" w:cs="Times New Roman"/>
                <w:color w:val="000000"/>
                <w:kern w:val="0"/>
                <w:szCs w:val="18"/>
                <w:vertAlign w:val="superscript"/>
              </w:rPr>
              <w:t>]</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6845FAA2">
            <w:pPr>
              <w:widowControl/>
              <w:jc w:val="right"/>
              <w:textAlignment w:val="center"/>
              <w:rPr>
                <w:rFonts w:ascii="Times New Roman" w:hAnsi="Times New Roman" w:cs="Times New Roman"/>
                <w:color w:val="000000"/>
                <w:kern w:val="0"/>
                <w:szCs w:val="18"/>
              </w:rPr>
            </w:pPr>
            <w:r>
              <w:rPr>
                <w:rFonts w:ascii="Times New Roman" w:hAnsi="Times New Roman" w:cs="Times New Roman"/>
                <w:color w:val="000000"/>
                <w:kern w:val="0"/>
                <w:szCs w:val="18"/>
              </w:rPr>
              <w:t>82.5</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02C4ED55">
            <w:pPr>
              <w:widowControl/>
              <w:jc w:val="both"/>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81.4</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3057DDE0">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67</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68BC7F3B">
            <w:pPr>
              <w:widowControl/>
              <w:jc w:val="both"/>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62.5</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4A9F3C42">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75.5</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700FC44B">
            <w:pPr>
              <w:widowControl/>
              <w:jc w:val="both"/>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74.2</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013D8EAF">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51.6</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65680ECE">
            <w:pPr>
              <w:widowControl/>
              <w:jc w:val="both"/>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49.9</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19FB7FE9">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b w:val="0"/>
                <w:color w:val="000000"/>
                <w:kern w:val="0"/>
                <w:szCs w:val="18"/>
              </w:rPr>
              <w:t>73.6</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541851F0">
            <w:pPr>
              <w:widowControl/>
              <w:jc w:val="both"/>
              <w:textAlignment w:val="center"/>
              <w:rPr>
                <w:rFonts w:ascii="Times New Roman" w:hAnsi="Times New Roman" w:eastAsia="宋体" w:cs="Times New Roman"/>
                <w:bCs/>
                <w:color w:val="000000"/>
                <w:kern w:val="0"/>
                <w:sz w:val="18"/>
                <w:szCs w:val="18"/>
                <w:lang w:val="en-US" w:eastAsia="zh-CN" w:bidi="ar-SA"/>
              </w:rPr>
            </w:pPr>
            <w:r>
              <w:rPr>
                <w:rFonts w:ascii="Times New Roman" w:hAnsi="Times New Roman" w:cs="Times New Roman"/>
                <w:color w:val="000000"/>
                <w:kern w:val="0"/>
                <w:szCs w:val="18"/>
              </w:rPr>
              <w:t>92.1</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7F975C8C">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90.1</w:t>
            </w:r>
          </w:p>
        </w:tc>
        <w:tc>
          <w:tcPr>
            <w:tcW w:w="28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6143079F">
            <w:pPr>
              <w:widowControl/>
              <w:jc w:val="both"/>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90.1</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48095F67">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68</w:t>
            </w:r>
          </w:p>
        </w:tc>
        <w:tc>
          <w:tcPr>
            <w:tcW w:w="28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1F498D8B">
            <w:pPr>
              <w:widowControl/>
              <w:jc w:val="both"/>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62.8</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5701A2E5">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68.8</w:t>
            </w:r>
          </w:p>
        </w:tc>
        <w:tc>
          <w:tcPr>
            <w:tcW w:w="28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3959F175">
            <w:pPr>
              <w:widowControl/>
              <w:jc w:val="both"/>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63.6</w:t>
            </w:r>
          </w:p>
        </w:tc>
      </w:tr>
      <w:tr w14:paraId="1AB41443">
        <w:tblPrEx>
          <w:tblCellMar>
            <w:top w:w="0" w:type="dxa"/>
            <w:left w:w="108" w:type="dxa"/>
            <w:bottom w:w="0" w:type="dxa"/>
            <w:right w:w="108" w:type="dxa"/>
          </w:tblCellMar>
        </w:tblPrEx>
        <w:trPr>
          <w:trHeight w:val="231" w:hRule="atLeast"/>
          <w:jc w:val="center"/>
        </w:trPr>
        <w:tc>
          <w:tcPr>
            <w:tcW w:w="46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465E782A">
            <w:pPr>
              <w:widowControl/>
              <w:jc w:val="both"/>
              <w:textAlignment w:val="center"/>
              <w:rPr>
                <w:rFonts w:ascii="Times New Roman" w:hAnsi="Times New Roman" w:cs="Times New Roman"/>
                <w:color w:val="000000"/>
                <w:kern w:val="0"/>
                <w:szCs w:val="18"/>
              </w:rPr>
            </w:pPr>
            <w:r>
              <w:rPr>
                <w:rFonts w:ascii="Times New Roman" w:hAnsi="Times New Roman" w:cs="Times New Roman"/>
                <w:color w:val="000000"/>
                <w:kern w:val="0"/>
                <w:szCs w:val="18"/>
              </w:rPr>
              <w:t>Jeong</w:t>
            </w:r>
            <w:r>
              <w:rPr>
                <w:rFonts w:ascii="Times New Roman" w:hAnsi="Times New Roman" w:cs="Times New Roman"/>
                <w:color w:val="000000"/>
                <w:kern w:val="0"/>
                <w:szCs w:val="18"/>
                <w:vertAlign w:val="superscript"/>
              </w:rPr>
              <w:t>[</w:t>
            </w:r>
            <w:r>
              <w:rPr>
                <w:rFonts w:hint="default" w:ascii="Times New Roman" w:hAnsi="Times New Roman" w:cs="Times New Roman"/>
                <w:color w:val="000000"/>
                <w:kern w:val="0"/>
                <w:szCs w:val="18"/>
                <w:vertAlign w:val="superscript"/>
              </w:rPr>
              <w:t>69</w:t>
            </w:r>
            <w:r>
              <w:rPr>
                <w:rFonts w:ascii="Times New Roman" w:hAnsi="Times New Roman" w:cs="Times New Roman"/>
                <w:color w:val="000000"/>
                <w:kern w:val="0"/>
                <w:szCs w:val="18"/>
                <w:vertAlign w:val="superscript"/>
              </w:rPr>
              <w:t>]</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6ADE3049">
            <w:pPr>
              <w:widowControl/>
              <w:jc w:val="right"/>
              <w:textAlignment w:val="center"/>
              <w:rPr>
                <w:rFonts w:ascii="Times New Roman" w:hAnsi="Times New Roman" w:cs="Times New Roman"/>
                <w:color w:val="000000"/>
                <w:kern w:val="0"/>
                <w:szCs w:val="18"/>
              </w:rPr>
            </w:pPr>
            <w:r>
              <w:rPr>
                <w:rFonts w:ascii="Times New Roman" w:hAnsi="Times New Roman" w:cs="Times New Roman"/>
                <w:color w:val="000000"/>
                <w:kern w:val="0"/>
                <w:szCs w:val="18"/>
              </w:rPr>
              <w:t>95.5</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0AE092D4">
            <w:pPr>
              <w:widowControl/>
              <w:jc w:val="both"/>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99.4</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78CD239A">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63.5</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4C554EFF">
            <w:pPr>
              <w:widowControl/>
              <w:jc w:val="both"/>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60.5</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7B003377">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59.4</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6C9AED97">
            <w:pPr>
              <w:widowControl/>
              <w:jc w:val="both"/>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59.9</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4B508F92">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70.4</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6E2A6F88">
            <w:pPr>
              <w:widowControl/>
              <w:jc w:val="both"/>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81.5</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0DF786E8">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53</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27DDBB1A">
            <w:pPr>
              <w:widowControl/>
              <w:jc w:val="both"/>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49.1</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02D66376">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99.6</w:t>
            </w:r>
          </w:p>
        </w:tc>
        <w:tc>
          <w:tcPr>
            <w:tcW w:w="28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497B0EBC">
            <w:pPr>
              <w:widowControl/>
              <w:jc w:val="both"/>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b w:val="0"/>
                <w:color w:val="000000"/>
                <w:kern w:val="0"/>
                <w:szCs w:val="18"/>
              </w:rPr>
              <w:t>100</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28B3ABB9">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80.6</w:t>
            </w:r>
          </w:p>
        </w:tc>
        <w:tc>
          <w:tcPr>
            <w:tcW w:w="28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2EC2E620">
            <w:pPr>
              <w:widowControl/>
              <w:jc w:val="both"/>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90.6</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6FE25831">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77.4</w:t>
            </w:r>
          </w:p>
        </w:tc>
        <w:tc>
          <w:tcPr>
            <w:tcW w:w="28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450B77EA">
            <w:pPr>
              <w:widowControl/>
              <w:jc w:val="both"/>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93.0</w:t>
            </w:r>
          </w:p>
        </w:tc>
      </w:tr>
      <w:tr w14:paraId="33D04C87">
        <w:tblPrEx>
          <w:tblCellMar>
            <w:top w:w="0" w:type="dxa"/>
            <w:left w:w="108" w:type="dxa"/>
            <w:bottom w:w="0" w:type="dxa"/>
            <w:right w:w="108" w:type="dxa"/>
          </w:tblCellMar>
        </w:tblPrEx>
        <w:trPr>
          <w:trHeight w:val="231" w:hRule="atLeast"/>
          <w:jc w:val="center"/>
        </w:trPr>
        <w:tc>
          <w:tcPr>
            <w:tcW w:w="46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460A07B5">
            <w:pPr>
              <w:widowControl/>
              <w:jc w:val="both"/>
              <w:textAlignment w:val="center"/>
              <w:rPr>
                <w:rFonts w:ascii="Times New Roman" w:hAnsi="Times New Roman" w:cs="Times New Roman"/>
                <w:color w:val="000000"/>
                <w:kern w:val="0"/>
                <w:szCs w:val="18"/>
              </w:rPr>
            </w:pPr>
            <w:r>
              <w:rPr>
                <w:rFonts w:ascii="Times New Roman" w:hAnsi="Times New Roman" w:cs="Times New Roman"/>
                <w:color w:val="000000"/>
                <w:kern w:val="0"/>
                <w:szCs w:val="18"/>
              </w:rPr>
              <w:t>Deng</w:t>
            </w:r>
            <w:r>
              <w:rPr>
                <w:rFonts w:ascii="Times New Roman" w:hAnsi="Times New Roman" w:cs="Times New Roman"/>
                <w:color w:val="000000"/>
                <w:kern w:val="0"/>
                <w:szCs w:val="18"/>
                <w:vertAlign w:val="superscript"/>
              </w:rPr>
              <w:t>[</w:t>
            </w:r>
            <w:r>
              <w:rPr>
                <w:rFonts w:hint="default" w:ascii="Times New Roman" w:hAnsi="Times New Roman" w:cs="Times New Roman"/>
                <w:color w:val="000000"/>
                <w:kern w:val="0"/>
                <w:szCs w:val="18"/>
                <w:vertAlign w:val="superscript"/>
              </w:rPr>
              <w:t>33</w:t>
            </w:r>
            <w:r>
              <w:rPr>
                <w:rFonts w:ascii="Times New Roman" w:hAnsi="Times New Roman" w:cs="Times New Roman"/>
                <w:color w:val="000000"/>
                <w:kern w:val="0"/>
                <w:szCs w:val="18"/>
                <w:vertAlign w:val="superscript"/>
              </w:rPr>
              <w:t>]</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75587D98">
            <w:pPr>
              <w:widowControl/>
              <w:jc w:val="right"/>
              <w:textAlignment w:val="center"/>
              <w:rPr>
                <w:rFonts w:ascii="Times New Roman" w:hAnsi="Times New Roman" w:cs="Times New Roman"/>
                <w:color w:val="000000"/>
                <w:kern w:val="0"/>
                <w:szCs w:val="18"/>
              </w:rPr>
            </w:pPr>
            <w:r>
              <w:rPr>
                <w:rFonts w:ascii="Times New Roman" w:hAnsi="Times New Roman" w:cs="Times New Roman"/>
                <w:color w:val="000000"/>
                <w:kern w:val="0"/>
                <w:szCs w:val="18"/>
              </w:rPr>
              <w:t>94.2</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210F42E8">
            <w:pPr>
              <w:widowControl/>
              <w:jc w:val="both"/>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97.8</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2698359B">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63.6</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0B8D5AFF">
            <w:pPr>
              <w:widowControl/>
              <w:jc w:val="both"/>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68.3</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35398F23">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60.6</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163FFDFF">
            <w:pPr>
              <w:widowControl/>
              <w:jc w:val="both"/>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70.9</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672E718F">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77.0</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522C8988">
            <w:pPr>
              <w:widowControl/>
              <w:jc w:val="both"/>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84.5</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5465C2A1">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57.6</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394C7C2B">
            <w:pPr>
              <w:widowControl/>
              <w:jc w:val="both"/>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60.4</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01DCDB0C">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95.4</w:t>
            </w:r>
          </w:p>
        </w:tc>
        <w:tc>
          <w:tcPr>
            <w:tcW w:w="28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132E9ADC">
            <w:pPr>
              <w:widowControl/>
              <w:jc w:val="both"/>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99.6</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065C2FAA">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85.6</w:t>
            </w:r>
          </w:p>
        </w:tc>
        <w:tc>
          <w:tcPr>
            <w:tcW w:w="28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055C09E2">
            <w:pPr>
              <w:widowControl/>
              <w:jc w:val="both"/>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90.8</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27925058">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92.6</w:t>
            </w:r>
          </w:p>
        </w:tc>
        <w:tc>
          <w:tcPr>
            <w:tcW w:w="28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6F3530D3">
            <w:pPr>
              <w:widowControl/>
              <w:jc w:val="both"/>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97.3</w:t>
            </w:r>
          </w:p>
        </w:tc>
      </w:tr>
      <w:tr w14:paraId="2C761479">
        <w:tblPrEx>
          <w:tblCellMar>
            <w:top w:w="0" w:type="dxa"/>
            <w:left w:w="108" w:type="dxa"/>
            <w:bottom w:w="0" w:type="dxa"/>
            <w:right w:w="108" w:type="dxa"/>
          </w:tblCellMar>
        </w:tblPrEx>
        <w:trPr>
          <w:trHeight w:val="237" w:hRule="atLeast"/>
          <w:jc w:val="center"/>
        </w:trPr>
        <w:tc>
          <w:tcPr>
            <w:tcW w:w="46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0A715788">
            <w:pPr>
              <w:widowControl/>
              <w:jc w:val="both"/>
              <w:textAlignment w:val="center"/>
              <w:rPr>
                <w:rFonts w:ascii="Times New Roman" w:hAnsi="Times New Roman" w:cs="Times New Roman"/>
                <w:color w:val="000000"/>
                <w:kern w:val="0"/>
                <w:szCs w:val="18"/>
              </w:rPr>
            </w:pPr>
            <w:r>
              <w:rPr>
                <w:rFonts w:ascii="Times New Roman" w:hAnsi="Times New Roman" w:cs="Times New Roman"/>
                <w:color w:val="000000"/>
                <w:kern w:val="0"/>
                <w:szCs w:val="18"/>
              </w:rPr>
              <w:t>Guo</w:t>
            </w:r>
            <w:r>
              <w:rPr>
                <w:rFonts w:ascii="Times New Roman" w:hAnsi="Times New Roman" w:cs="Times New Roman"/>
                <w:color w:val="000000"/>
                <w:kern w:val="0"/>
                <w:szCs w:val="18"/>
                <w:vertAlign w:val="superscript"/>
              </w:rPr>
              <w:t>[7</w:t>
            </w:r>
            <w:r>
              <w:rPr>
                <w:rFonts w:hint="default" w:ascii="Times New Roman" w:hAnsi="Times New Roman" w:cs="Times New Roman"/>
                <w:color w:val="000000"/>
                <w:kern w:val="0"/>
                <w:szCs w:val="18"/>
                <w:vertAlign w:val="superscript"/>
              </w:rPr>
              <w:t>1</w:t>
            </w:r>
            <w:r>
              <w:rPr>
                <w:rFonts w:ascii="Times New Roman" w:hAnsi="Times New Roman" w:cs="Times New Roman"/>
                <w:color w:val="000000"/>
                <w:kern w:val="0"/>
                <w:szCs w:val="18"/>
                <w:vertAlign w:val="superscript"/>
              </w:rPr>
              <w:t>]</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6AFBF6C2">
            <w:pPr>
              <w:widowControl/>
              <w:jc w:val="right"/>
              <w:textAlignment w:val="center"/>
              <w:rPr>
                <w:rFonts w:ascii="Times New Roman" w:hAnsi="Times New Roman" w:cs="Times New Roman"/>
                <w:color w:val="000000"/>
                <w:kern w:val="0"/>
                <w:szCs w:val="18"/>
              </w:rPr>
            </w:pPr>
            <w:r>
              <w:rPr>
                <w:rFonts w:ascii="Times New Roman" w:hAnsi="Times New Roman" w:cs="Times New Roman"/>
                <w:color w:val="000000"/>
                <w:kern w:val="0"/>
                <w:szCs w:val="18"/>
              </w:rPr>
              <w:t>98.6</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69649621">
            <w:pPr>
              <w:widowControl/>
              <w:jc w:val="both"/>
              <w:textAlignment w:val="center"/>
              <w:rPr>
                <w:rFonts w:ascii="Times New Roman" w:hAnsi="Times New Roman" w:eastAsia="宋体" w:cs="Times New Roman"/>
                <w:bCs/>
                <w:color w:val="000000"/>
                <w:kern w:val="0"/>
                <w:sz w:val="18"/>
                <w:szCs w:val="18"/>
                <w:lang w:val="en-US" w:eastAsia="zh-CN" w:bidi="ar-SA"/>
              </w:rPr>
            </w:pPr>
            <w:r>
              <w:rPr>
                <w:rFonts w:ascii="Times New Roman" w:hAnsi="Times New Roman" w:cs="Times New Roman"/>
                <w:b w:val="0"/>
                <w:color w:val="000000"/>
                <w:kern w:val="0"/>
                <w:szCs w:val="18"/>
              </w:rPr>
              <w:t>99.9</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4841A93A">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59.3</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7EFF2B57">
            <w:pPr>
              <w:widowControl/>
              <w:jc w:val="both"/>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69.6</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293106B7">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62.4</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59AA3ED1">
            <w:pPr>
              <w:widowControl/>
              <w:jc w:val="both"/>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81.1</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68CDCD62">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59.4</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22EE85EF">
            <w:pPr>
              <w:widowControl/>
              <w:jc w:val="both"/>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76.8</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42BBDDAA">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54.9</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4B4FCD77">
            <w:pPr>
              <w:widowControl/>
              <w:jc w:val="both"/>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67.3</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51A7BC2B">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98.2</w:t>
            </w:r>
          </w:p>
        </w:tc>
        <w:tc>
          <w:tcPr>
            <w:tcW w:w="28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08D190E8">
            <w:pPr>
              <w:widowControl/>
              <w:jc w:val="both"/>
              <w:textAlignment w:val="center"/>
              <w:rPr>
                <w:rFonts w:ascii="Times New Roman" w:hAnsi="Times New Roman" w:eastAsia="宋体" w:cs="Times New Roman"/>
                <w:b w:val="0"/>
                <w:color w:val="000000"/>
                <w:kern w:val="0"/>
                <w:sz w:val="18"/>
                <w:szCs w:val="18"/>
                <w:lang w:val="en-US" w:eastAsia="zh-CN" w:bidi="ar-SA"/>
              </w:rPr>
            </w:pPr>
            <w:r>
              <w:rPr>
                <w:rFonts w:ascii="Times New Roman" w:hAnsi="Times New Roman" w:cs="Times New Roman"/>
                <w:b w:val="0"/>
                <w:color w:val="000000"/>
                <w:kern w:val="0"/>
                <w:szCs w:val="18"/>
              </w:rPr>
              <w:t>100</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13AD780C">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85.6</w:t>
            </w:r>
          </w:p>
        </w:tc>
        <w:tc>
          <w:tcPr>
            <w:tcW w:w="28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7DED682A">
            <w:pPr>
              <w:widowControl/>
              <w:jc w:val="both"/>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92.9</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618953B4">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88.4</w:t>
            </w:r>
          </w:p>
        </w:tc>
        <w:tc>
          <w:tcPr>
            <w:tcW w:w="28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1BF26ADA">
            <w:pPr>
              <w:widowControl/>
              <w:jc w:val="both"/>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96.4</w:t>
            </w:r>
          </w:p>
        </w:tc>
      </w:tr>
      <w:tr w14:paraId="1EEF6655">
        <w:tblPrEx>
          <w:tblCellMar>
            <w:top w:w="0" w:type="dxa"/>
            <w:left w:w="108" w:type="dxa"/>
            <w:bottom w:w="0" w:type="dxa"/>
            <w:right w:w="108" w:type="dxa"/>
          </w:tblCellMar>
        </w:tblPrEx>
        <w:trPr>
          <w:trHeight w:val="262" w:hRule="atLeast"/>
          <w:jc w:val="center"/>
        </w:trPr>
        <w:tc>
          <w:tcPr>
            <w:tcW w:w="46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41A49CAB">
            <w:pPr>
              <w:widowControl/>
              <w:jc w:val="both"/>
              <w:textAlignment w:val="center"/>
              <w:rPr>
                <w:rFonts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Max</w:t>
            </w:r>
            <w:r>
              <w:rPr>
                <w:rFonts w:ascii="Times New Roman" w:hAnsi="Times New Roman" w:cs="Times New Roman"/>
                <w:color w:val="000000"/>
                <w:kern w:val="0"/>
                <w:szCs w:val="18"/>
              </w:rPr>
              <w:t>Pix</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15CB3F52">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98.1</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14F2897E">
            <w:pPr>
              <w:widowControl/>
              <w:jc w:val="both"/>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b w:val="0"/>
                <w:color w:val="000000"/>
                <w:kern w:val="0"/>
                <w:szCs w:val="18"/>
              </w:rPr>
              <w:t>99.9</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3D2C427F">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b w:val="0"/>
                <w:color w:val="000000"/>
                <w:kern w:val="0"/>
                <w:szCs w:val="18"/>
              </w:rPr>
              <w:t>82</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32E7119D">
            <w:pPr>
              <w:widowControl/>
              <w:jc w:val="both"/>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b w:val="0"/>
                <w:color w:val="000000"/>
                <w:kern w:val="0"/>
                <w:szCs w:val="18"/>
              </w:rPr>
              <w:t>93.2</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0EA15424">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b w:val="0"/>
                <w:color w:val="000000"/>
                <w:kern w:val="0"/>
                <w:szCs w:val="18"/>
              </w:rPr>
              <w:t>83.5</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78A0EE2D">
            <w:pPr>
              <w:widowControl/>
              <w:jc w:val="both"/>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b w:val="0"/>
                <w:color w:val="000000"/>
                <w:kern w:val="0"/>
                <w:szCs w:val="18"/>
              </w:rPr>
              <w:t>93.4</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5A4D3349">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69</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591C2327">
            <w:pPr>
              <w:widowControl/>
              <w:jc w:val="both"/>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b w:val="0"/>
                <w:color w:val="000000"/>
                <w:kern w:val="0"/>
                <w:szCs w:val="18"/>
              </w:rPr>
              <w:t>95.4</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2CBC06AC">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63</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5B89D93F">
            <w:pPr>
              <w:widowControl/>
              <w:jc w:val="both"/>
              <w:textAlignment w:val="center"/>
              <w:rPr>
                <w:rFonts w:ascii="Times New Roman" w:hAnsi="Times New Roman" w:cs="Times New Roman"/>
                <w:color w:val="000000"/>
                <w:kern w:val="0"/>
                <w:szCs w:val="18"/>
              </w:rPr>
            </w:pPr>
            <w:r>
              <w:rPr>
                <w:rFonts w:ascii="Times New Roman" w:hAnsi="Times New Roman" w:cs="Times New Roman"/>
                <w:color w:val="000000"/>
                <w:kern w:val="0"/>
                <w:szCs w:val="18"/>
              </w:rPr>
              <w:t>75.5</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706582B7">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b w:val="0"/>
                <w:color w:val="000000"/>
                <w:kern w:val="0"/>
                <w:szCs w:val="18"/>
              </w:rPr>
              <w:t>100</w:t>
            </w:r>
          </w:p>
        </w:tc>
        <w:tc>
          <w:tcPr>
            <w:tcW w:w="28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2084C7FC">
            <w:pPr>
              <w:widowControl/>
              <w:jc w:val="both"/>
              <w:textAlignment w:val="center"/>
              <w:rPr>
                <w:rFonts w:ascii="Times New Roman" w:hAnsi="Times New Roman" w:cs="Times New Roman"/>
                <w:color w:val="000000"/>
                <w:kern w:val="0"/>
                <w:szCs w:val="18"/>
              </w:rPr>
            </w:pPr>
            <w:r>
              <w:rPr>
                <w:rFonts w:ascii="Times New Roman" w:hAnsi="Times New Roman" w:cs="Times New Roman"/>
                <w:b w:val="0"/>
                <w:color w:val="000000"/>
                <w:kern w:val="0"/>
                <w:szCs w:val="18"/>
              </w:rPr>
              <w:t>100</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69FB73AB">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b w:val="0"/>
                <w:color w:val="000000"/>
                <w:kern w:val="0"/>
                <w:szCs w:val="18"/>
              </w:rPr>
              <w:t>97.2</w:t>
            </w:r>
          </w:p>
        </w:tc>
        <w:tc>
          <w:tcPr>
            <w:tcW w:w="28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4CBFA86D">
            <w:pPr>
              <w:widowControl/>
              <w:jc w:val="both"/>
              <w:textAlignment w:val="center"/>
              <w:rPr>
                <w:rFonts w:ascii="Times New Roman" w:hAnsi="Times New Roman" w:cs="Times New Roman"/>
                <w:color w:val="000000"/>
                <w:kern w:val="0"/>
                <w:szCs w:val="18"/>
              </w:rPr>
            </w:pPr>
            <w:r>
              <w:rPr>
                <w:rFonts w:ascii="Times New Roman" w:hAnsi="Times New Roman" w:cs="Times New Roman"/>
                <w:b w:val="0"/>
                <w:color w:val="000000"/>
                <w:kern w:val="0"/>
                <w:szCs w:val="18"/>
              </w:rPr>
              <w:t>99.8</w:t>
            </w:r>
          </w:p>
        </w:tc>
        <w:tc>
          <w:tcPr>
            <w:tcW w:w="28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763F10BF">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94.5</w:t>
            </w:r>
          </w:p>
        </w:tc>
        <w:tc>
          <w:tcPr>
            <w:tcW w:w="28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23B9D8DF">
            <w:pPr>
              <w:widowControl/>
              <w:jc w:val="both"/>
              <w:textAlignment w:val="center"/>
              <w:rPr>
                <w:rFonts w:ascii="Times New Roman" w:hAnsi="Times New Roman" w:cs="Times New Roman"/>
                <w:color w:val="000000"/>
                <w:kern w:val="0"/>
                <w:szCs w:val="18"/>
              </w:rPr>
            </w:pPr>
            <w:r>
              <w:rPr>
                <w:rFonts w:ascii="Times New Roman" w:hAnsi="Times New Roman" w:cs="Times New Roman"/>
                <w:b w:val="0"/>
                <w:color w:val="000000"/>
                <w:kern w:val="0"/>
                <w:szCs w:val="18"/>
              </w:rPr>
              <w:t>99.6</w:t>
            </w:r>
          </w:p>
        </w:tc>
      </w:tr>
    </w:tbl>
    <w:p w14:paraId="2199FC74">
      <w:pPr>
        <w:pStyle w:val="74"/>
        <w:ind w:firstLine="0" w:firstLineChars="0"/>
        <w:jc w:val="center"/>
      </w:pPr>
    </w:p>
    <w:p w14:paraId="4538C181">
      <w:pPr>
        <w:pStyle w:val="74"/>
        <w:ind w:firstLine="0" w:firstLineChars="0"/>
      </w:pPr>
    </w:p>
    <w:p w14:paraId="1F9389FF">
      <w:pPr>
        <w:pStyle w:val="74"/>
        <w:ind w:firstLine="0" w:firstLineChars="0"/>
        <w:sectPr>
          <w:type w:val="continuous"/>
          <w:pgSz w:w="11906" w:h="16838"/>
          <w:pgMar w:top="1134" w:right="850" w:bottom="850" w:left="850" w:header="567" w:footer="567" w:gutter="0"/>
          <w:cols w:space="425" w:num="1"/>
          <w:docGrid w:type="linesAndChars" w:linePitch="322" w:charSpace="460"/>
        </w:sectPr>
      </w:pPr>
    </w:p>
    <w:p w14:paraId="092AAE5A">
      <w:pPr>
        <w:pStyle w:val="74"/>
        <w:ind w:firstLine="364"/>
        <w:rPr>
          <w:rFonts w:hint="eastAsia"/>
        </w:rPr>
      </w:pPr>
      <w:r>
        <w:rPr>
          <w:rFonts w:hint="eastAsia"/>
          <w:lang w:val="en-US" w:eastAsia="zh-CN"/>
        </w:rPr>
        <w:t>如</w:t>
      </w:r>
      <w:r>
        <w:rPr>
          <w:rFonts w:hint="eastAsia"/>
        </w:rPr>
        <w:t>表1示</w:t>
      </w:r>
      <w:r>
        <w:rPr>
          <w:rFonts w:hint="eastAsia"/>
          <w:lang w:eastAsia="zh-CN"/>
        </w:rPr>
        <w:t>，</w:t>
      </w:r>
      <w:r>
        <w:rPr>
          <w:rFonts w:hint="eastAsia"/>
        </w:rPr>
        <w:t>MaxPix检测biggan、cyclegan、stargan和stylegan数据集取得较高准确率，高于对比</w:t>
      </w:r>
      <w:r>
        <w:rPr>
          <w:rFonts w:hint="eastAsia"/>
          <w:lang w:val="en-US" w:eastAsia="zh-CN"/>
        </w:rPr>
        <w:t>算法</w:t>
      </w:r>
      <w:r>
        <w:rPr>
          <w:rFonts w:hint="eastAsia"/>
        </w:rPr>
        <w:t>中</w:t>
      </w:r>
      <w:r>
        <w:rPr>
          <w:rFonts w:hint="eastAsia"/>
          <w:lang w:val="en-US" w:eastAsia="zh-CN"/>
        </w:rPr>
        <w:t>取得的最高值。</w:t>
      </w:r>
      <w:r>
        <w:rPr>
          <w:rFonts w:hint="eastAsia"/>
        </w:rPr>
        <w:t>其中</w:t>
      </w:r>
      <w:r>
        <w:rPr>
          <w:rFonts w:hint="eastAsia"/>
          <w:lang w:eastAsia="zh-CN"/>
        </w:rPr>
        <w:t>，</w:t>
      </w:r>
      <w:r>
        <w:rPr>
          <w:rFonts w:hint="eastAsia"/>
        </w:rPr>
        <w:t>MaxPix检测biggan的准确率提升达6.1%</w:t>
      </w:r>
      <w:r>
        <w:rPr>
          <w:rFonts w:hint="eastAsia"/>
          <w:lang w:eastAsia="zh-CN"/>
        </w:rPr>
        <w:t>，</w:t>
      </w:r>
      <w:r>
        <w:rPr>
          <w:rFonts w:hint="eastAsia"/>
        </w:rPr>
        <w:t>检测</w:t>
      </w:r>
      <w:r>
        <w:rPr>
          <w:rFonts w:hint="eastAsia"/>
          <w:lang w:val="en-US" w:eastAsia="zh-CN"/>
        </w:rPr>
        <w:t>stylegan</w:t>
      </w:r>
      <w:r>
        <w:rPr>
          <w:rFonts w:hint="eastAsia"/>
        </w:rPr>
        <w:t>的准确率提升达</w:t>
      </w:r>
      <w:r>
        <w:rPr>
          <w:rFonts w:hint="eastAsia"/>
          <w:lang w:val="en-US" w:eastAsia="zh-CN"/>
        </w:rPr>
        <w:t>11</w:t>
      </w:r>
      <w:r>
        <w:rPr>
          <w:rFonts w:hint="eastAsia"/>
        </w:rPr>
        <w:t>.</w:t>
      </w:r>
      <w:r>
        <w:rPr>
          <w:rFonts w:hint="eastAsia"/>
          <w:lang w:val="en-US" w:eastAsia="zh-CN"/>
        </w:rPr>
        <w:t>6</w:t>
      </w:r>
      <w:r>
        <w:rPr>
          <w:rFonts w:hint="eastAsia"/>
        </w:rPr>
        <w:t>%。MaxPix与大部分对比的算法一样，检测gaugan数据集的准确率较低，仅63%。</w:t>
      </w:r>
      <w:r>
        <w:rPr>
          <w:rFonts w:hint="eastAsia"/>
          <w:lang w:val="en-US" w:eastAsia="zh-CN"/>
        </w:rPr>
        <w:t>在</w:t>
      </w:r>
      <w:r>
        <w:rPr>
          <w:rFonts w:hint="eastAsia"/>
        </w:rPr>
        <w:t>平均精度</w:t>
      </w:r>
      <w:r>
        <w:rPr>
          <w:rFonts w:hint="eastAsia"/>
          <w:lang w:val="en-US" w:eastAsia="zh-CN"/>
        </w:rPr>
        <w:t>表现方面，</w:t>
      </w:r>
      <w:r>
        <w:rPr>
          <w:rFonts w:hint="eastAsia"/>
        </w:rPr>
        <w:t>MaxPix检测gaugan的平均精度为75.5%，低于</w:t>
      </w:r>
      <w:r>
        <w:rPr>
          <w:rFonts w:hint="eastAsia"/>
          <w:lang w:val="en-US" w:eastAsia="zh-CN"/>
        </w:rPr>
        <w:t>对比</w:t>
      </w:r>
      <w:r>
        <w:rPr>
          <w:rFonts w:hint="eastAsia"/>
        </w:rPr>
        <w:t>算法的</w:t>
      </w:r>
      <w:r>
        <w:rPr>
          <w:rFonts w:hint="eastAsia"/>
          <w:lang w:val="en-US" w:eastAsia="zh-CN"/>
        </w:rPr>
        <w:t>最佳的</w:t>
      </w:r>
      <w:r>
        <w:rPr>
          <w:rFonts w:hint="eastAsia"/>
        </w:rPr>
        <w:t>97.6%，差距较大。然而，MaxPix检测其余7个数据集均得到较高的平均精度，持平或超过对比</w:t>
      </w:r>
      <w:r>
        <w:rPr>
          <w:rFonts w:hint="eastAsia"/>
          <w:lang w:val="en-US" w:eastAsia="zh-CN"/>
        </w:rPr>
        <w:t>算法</w:t>
      </w:r>
      <w:r>
        <w:rPr>
          <w:rFonts w:hint="eastAsia"/>
        </w:rPr>
        <w:t>的最</w:t>
      </w:r>
      <w:r>
        <w:rPr>
          <w:rFonts w:hint="eastAsia"/>
          <w:lang w:val="en-US" w:eastAsia="zh-CN"/>
        </w:rPr>
        <w:t>佳</w:t>
      </w:r>
      <w:r>
        <w:rPr>
          <w:rFonts w:hint="eastAsia"/>
        </w:rPr>
        <w:t>值。可见，以准确率和平均精度为指标，MaxPix的检测性能优于</w:t>
      </w:r>
      <w:r>
        <w:rPr>
          <w:rFonts w:hint="eastAsia"/>
          <w:lang w:val="en-US" w:eastAsia="zh-CN"/>
        </w:rPr>
        <w:t>现有</w:t>
      </w:r>
      <w:r>
        <w:rPr>
          <w:rFonts w:hint="eastAsia"/>
        </w:rPr>
        <w:t>的检测算法</w:t>
      </w:r>
      <w:r>
        <w:rPr>
          <w:rFonts w:hint="eastAsia"/>
          <w:lang w:eastAsia="zh-CN"/>
        </w:rPr>
        <w:t>。</w:t>
      </w:r>
    </w:p>
    <w:p w14:paraId="0AF66A7C">
      <w:pPr>
        <w:pStyle w:val="74"/>
        <w:ind w:firstLine="0" w:firstLineChars="0"/>
        <w:rPr>
          <w:rFonts w:hint="eastAsia"/>
          <w:lang w:eastAsia="zh-CN"/>
        </w:rPr>
      </w:pPr>
    </w:p>
    <w:p w14:paraId="2BFAE94B">
      <w:pPr>
        <w:pStyle w:val="74"/>
        <w:ind w:firstLine="0" w:firstLineChars="0"/>
        <w:rPr>
          <w:rFonts w:hint="eastAsia"/>
          <w:lang w:eastAsia="zh-CN"/>
        </w:rPr>
        <w:sectPr>
          <w:type w:val="continuous"/>
          <w:pgSz w:w="11906" w:h="16838"/>
          <w:pgMar w:top="1134" w:right="850" w:bottom="850" w:left="850" w:header="567" w:footer="567" w:gutter="0"/>
          <w:cols w:equalWidth="0" w:num="2">
            <w:col w:w="4890" w:space="425"/>
            <w:col w:w="4890"/>
          </w:cols>
          <w:docGrid w:type="linesAndChars" w:linePitch="322" w:charSpace="460"/>
        </w:sectPr>
      </w:pPr>
    </w:p>
    <w:p w14:paraId="4E840B25">
      <w:pPr>
        <w:pStyle w:val="74"/>
        <w:ind w:firstLine="0" w:firstLineChars="0"/>
        <w:jc w:val="center"/>
        <w:rPr>
          <w:rFonts w:hint="eastAsia"/>
          <w:lang w:val="en-US" w:eastAsia="zh-CN"/>
        </w:rPr>
      </w:pPr>
      <w:r>
        <w:rPr>
          <w:rFonts w:hint="eastAsia"/>
          <w:lang w:val="en-US" w:eastAsia="zh-CN"/>
        </w:rPr>
        <w:t>表2 对比实验 Faces-HQ(%)</w:t>
      </w:r>
    </w:p>
    <w:tbl>
      <w:tblPr>
        <w:tblStyle w:val="18"/>
        <w:tblW w:w="725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3"/>
        <w:gridCol w:w="1274"/>
        <w:gridCol w:w="1271"/>
        <w:gridCol w:w="1057"/>
        <w:gridCol w:w="1056"/>
        <w:gridCol w:w="713"/>
        <w:gridCol w:w="714"/>
      </w:tblGrid>
      <w:tr w14:paraId="0B899C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2" w:hRule="atLeast"/>
          <w:jc w:val="center"/>
        </w:trPr>
        <w:tc>
          <w:tcPr>
            <w:tcW w:w="1173" w:type="dxa"/>
            <w:tcBorders>
              <w:top w:val="single" w:color="000000" w:sz="12" w:space="0"/>
              <w:left w:val="nil"/>
              <w:bottom w:val="single" w:color="000000" w:sz="4" w:space="0"/>
              <w:right w:val="nil"/>
              <w:tl2br w:val="nil"/>
            </w:tcBorders>
            <w:shd w:val="clear" w:color="auto" w:fill="FFFFFF"/>
            <w:vAlign w:val="center"/>
          </w:tcPr>
          <w:p w14:paraId="447F8311">
            <w:pPr>
              <w:jc w:val="center"/>
              <w:rPr>
                <w:rFonts w:ascii="Times New Roman" w:hAnsi="Times New Roman" w:eastAsia="宋体" w:cs="Times New Roman"/>
                <w:color w:val="000000"/>
                <w:szCs w:val="18"/>
              </w:rPr>
            </w:pPr>
          </w:p>
        </w:tc>
        <w:tc>
          <w:tcPr>
            <w:tcW w:w="4658" w:type="dxa"/>
            <w:gridSpan w:val="4"/>
            <w:tcBorders>
              <w:top w:val="single" w:color="000000" w:sz="12" w:space="0"/>
              <w:left w:val="nil"/>
              <w:bottom w:val="single" w:color="000000" w:sz="4" w:space="0"/>
              <w:right w:val="nil"/>
            </w:tcBorders>
            <w:shd w:val="clear" w:color="auto" w:fill="FFFFFF"/>
            <w:vAlign w:val="center"/>
          </w:tcPr>
          <w:p w14:paraId="42DE13C6">
            <w:pPr>
              <w:jc w:val="center"/>
              <w:rPr>
                <w:rFonts w:hint="default" w:ascii="Times New Roman" w:hAnsi="Times New Roman" w:eastAsia="宋体" w:cs="Times New Roman"/>
                <w:color w:val="000000"/>
                <w:szCs w:val="18"/>
                <w:lang w:eastAsia="zh-CN"/>
              </w:rPr>
            </w:pPr>
            <w:r>
              <w:rPr>
                <w:rFonts w:hint="default" w:ascii="Times New Roman" w:hAnsi="Times New Roman" w:eastAsia="宋体" w:cs="Times New Roman"/>
                <w:color w:val="000000"/>
                <w:szCs w:val="18"/>
                <w:lang w:eastAsia="zh-CN"/>
              </w:rPr>
              <w:t>Faces-HQ</w:t>
            </w:r>
          </w:p>
        </w:tc>
        <w:tc>
          <w:tcPr>
            <w:tcW w:w="1427" w:type="dxa"/>
            <w:gridSpan w:val="2"/>
            <w:tcBorders>
              <w:top w:val="single" w:color="000000" w:sz="12" w:space="0"/>
              <w:left w:val="nil"/>
              <w:bottom w:val="single" w:color="000000" w:sz="4" w:space="0"/>
              <w:right w:val="nil"/>
            </w:tcBorders>
            <w:shd w:val="clear" w:color="auto" w:fill="FFFFFF"/>
            <w:vAlign w:val="center"/>
          </w:tcPr>
          <w:p w14:paraId="2B1CFB4A">
            <w:pPr>
              <w:jc w:val="center"/>
              <w:rPr>
                <w:rFonts w:ascii="Times New Roman" w:hAnsi="Times New Roman" w:eastAsia="宋体" w:cs="Times New Roman"/>
                <w:color w:val="000000"/>
                <w:szCs w:val="18"/>
              </w:rPr>
            </w:pPr>
            <w:r>
              <w:rPr>
                <w:rFonts w:hint="default" w:ascii="Times New Roman" w:hAnsi="Times New Roman" w:eastAsia="宋体" w:cs="Times New Roman"/>
                <w:color w:val="000000"/>
                <w:szCs w:val="18"/>
                <w:lang w:eastAsia="zh-CN"/>
              </w:rPr>
              <w:t>Faces-HQ</w:t>
            </w:r>
          </w:p>
        </w:tc>
      </w:tr>
      <w:tr w14:paraId="25552A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1" w:hRule="atLeast"/>
          <w:jc w:val="center"/>
        </w:trPr>
        <w:tc>
          <w:tcPr>
            <w:tcW w:w="1173" w:type="dxa"/>
            <w:tcBorders>
              <w:top w:val="single" w:color="000000" w:sz="4" w:space="0"/>
              <w:left w:val="nil"/>
              <w:bottom w:val="nil"/>
              <w:right w:val="nil"/>
            </w:tcBorders>
            <w:shd w:val="clear" w:color="auto" w:fill="FFFFFF"/>
            <w:vAlign w:val="center"/>
          </w:tcPr>
          <w:p w14:paraId="04D0EA0E">
            <w:pPr>
              <w:jc w:val="center"/>
              <w:rPr>
                <w:rFonts w:ascii="Times New Roman" w:hAnsi="Times New Roman" w:eastAsia="宋体" w:cs="Times New Roman"/>
                <w:color w:val="000000"/>
                <w:szCs w:val="18"/>
              </w:rPr>
            </w:pPr>
          </w:p>
        </w:tc>
        <w:tc>
          <w:tcPr>
            <w:tcW w:w="2545" w:type="dxa"/>
            <w:gridSpan w:val="2"/>
            <w:tcBorders>
              <w:top w:val="single" w:color="000000" w:sz="4" w:space="0"/>
              <w:left w:val="nil"/>
              <w:bottom w:val="nil"/>
              <w:right w:val="nil"/>
            </w:tcBorders>
            <w:shd w:val="clear" w:color="auto" w:fill="FFFFFF"/>
            <w:vAlign w:val="center"/>
          </w:tcPr>
          <w:p w14:paraId="4CB35647">
            <w:pPr>
              <w:widowControl/>
              <w:jc w:val="center"/>
              <w:textAlignment w:val="center"/>
              <w:rPr>
                <w:rFonts w:ascii="Times New Roman" w:hAnsi="Times New Roman" w:eastAsia="宋体" w:cs="Times New Roman"/>
                <w:color w:val="000000"/>
                <w:kern w:val="0"/>
                <w:szCs w:val="18"/>
                <w:lang w:bidi="ar"/>
              </w:rPr>
            </w:pPr>
            <w:r>
              <w:rPr>
                <w:rFonts w:ascii="Times New Roman" w:hAnsi="Times New Roman" w:eastAsia="宋体" w:cs="Times New Roman"/>
                <w:color w:val="000000"/>
                <w:kern w:val="0"/>
                <w:szCs w:val="18"/>
                <w:lang w:bidi="ar"/>
              </w:rPr>
              <w:t>StyleGAN,</w:t>
            </w:r>
            <w:r>
              <w:rPr>
                <w:rFonts w:ascii="Times New Roman" w:hAnsi="Times New Roman" w:eastAsia="宋体" w:cs="Times New Roman"/>
                <w:color w:val="000000"/>
                <w:szCs w:val="18"/>
              </w:rPr>
              <w:t>CelebA-HQ</w:t>
            </w:r>
          </w:p>
        </w:tc>
        <w:tc>
          <w:tcPr>
            <w:tcW w:w="2113" w:type="dxa"/>
            <w:gridSpan w:val="2"/>
            <w:tcBorders>
              <w:top w:val="single" w:color="000000" w:sz="4" w:space="0"/>
              <w:left w:val="nil"/>
              <w:bottom w:val="nil"/>
              <w:right w:val="nil"/>
            </w:tcBorders>
            <w:shd w:val="clear" w:color="auto" w:fill="FFFFFF"/>
            <w:vAlign w:val="center"/>
          </w:tcPr>
          <w:p w14:paraId="4FE43193">
            <w:pPr>
              <w:widowControl/>
              <w:jc w:val="center"/>
              <w:textAlignment w:val="center"/>
              <w:rPr>
                <w:rFonts w:ascii="Times New Roman" w:hAnsi="Times New Roman" w:eastAsia="宋体" w:cs="Times New Roman"/>
                <w:color w:val="000000"/>
                <w:kern w:val="0"/>
                <w:szCs w:val="18"/>
                <w:lang w:bidi="ar"/>
              </w:rPr>
            </w:pPr>
            <w:r>
              <w:rPr>
                <w:rFonts w:ascii="Times New Roman" w:hAnsi="Times New Roman" w:eastAsia="宋体" w:cs="Times New Roman"/>
                <w:color w:val="000000"/>
                <w:kern w:val="0"/>
                <w:szCs w:val="18"/>
                <w:lang w:bidi="ar"/>
              </w:rPr>
              <w:t>StyleGAN2,FFHQ</w:t>
            </w:r>
          </w:p>
        </w:tc>
        <w:tc>
          <w:tcPr>
            <w:tcW w:w="1427" w:type="dxa"/>
            <w:gridSpan w:val="2"/>
            <w:tcBorders>
              <w:top w:val="single" w:color="000000" w:sz="4" w:space="0"/>
              <w:left w:val="nil"/>
              <w:bottom w:val="nil"/>
              <w:right w:val="nil"/>
            </w:tcBorders>
            <w:shd w:val="clear" w:color="auto" w:fill="FFFFFF"/>
            <w:vAlign w:val="center"/>
          </w:tcPr>
          <w:p w14:paraId="52D3EF3D">
            <w:pPr>
              <w:widowControl/>
              <w:jc w:val="center"/>
              <w:textAlignment w:val="center"/>
              <w:rPr>
                <w:rFonts w:hint="default" w:ascii="Times New Roman" w:hAnsi="Times New Roman" w:eastAsia="宋体" w:cs="Times New Roman"/>
                <w:color w:val="000000"/>
                <w:kern w:val="0"/>
                <w:szCs w:val="18"/>
                <w:lang w:val="en-US" w:eastAsia="zh-CN" w:bidi="ar"/>
              </w:rPr>
            </w:pPr>
            <w:r>
              <w:rPr>
                <w:rFonts w:hint="default" w:ascii="Times New Roman" w:hAnsi="Times New Roman" w:eastAsia="宋体" w:cs="Times New Roman"/>
                <w:color w:val="000000"/>
                <w:kern w:val="0"/>
                <w:szCs w:val="18"/>
                <w:lang w:val="en-US" w:eastAsia="zh-CN" w:bidi="ar"/>
              </w:rPr>
              <w:t>ave</w:t>
            </w:r>
          </w:p>
        </w:tc>
      </w:tr>
      <w:tr w14:paraId="38FA5F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6" w:hRule="atLeast"/>
          <w:jc w:val="center"/>
        </w:trPr>
        <w:tc>
          <w:tcPr>
            <w:tcW w:w="1173" w:type="dxa"/>
            <w:tcBorders>
              <w:top w:val="nil"/>
              <w:left w:val="nil"/>
              <w:bottom w:val="nil"/>
              <w:right w:val="nil"/>
            </w:tcBorders>
            <w:shd w:val="clear" w:color="auto" w:fill="FFFFFF"/>
            <w:vAlign w:val="center"/>
          </w:tcPr>
          <w:p w14:paraId="0B0A842F">
            <w:pPr>
              <w:jc w:val="center"/>
              <w:rPr>
                <w:rFonts w:ascii="Times New Roman" w:hAnsi="Times New Roman" w:eastAsia="宋体" w:cs="Times New Roman"/>
                <w:color w:val="000000"/>
                <w:szCs w:val="18"/>
              </w:rPr>
            </w:pPr>
          </w:p>
        </w:tc>
        <w:tc>
          <w:tcPr>
            <w:tcW w:w="1274" w:type="dxa"/>
            <w:tcBorders>
              <w:top w:val="nil"/>
              <w:left w:val="nil"/>
              <w:bottom w:val="nil"/>
              <w:right w:val="nil"/>
            </w:tcBorders>
            <w:shd w:val="clear" w:color="auto" w:fill="FFFFFF"/>
            <w:vAlign w:val="center"/>
          </w:tcPr>
          <w:p w14:paraId="57877AD6">
            <w:pPr>
              <w:widowControl/>
              <w:jc w:val="right"/>
              <w:textAlignment w:val="center"/>
              <w:rPr>
                <w:rFonts w:ascii="Times New Roman" w:hAnsi="Times New Roman" w:eastAsia="宋体" w:cs="Times New Roman"/>
                <w:color w:val="000000"/>
                <w:szCs w:val="18"/>
              </w:rPr>
            </w:pPr>
            <w:r>
              <w:rPr>
                <w:rFonts w:hint="default" w:ascii="Times New Roman" w:hAnsi="Times New Roman" w:eastAsia="宋体" w:cs="Times New Roman"/>
                <w:color w:val="000000"/>
                <w:kern w:val="0"/>
                <w:szCs w:val="18"/>
                <w:lang w:bidi="ar"/>
              </w:rPr>
              <w:t>A</w:t>
            </w:r>
            <w:r>
              <w:rPr>
                <w:rFonts w:ascii="Times New Roman" w:hAnsi="Times New Roman" w:eastAsia="宋体" w:cs="Times New Roman"/>
                <w:color w:val="000000"/>
                <w:kern w:val="0"/>
                <w:szCs w:val="18"/>
                <w:lang w:bidi="ar"/>
              </w:rPr>
              <w:t>cc</w:t>
            </w:r>
          </w:p>
        </w:tc>
        <w:tc>
          <w:tcPr>
            <w:tcW w:w="1271" w:type="dxa"/>
            <w:tcBorders>
              <w:top w:val="nil"/>
              <w:left w:val="nil"/>
              <w:bottom w:val="nil"/>
              <w:right w:val="nil"/>
            </w:tcBorders>
            <w:shd w:val="clear" w:color="auto" w:fill="FFFFFF"/>
            <w:vAlign w:val="center"/>
          </w:tcPr>
          <w:p w14:paraId="249EF940">
            <w:pPr>
              <w:widowControl/>
              <w:jc w:val="left"/>
              <w:textAlignment w:val="center"/>
              <w:rPr>
                <w:rFonts w:ascii="Times New Roman" w:hAnsi="Times New Roman" w:eastAsia="宋体" w:cs="Times New Roman"/>
                <w:color w:val="000000"/>
                <w:szCs w:val="18"/>
              </w:rPr>
            </w:pPr>
            <w:r>
              <w:rPr>
                <w:rFonts w:hint="default" w:ascii="Times New Roman" w:hAnsi="Times New Roman" w:eastAsia="宋体" w:cs="Times New Roman"/>
                <w:color w:val="000000"/>
                <w:szCs w:val="18"/>
              </w:rPr>
              <w:t>AP</w:t>
            </w:r>
          </w:p>
        </w:tc>
        <w:tc>
          <w:tcPr>
            <w:tcW w:w="1057" w:type="dxa"/>
            <w:tcBorders>
              <w:top w:val="nil"/>
              <w:left w:val="nil"/>
              <w:bottom w:val="nil"/>
              <w:right w:val="nil"/>
            </w:tcBorders>
            <w:shd w:val="clear" w:color="auto" w:fill="FFFFFF"/>
            <w:vAlign w:val="center"/>
          </w:tcPr>
          <w:p w14:paraId="770C8F9E">
            <w:pPr>
              <w:widowControl/>
              <w:jc w:val="right"/>
              <w:textAlignment w:val="center"/>
              <w:rPr>
                <w:rFonts w:ascii="Times New Roman" w:hAnsi="Times New Roman" w:eastAsia="宋体" w:cs="Times New Roman"/>
                <w:color w:val="000000"/>
                <w:szCs w:val="18"/>
              </w:rPr>
            </w:pPr>
            <w:r>
              <w:rPr>
                <w:rFonts w:hint="default" w:ascii="Times New Roman" w:hAnsi="Times New Roman" w:eastAsia="宋体" w:cs="Times New Roman"/>
                <w:color w:val="000000"/>
                <w:kern w:val="0"/>
                <w:szCs w:val="18"/>
                <w:lang w:bidi="ar"/>
              </w:rPr>
              <w:t>A</w:t>
            </w:r>
            <w:r>
              <w:rPr>
                <w:rFonts w:ascii="Times New Roman" w:hAnsi="Times New Roman" w:eastAsia="宋体" w:cs="Times New Roman"/>
                <w:color w:val="000000"/>
                <w:kern w:val="0"/>
                <w:szCs w:val="18"/>
                <w:lang w:bidi="ar"/>
              </w:rPr>
              <w:t>cc</w:t>
            </w:r>
          </w:p>
        </w:tc>
        <w:tc>
          <w:tcPr>
            <w:tcW w:w="1056" w:type="dxa"/>
            <w:tcBorders>
              <w:top w:val="nil"/>
              <w:left w:val="nil"/>
              <w:bottom w:val="nil"/>
              <w:right w:val="nil"/>
            </w:tcBorders>
            <w:shd w:val="clear" w:color="auto" w:fill="FFFFFF"/>
            <w:vAlign w:val="center"/>
          </w:tcPr>
          <w:p w14:paraId="4DFF3F7F">
            <w:pPr>
              <w:widowControl/>
              <w:jc w:val="left"/>
              <w:textAlignment w:val="center"/>
              <w:rPr>
                <w:rFonts w:ascii="Times New Roman" w:hAnsi="Times New Roman" w:eastAsia="宋体" w:cs="Times New Roman"/>
                <w:color w:val="000000"/>
                <w:szCs w:val="18"/>
              </w:rPr>
            </w:pPr>
            <w:r>
              <w:rPr>
                <w:rFonts w:hint="default" w:ascii="Times New Roman" w:hAnsi="Times New Roman" w:eastAsia="宋体" w:cs="Times New Roman"/>
                <w:color w:val="000000"/>
                <w:szCs w:val="18"/>
              </w:rPr>
              <w:t>AP</w:t>
            </w:r>
          </w:p>
        </w:tc>
        <w:tc>
          <w:tcPr>
            <w:tcW w:w="713" w:type="dxa"/>
            <w:tcBorders>
              <w:top w:val="nil"/>
              <w:left w:val="nil"/>
              <w:bottom w:val="nil"/>
              <w:right w:val="nil"/>
            </w:tcBorders>
            <w:shd w:val="clear" w:color="auto" w:fill="FFFFFF"/>
            <w:vAlign w:val="center"/>
          </w:tcPr>
          <w:p w14:paraId="3230A66D">
            <w:pPr>
              <w:widowControl/>
              <w:jc w:val="right"/>
              <w:textAlignment w:val="center"/>
              <w:rPr>
                <w:rFonts w:hint="default" w:ascii="Times New Roman" w:hAnsi="Times New Roman" w:eastAsia="宋体" w:cs="Times New Roman"/>
                <w:color w:val="000000"/>
                <w:szCs w:val="18"/>
                <w:lang w:val="en-US" w:eastAsia="zh-CN"/>
              </w:rPr>
            </w:pPr>
            <w:r>
              <w:rPr>
                <w:rFonts w:hint="default" w:ascii="Times New Roman" w:hAnsi="Times New Roman" w:eastAsia="宋体" w:cs="Times New Roman"/>
                <w:color w:val="000000"/>
                <w:szCs w:val="18"/>
                <w:lang w:val="en-US" w:eastAsia="zh-CN"/>
              </w:rPr>
              <w:t>Acc</w:t>
            </w:r>
          </w:p>
        </w:tc>
        <w:tc>
          <w:tcPr>
            <w:tcW w:w="714" w:type="dxa"/>
            <w:tcBorders>
              <w:top w:val="nil"/>
              <w:left w:val="nil"/>
              <w:bottom w:val="nil"/>
              <w:right w:val="nil"/>
            </w:tcBorders>
            <w:shd w:val="clear" w:color="auto" w:fill="FFFFFF"/>
            <w:vAlign w:val="center"/>
          </w:tcPr>
          <w:p w14:paraId="17ABD3B3">
            <w:pPr>
              <w:widowControl/>
              <w:jc w:val="left"/>
              <w:textAlignment w:val="center"/>
              <w:rPr>
                <w:rFonts w:hint="default" w:ascii="Times New Roman" w:hAnsi="Times New Roman" w:eastAsia="宋体" w:cs="Times New Roman"/>
                <w:color w:val="000000"/>
                <w:szCs w:val="18"/>
                <w:lang w:val="en-US" w:eastAsia="zh-CN"/>
              </w:rPr>
            </w:pPr>
            <w:r>
              <w:rPr>
                <w:rFonts w:hint="default" w:ascii="Times New Roman" w:hAnsi="Times New Roman" w:eastAsia="宋体" w:cs="Times New Roman"/>
                <w:color w:val="000000"/>
                <w:szCs w:val="18"/>
                <w:lang w:val="en-US" w:eastAsia="zh-CN"/>
              </w:rPr>
              <w:t>AP</w:t>
            </w:r>
          </w:p>
        </w:tc>
      </w:tr>
      <w:tr w14:paraId="639337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6" w:hRule="atLeast"/>
          <w:jc w:val="center"/>
        </w:trPr>
        <w:tc>
          <w:tcPr>
            <w:tcW w:w="1173" w:type="dxa"/>
            <w:tcBorders>
              <w:top w:val="nil"/>
              <w:left w:val="nil"/>
              <w:bottom w:val="nil"/>
              <w:right w:val="nil"/>
            </w:tcBorders>
            <w:shd w:val="clear" w:color="auto" w:fill="FFFFFF"/>
            <w:vAlign w:val="center"/>
          </w:tcPr>
          <w:p w14:paraId="27552033">
            <w:pPr>
              <w:widowControl/>
              <w:jc w:val="both"/>
              <w:textAlignment w:val="center"/>
              <w:rPr>
                <w:rFonts w:ascii="Times New Roman" w:hAnsi="Times New Roman" w:eastAsia="宋体" w:cs="Times New Roman"/>
                <w:color w:val="000000"/>
                <w:szCs w:val="18"/>
              </w:rPr>
            </w:pPr>
            <w:r>
              <w:rPr>
                <w:rFonts w:ascii="Times New Roman" w:hAnsi="Times New Roman" w:cs="Times New Roman"/>
                <w:color w:val="000000"/>
                <w:kern w:val="0"/>
                <w:szCs w:val="18"/>
              </w:rPr>
              <w:t>Wang</w:t>
            </w:r>
            <w:r>
              <w:rPr>
                <w:rFonts w:ascii="Times New Roman" w:hAnsi="Times New Roman" w:cs="Times New Roman"/>
                <w:color w:val="000000"/>
                <w:kern w:val="0"/>
                <w:szCs w:val="18"/>
                <w:vertAlign w:val="superscript"/>
              </w:rPr>
              <w:t>[</w:t>
            </w:r>
            <w:r>
              <w:rPr>
                <w:rFonts w:hint="default" w:ascii="Times New Roman" w:hAnsi="Times New Roman" w:cs="Times New Roman"/>
                <w:color w:val="000000"/>
                <w:kern w:val="0"/>
                <w:szCs w:val="18"/>
                <w:vertAlign w:val="superscript"/>
              </w:rPr>
              <w:t>7</w:t>
            </w:r>
            <w:r>
              <w:rPr>
                <w:rFonts w:ascii="Times New Roman" w:hAnsi="Times New Roman" w:cs="Times New Roman"/>
                <w:color w:val="000000"/>
                <w:kern w:val="0"/>
                <w:szCs w:val="18"/>
                <w:vertAlign w:val="superscript"/>
              </w:rPr>
              <w:t>]</w:t>
            </w:r>
          </w:p>
        </w:tc>
        <w:tc>
          <w:tcPr>
            <w:tcW w:w="1274" w:type="dxa"/>
            <w:tcBorders>
              <w:top w:val="nil"/>
              <w:left w:val="nil"/>
              <w:bottom w:val="nil"/>
              <w:right w:val="nil"/>
            </w:tcBorders>
            <w:shd w:val="clear" w:color="auto" w:fill="FFFFFF"/>
            <w:vAlign w:val="center"/>
          </w:tcPr>
          <w:p w14:paraId="5D80AA18">
            <w:pPr>
              <w:widowControl/>
              <w:jc w:val="right"/>
              <w:textAlignment w:val="center"/>
              <w:rPr>
                <w:rFonts w:ascii="Times New Roman" w:hAnsi="Times New Roman" w:eastAsia="宋体" w:cs="Times New Roman"/>
                <w:color w:val="000000"/>
                <w:szCs w:val="18"/>
              </w:rPr>
            </w:pPr>
            <w:r>
              <w:rPr>
                <w:rFonts w:hint="default" w:ascii="Times New Roman" w:hAnsi="Times New Roman" w:eastAsia="宋体" w:cs="Times New Roman"/>
                <w:color w:val="000000"/>
                <w:szCs w:val="18"/>
              </w:rPr>
              <w:t>49.7</w:t>
            </w:r>
          </w:p>
        </w:tc>
        <w:tc>
          <w:tcPr>
            <w:tcW w:w="1271" w:type="dxa"/>
            <w:tcBorders>
              <w:top w:val="nil"/>
              <w:left w:val="nil"/>
              <w:bottom w:val="nil"/>
              <w:right w:val="nil"/>
            </w:tcBorders>
            <w:shd w:val="clear" w:color="auto" w:fill="FFFFFF"/>
            <w:vAlign w:val="center"/>
          </w:tcPr>
          <w:p w14:paraId="0A95B817">
            <w:pPr>
              <w:widowControl/>
              <w:jc w:val="left"/>
              <w:textAlignment w:val="center"/>
              <w:rPr>
                <w:rFonts w:ascii="Times New Roman" w:hAnsi="Times New Roman" w:eastAsia="宋体" w:cs="Times New Roman"/>
                <w:color w:val="000000"/>
                <w:szCs w:val="18"/>
              </w:rPr>
            </w:pPr>
            <w:r>
              <w:rPr>
                <w:rFonts w:hint="default" w:ascii="Times New Roman" w:hAnsi="Times New Roman" w:eastAsia="宋体" w:cs="Times New Roman"/>
                <w:color w:val="000000"/>
                <w:szCs w:val="18"/>
              </w:rPr>
              <w:t>45.1</w:t>
            </w:r>
          </w:p>
        </w:tc>
        <w:tc>
          <w:tcPr>
            <w:tcW w:w="1057" w:type="dxa"/>
            <w:tcBorders>
              <w:top w:val="nil"/>
              <w:left w:val="nil"/>
              <w:bottom w:val="nil"/>
              <w:right w:val="nil"/>
            </w:tcBorders>
            <w:shd w:val="clear" w:color="auto" w:fill="FFFFFF"/>
            <w:vAlign w:val="center"/>
          </w:tcPr>
          <w:p w14:paraId="678E1D53">
            <w:pPr>
              <w:widowControl/>
              <w:jc w:val="right"/>
              <w:textAlignment w:val="center"/>
              <w:rPr>
                <w:rFonts w:ascii="Times New Roman" w:hAnsi="Times New Roman" w:eastAsia="宋体" w:cs="Times New Roman"/>
                <w:color w:val="000000"/>
                <w:szCs w:val="18"/>
              </w:rPr>
            </w:pPr>
            <w:r>
              <w:rPr>
                <w:rFonts w:ascii="Times New Roman" w:hAnsi="Times New Roman" w:eastAsia="宋体" w:cs="Times New Roman"/>
                <w:color w:val="000000"/>
                <w:kern w:val="0"/>
                <w:szCs w:val="18"/>
                <w:lang w:bidi="ar"/>
              </w:rPr>
              <w:t>5</w:t>
            </w:r>
            <w:r>
              <w:rPr>
                <w:rFonts w:hint="default" w:ascii="Times New Roman" w:hAnsi="Times New Roman" w:eastAsia="宋体" w:cs="Times New Roman"/>
                <w:color w:val="000000"/>
                <w:kern w:val="0"/>
                <w:szCs w:val="18"/>
                <w:lang w:bidi="ar"/>
              </w:rPr>
              <w:t>1.9</w:t>
            </w:r>
          </w:p>
        </w:tc>
        <w:tc>
          <w:tcPr>
            <w:tcW w:w="1056" w:type="dxa"/>
            <w:tcBorders>
              <w:top w:val="nil"/>
              <w:left w:val="nil"/>
              <w:bottom w:val="nil"/>
              <w:right w:val="nil"/>
            </w:tcBorders>
            <w:shd w:val="clear" w:color="auto" w:fill="FFFFFF"/>
            <w:vAlign w:val="center"/>
          </w:tcPr>
          <w:p w14:paraId="6D0BC605">
            <w:pPr>
              <w:widowControl/>
              <w:jc w:val="left"/>
              <w:textAlignment w:val="center"/>
              <w:rPr>
                <w:rFonts w:ascii="Times New Roman" w:hAnsi="Times New Roman" w:eastAsia="宋体" w:cs="Times New Roman"/>
                <w:color w:val="000000"/>
                <w:szCs w:val="18"/>
              </w:rPr>
            </w:pPr>
            <w:r>
              <w:rPr>
                <w:rFonts w:ascii="Times New Roman" w:hAnsi="Times New Roman" w:eastAsia="宋体" w:cs="Times New Roman"/>
                <w:color w:val="000000"/>
                <w:kern w:val="0"/>
                <w:szCs w:val="18"/>
                <w:lang w:bidi="ar"/>
              </w:rPr>
              <w:t>74</w:t>
            </w:r>
            <w:r>
              <w:rPr>
                <w:rFonts w:hint="default" w:ascii="Times New Roman" w:hAnsi="Times New Roman" w:eastAsia="宋体" w:cs="Times New Roman"/>
                <w:color w:val="000000"/>
                <w:kern w:val="0"/>
                <w:szCs w:val="18"/>
                <w:lang w:bidi="ar"/>
              </w:rPr>
              <w:t>.2</w:t>
            </w:r>
          </w:p>
        </w:tc>
        <w:tc>
          <w:tcPr>
            <w:tcW w:w="713" w:type="dxa"/>
            <w:tcBorders>
              <w:top w:val="nil"/>
              <w:left w:val="nil"/>
              <w:bottom w:val="nil"/>
              <w:right w:val="nil"/>
            </w:tcBorders>
            <w:shd w:val="clear" w:color="auto" w:fill="FFFFFF"/>
            <w:vAlign w:val="center"/>
          </w:tcPr>
          <w:p w14:paraId="690BEB90">
            <w:pPr>
              <w:keepNext w:val="0"/>
              <w:keepLines w:val="0"/>
              <w:widowControl/>
              <w:suppressLineNumbers w:val="0"/>
              <w:jc w:val="right"/>
              <w:textAlignment w:val="center"/>
              <w:rPr>
                <w:rFonts w:ascii="Times New Roman" w:hAnsi="Times New Roman" w:eastAsia="宋体" w:cs="Times New Roman"/>
                <w:color w:val="000000"/>
                <w:kern w:val="0"/>
                <w:szCs w:val="18"/>
                <w:lang w:bidi="ar"/>
              </w:rPr>
            </w:pPr>
            <w:r>
              <w:rPr>
                <w:rFonts w:hint="default" w:ascii="Times New Roman" w:hAnsi="Times New Roman" w:eastAsia="宋体" w:cs="Times New Roman"/>
                <w:i w:val="0"/>
                <w:iCs w:val="0"/>
                <w:color w:val="000000"/>
                <w:kern w:val="0"/>
                <w:sz w:val="18"/>
                <w:szCs w:val="18"/>
                <w:u w:val="none"/>
                <w:lang w:val="en-US" w:eastAsia="zh-CN" w:bidi="ar"/>
              </w:rPr>
              <w:t xml:space="preserve">50.8 </w:t>
            </w:r>
          </w:p>
        </w:tc>
        <w:tc>
          <w:tcPr>
            <w:tcW w:w="714" w:type="dxa"/>
            <w:tcBorders>
              <w:top w:val="nil"/>
              <w:left w:val="nil"/>
              <w:bottom w:val="nil"/>
              <w:right w:val="nil"/>
            </w:tcBorders>
            <w:shd w:val="clear" w:color="auto" w:fill="FFFFFF"/>
            <w:vAlign w:val="center"/>
          </w:tcPr>
          <w:p w14:paraId="3FF77614">
            <w:pPr>
              <w:keepNext w:val="0"/>
              <w:keepLines w:val="0"/>
              <w:widowControl/>
              <w:suppressLineNumbers w:val="0"/>
              <w:jc w:val="both"/>
              <w:textAlignment w:val="center"/>
              <w:rPr>
                <w:rFonts w:ascii="Times New Roman" w:hAnsi="Times New Roman" w:eastAsia="宋体" w:cs="Times New Roman"/>
                <w:color w:val="000000"/>
                <w:kern w:val="0"/>
                <w:szCs w:val="18"/>
                <w:lang w:bidi="ar"/>
              </w:rPr>
            </w:pPr>
            <w:r>
              <w:rPr>
                <w:rFonts w:hint="default" w:ascii="Times New Roman" w:hAnsi="Times New Roman" w:eastAsia="宋体" w:cs="Times New Roman"/>
                <w:i w:val="0"/>
                <w:iCs w:val="0"/>
                <w:color w:val="000000"/>
                <w:kern w:val="0"/>
                <w:sz w:val="18"/>
                <w:szCs w:val="18"/>
                <w:u w:val="none"/>
                <w:lang w:val="en-US" w:eastAsia="zh-CN" w:bidi="ar"/>
              </w:rPr>
              <w:t>59.7</w:t>
            </w:r>
          </w:p>
        </w:tc>
      </w:tr>
      <w:tr w14:paraId="499B4F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6" w:hRule="atLeast"/>
          <w:jc w:val="center"/>
        </w:trPr>
        <w:tc>
          <w:tcPr>
            <w:tcW w:w="1173" w:type="dxa"/>
            <w:tcBorders>
              <w:top w:val="nil"/>
              <w:left w:val="nil"/>
              <w:bottom w:val="nil"/>
              <w:right w:val="nil"/>
            </w:tcBorders>
            <w:shd w:val="clear" w:color="auto" w:fill="FFFFFF"/>
            <w:vAlign w:val="center"/>
          </w:tcPr>
          <w:p w14:paraId="0E7FFA08">
            <w:pPr>
              <w:widowControl/>
              <w:jc w:val="both"/>
              <w:textAlignment w:val="center"/>
              <w:rPr>
                <w:rFonts w:ascii="Times New Roman" w:hAnsi="Times New Roman" w:eastAsia="宋体" w:cs="Times New Roman"/>
                <w:color w:val="000000"/>
                <w:szCs w:val="18"/>
              </w:rPr>
            </w:pPr>
            <w:r>
              <w:rPr>
                <w:rFonts w:ascii="Times New Roman" w:hAnsi="Times New Roman" w:cs="Times New Roman"/>
                <w:color w:val="000000"/>
                <w:kern w:val="0"/>
                <w:szCs w:val="18"/>
              </w:rPr>
              <w:t>Frank</w:t>
            </w:r>
            <w:r>
              <w:rPr>
                <w:rFonts w:ascii="Times New Roman" w:hAnsi="Times New Roman" w:cs="Times New Roman"/>
                <w:color w:val="000000"/>
                <w:kern w:val="0"/>
                <w:szCs w:val="18"/>
                <w:vertAlign w:val="superscript"/>
              </w:rPr>
              <w:t>[3</w:t>
            </w:r>
            <w:r>
              <w:rPr>
                <w:rFonts w:hint="default" w:ascii="Times New Roman" w:hAnsi="Times New Roman" w:cs="Times New Roman"/>
                <w:color w:val="000000"/>
                <w:kern w:val="0"/>
                <w:szCs w:val="18"/>
                <w:vertAlign w:val="superscript"/>
              </w:rPr>
              <w:t>5</w:t>
            </w:r>
            <w:r>
              <w:rPr>
                <w:rFonts w:ascii="Times New Roman" w:hAnsi="Times New Roman" w:cs="Times New Roman"/>
                <w:color w:val="000000"/>
                <w:kern w:val="0"/>
                <w:szCs w:val="18"/>
                <w:vertAlign w:val="superscript"/>
              </w:rPr>
              <w:t>]</w:t>
            </w:r>
          </w:p>
        </w:tc>
        <w:tc>
          <w:tcPr>
            <w:tcW w:w="1274" w:type="dxa"/>
            <w:tcBorders>
              <w:top w:val="nil"/>
              <w:left w:val="nil"/>
              <w:bottom w:val="nil"/>
              <w:right w:val="nil"/>
            </w:tcBorders>
            <w:shd w:val="clear" w:color="auto" w:fill="FFFFFF"/>
            <w:vAlign w:val="center"/>
          </w:tcPr>
          <w:p w14:paraId="51F756D8">
            <w:pPr>
              <w:widowControl/>
              <w:jc w:val="right"/>
              <w:textAlignment w:val="center"/>
              <w:rPr>
                <w:rFonts w:ascii="Times New Roman" w:hAnsi="Times New Roman" w:eastAsia="宋体" w:cs="Times New Roman"/>
                <w:color w:val="000000"/>
                <w:szCs w:val="18"/>
              </w:rPr>
            </w:pPr>
            <w:r>
              <w:rPr>
                <w:rFonts w:ascii="Times New Roman" w:hAnsi="Times New Roman" w:eastAsia="宋体" w:cs="Times New Roman"/>
                <w:color w:val="000000"/>
                <w:kern w:val="0"/>
                <w:szCs w:val="18"/>
                <w:lang w:bidi="ar"/>
              </w:rPr>
              <w:t>67.</w:t>
            </w:r>
            <w:r>
              <w:rPr>
                <w:rFonts w:hint="default" w:ascii="Times New Roman" w:hAnsi="Times New Roman" w:eastAsia="宋体" w:cs="Times New Roman"/>
                <w:color w:val="000000"/>
                <w:kern w:val="0"/>
                <w:szCs w:val="18"/>
                <w:lang w:bidi="ar"/>
              </w:rPr>
              <w:t>2</w:t>
            </w:r>
          </w:p>
        </w:tc>
        <w:tc>
          <w:tcPr>
            <w:tcW w:w="1271" w:type="dxa"/>
            <w:tcBorders>
              <w:top w:val="nil"/>
              <w:left w:val="nil"/>
              <w:bottom w:val="nil"/>
              <w:right w:val="nil"/>
            </w:tcBorders>
            <w:shd w:val="clear" w:color="auto" w:fill="FFFFFF"/>
            <w:vAlign w:val="center"/>
          </w:tcPr>
          <w:p w14:paraId="52AFFD4D">
            <w:pPr>
              <w:widowControl/>
              <w:jc w:val="left"/>
              <w:textAlignment w:val="center"/>
              <w:rPr>
                <w:rFonts w:ascii="Times New Roman" w:hAnsi="Times New Roman" w:eastAsia="宋体" w:cs="Times New Roman"/>
                <w:color w:val="000000"/>
                <w:szCs w:val="18"/>
              </w:rPr>
            </w:pPr>
            <w:r>
              <w:rPr>
                <w:rFonts w:ascii="Times New Roman" w:hAnsi="Times New Roman" w:eastAsia="宋体" w:cs="Times New Roman"/>
                <w:color w:val="000000"/>
                <w:kern w:val="0"/>
                <w:szCs w:val="18"/>
                <w:lang w:bidi="ar"/>
              </w:rPr>
              <w:t>78.2</w:t>
            </w:r>
          </w:p>
        </w:tc>
        <w:tc>
          <w:tcPr>
            <w:tcW w:w="1057" w:type="dxa"/>
            <w:tcBorders>
              <w:top w:val="nil"/>
              <w:left w:val="nil"/>
              <w:bottom w:val="nil"/>
              <w:right w:val="nil"/>
            </w:tcBorders>
            <w:shd w:val="clear" w:color="auto" w:fill="FFFFFF"/>
            <w:vAlign w:val="center"/>
          </w:tcPr>
          <w:p w14:paraId="03F3E2AA">
            <w:pPr>
              <w:widowControl/>
              <w:jc w:val="right"/>
              <w:textAlignment w:val="center"/>
              <w:rPr>
                <w:rFonts w:ascii="Times New Roman" w:hAnsi="Times New Roman" w:eastAsia="宋体" w:cs="Times New Roman"/>
                <w:color w:val="000000"/>
                <w:szCs w:val="18"/>
              </w:rPr>
            </w:pPr>
            <w:r>
              <w:rPr>
                <w:rFonts w:ascii="Times New Roman" w:hAnsi="Times New Roman" w:eastAsia="宋体" w:cs="Times New Roman"/>
                <w:color w:val="000000"/>
                <w:kern w:val="0"/>
                <w:szCs w:val="18"/>
                <w:lang w:bidi="ar"/>
              </w:rPr>
              <w:t>58.</w:t>
            </w:r>
            <w:r>
              <w:rPr>
                <w:rFonts w:hint="default" w:ascii="Times New Roman" w:hAnsi="Times New Roman" w:eastAsia="宋体" w:cs="Times New Roman"/>
                <w:color w:val="000000"/>
                <w:kern w:val="0"/>
                <w:szCs w:val="18"/>
                <w:lang w:bidi="ar"/>
              </w:rPr>
              <w:t>3</w:t>
            </w:r>
          </w:p>
        </w:tc>
        <w:tc>
          <w:tcPr>
            <w:tcW w:w="1056" w:type="dxa"/>
            <w:tcBorders>
              <w:top w:val="nil"/>
              <w:left w:val="nil"/>
              <w:bottom w:val="nil"/>
              <w:right w:val="nil"/>
            </w:tcBorders>
            <w:shd w:val="clear" w:color="auto" w:fill="FFFFFF"/>
            <w:vAlign w:val="center"/>
          </w:tcPr>
          <w:p w14:paraId="0C5C9A2E">
            <w:pPr>
              <w:widowControl/>
              <w:jc w:val="left"/>
              <w:textAlignment w:val="center"/>
              <w:rPr>
                <w:rFonts w:ascii="Times New Roman" w:hAnsi="Times New Roman" w:eastAsia="宋体" w:cs="Times New Roman"/>
                <w:color w:val="000000"/>
                <w:szCs w:val="18"/>
              </w:rPr>
            </w:pPr>
            <w:r>
              <w:rPr>
                <w:rFonts w:ascii="Times New Roman" w:hAnsi="Times New Roman" w:eastAsia="宋体" w:cs="Times New Roman"/>
                <w:color w:val="000000"/>
                <w:kern w:val="0"/>
                <w:szCs w:val="18"/>
                <w:lang w:bidi="ar"/>
              </w:rPr>
              <w:t>63.6</w:t>
            </w:r>
          </w:p>
        </w:tc>
        <w:tc>
          <w:tcPr>
            <w:tcW w:w="713" w:type="dxa"/>
            <w:tcBorders>
              <w:top w:val="nil"/>
              <w:left w:val="nil"/>
              <w:bottom w:val="nil"/>
              <w:right w:val="nil"/>
            </w:tcBorders>
            <w:shd w:val="clear" w:color="auto" w:fill="FFFFFF"/>
            <w:vAlign w:val="center"/>
          </w:tcPr>
          <w:p w14:paraId="17584C5C">
            <w:pPr>
              <w:keepNext w:val="0"/>
              <w:keepLines w:val="0"/>
              <w:widowControl/>
              <w:suppressLineNumbers w:val="0"/>
              <w:jc w:val="right"/>
              <w:textAlignment w:val="center"/>
              <w:rPr>
                <w:rFonts w:ascii="Times New Roman" w:hAnsi="Times New Roman" w:eastAsia="宋体" w:cs="Times New Roman"/>
                <w:color w:val="000000"/>
                <w:kern w:val="0"/>
                <w:szCs w:val="18"/>
                <w:lang w:bidi="ar"/>
              </w:rPr>
            </w:pPr>
            <w:r>
              <w:rPr>
                <w:rFonts w:hint="default" w:ascii="Times New Roman" w:hAnsi="Times New Roman" w:eastAsia="宋体" w:cs="Times New Roman"/>
                <w:i w:val="0"/>
                <w:iCs w:val="0"/>
                <w:color w:val="000000"/>
                <w:kern w:val="0"/>
                <w:sz w:val="18"/>
                <w:szCs w:val="18"/>
                <w:u w:val="none"/>
                <w:lang w:val="en-US" w:eastAsia="zh-CN" w:bidi="ar"/>
              </w:rPr>
              <w:t xml:space="preserve">62.7 </w:t>
            </w:r>
          </w:p>
        </w:tc>
        <w:tc>
          <w:tcPr>
            <w:tcW w:w="714" w:type="dxa"/>
            <w:tcBorders>
              <w:top w:val="nil"/>
              <w:left w:val="nil"/>
              <w:bottom w:val="nil"/>
              <w:right w:val="nil"/>
            </w:tcBorders>
            <w:shd w:val="clear" w:color="auto" w:fill="FFFFFF"/>
            <w:vAlign w:val="center"/>
          </w:tcPr>
          <w:p w14:paraId="5199D5F8">
            <w:pPr>
              <w:keepNext w:val="0"/>
              <w:keepLines w:val="0"/>
              <w:widowControl/>
              <w:suppressLineNumbers w:val="0"/>
              <w:jc w:val="both"/>
              <w:textAlignment w:val="center"/>
              <w:rPr>
                <w:rFonts w:ascii="Times New Roman" w:hAnsi="Times New Roman" w:eastAsia="宋体" w:cs="Times New Roman"/>
                <w:color w:val="000000"/>
                <w:kern w:val="0"/>
                <w:szCs w:val="18"/>
                <w:lang w:bidi="ar"/>
              </w:rPr>
            </w:pPr>
            <w:r>
              <w:rPr>
                <w:rFonts w:hint="default" w:ascii="Times New Roman" w:hAnsi="Times New Roman" w:eastAsia="宋体" w:cs="Times New Roman"/>
                <w:i w:val="0"/>
                <w:iCs w:val="0"/>
                <w:color w:val="000000"/>
                <w:kern w:val="0"/>
                <w:sz w:val="18"/>
                <w:szCs w:val="18"/>
                <w:u w:val="none"/>
                <w:lang w:val="en-US" w:eastAsia="zh-CN" w:bidi="ar"/>
              </w:rPr>
              <w:t>70.9</w:t>
            </w:r>
          </w:p>
        </w:tc>
      </w:tr>
      <w:tr w14:paraId="54A3F4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6" w:hRule="atLeast"/>
          <w:jc w:val="center"/>
        </w:trPr>
        <w:tc>
          <w:tcPr>
            <w:tcW w:w="1173" w:type="dxa"/>
            <w:tcBorders>
              <w:top w:val="nil"/>
              <w:left w:val="nil"/>
              <w:bottom w:val="nil"/>
              <w:right w:val="nil"/>
            </w:tcBorders>
            <w:shd w:val="clear" w:color="auto" w:fill="FFFFFF"/>
            <w:vAlign w:val="center"/>
          </w:tcPr>
          <w:p w14:paraId="236968CE">
            <w:pPr>
              <w:widowControl/>
              <w:jc w:val="both"/>
              <w:textAlignment w:val="center"/>
              <w:rPr>
                <w:rFonts w:ascii="Times New Roman" w:hAnsi="Times New Roman" w:eastAsia="宋体" w:cs="Times New Roman"/>
                <w:color w:val="000000"/>
                <w:szCs w:val="18"/>
              </w:rPr>
            </w:pPr>
            <w:r>
              <w:rPr>
                <w:rFonts w:ascii="Times New Roman" w:hAnsi="Times New Roman" w:cs="Times New Roman"/>
                <w:color w:val="000000"/>
                <w:kern w:val="0"/>
                <w:szCs w:val="18"/>
              </w:rPr>
              <w:t>Durall</w:t>
            </w:r>
            <w:r>
              <w:rPr>
                <w:rFonts w:ascii="Times New Roman" w:hAnsi="Times New Roman" w:cs="Times New Roman"/>
                <w:color w:val="000000"/>
                <w:kern w:val="0"/>
                <w:szCs w:val="18"/>
                <w:vertAlign w:val="superscript"/>
              </w:rPr>
              <w:t>[</w:t>
            </w:r>
            <w:r>
              <w:rPr>
                <w:rFonts w:hint="default" w:ascii="Times New Roman" w:hAnsi="Times New Roman" w:cs="Times New Roman"/>
                <w:color w:val="000000"/>
                <w:kern w:val="0"/>
                <w:szCs w:val="18"/>
                <w:vertAlign w:val="superscript"/>
              </w:rPr>
              <w:t>23</w:t>
            </w:r>
            <w:r>
              <w:rPr>
                <w:rFonts w:ascii="Times New Roman" w:hAnsi="Times New Roman" w:cs="Times New Roman"/>
                <w:color w:val="000000"/>
                <w:kern w:val="0"/>
                <w:szCs w:val="18"/>
                <w:vertAlign w:val="superscript"/>
              </w:rPr>
              <w:t>]</w:t>
            </w:r>
          </w:p>
        </w:tc>
        <w:tc>
          <w:tcPr>
            <w:tcW w:w="1274" w:type="dxa"/>
            <w:tcBorders>
              <w:top w:val="nil"/>
              <w:left w:val="nil"/>
              <w:bottom w:val="nil"/>
              <w:right w:val="nil"/>
            </w:tcBorders>
            <w:shd w:val="clear" w:color="auto" w:fill="FFFFFF"/>
            <w:vAlign w:val="center"/>
          </w:tcPr>
          <w:p w14:paraId="19F42CD4">
            <w:pPr>
              <w:widowControl/>
              <w:jc w:val="right"/>
              <w:textAlignment w:val="center"/>
              <w:rPr>
                <w:rFonts w:ascii="Times New Roman" w:hAnsi="Times New Roman" w:eastAsia="宋体" w:cs="Times New Roman"/>
                <w:color w:val="000000"/>
                <w:szCs w:val="18"/>
              </w:rPr>
            </w:pPr>
            <w:r>
              <w:rPr>
                <w:rFonts w:ascii="Times New Roman" w:hAnsi="Times New Roman" w:eastAsia="宋体" w:cs="Times New Roman"/>
                <w:color w:val="000000"/>
                <w:kern w:val="0"/>
                <w:szCs w:val="18"/>
                <w:lang w:bidi="ar"/>
              </w:rPr>
              <w:t>57.</w:t>
            </w:r>
            <w:r>
              <w:rPr>
                <w:rFonts w:hint="default" w:ascii="Times New Roman" w:hAnsi="Times New Roman" w:eastAsia="宋体" w:cs="Times New Roman"/>
                <w:color w:val="000000"/>
                <w:kern w:val="0"/>
                <w:szCs w:val="18"/>
                <w:lang w:bidi="ar"/>
              </w:rPr>
              <w:t>2</w:t>
            </w:r>
          </w:p>
        </w:tc>
        <w:tc>
          <w:tcPr>
            <w:tcW w:w="1271" w:type="dxa"/>
            <w:tcBorders>
              <w:top w:val="nil"/>
              <w:left w:val="nil"/>
              <w:bottom w:val="nil"/>
              <w:right w:val="nil"/>
            </w:tcBorders>
            <w:shd w:val="clear" w:color="auto" w:fill="FFFFFF"/>
            <w:vAlign w:val="center"/>
          </w:tcPr>
          <w:p w14:paraId="780F13B0">
            <w:pPr>
              <w:widowControl/>
              <w:jc w:val="left"/>
              <w:textAlignment w:val="center"/>
              <w:rPr>
                <w:rFonts w:ascii="Times New Roman" w:hAnsi="Times New Roman" w:eastAsia="宋体" w:cs="Times New Roman"/>
                <w:color w:val="000000"/>
                <w:szCs w:val="18"/>
              </w:rPr>
            </w:pPr>
            <w:r>
              <w:rPr>
                <w:rFonts w:ascii="Times New Roman" w:hAnsi="Times New Roman" w:eastAsia="宋体" w:cs="Times New Roman"/>
                <w:color w:val="000000"/>
                <w:kern w:val="0"/>
                <w:szCs w:val="18"/>
                <w:lang w:bidi="ar"/>
              </w:rPr>
              <w:t>93.</w:t>
            </w:r>
            <w:r>
              <w:rPr>
                <w:rFonts w:hint="default" w:ascii="Times New Roman" w:hAnsi="Times New Roman" w:eastAsia="宋体" w:cs="Times New Roman"/>
                <w:color w:val="000000"/>
                <w:kern w:val="0"/>
                <w:szCs w:val="18"/>
                <w:lang w:bidi="ar"/>
              </w:rPr>
              <w:t>6</w:t>
            </w:r>
          </w:p>
        </w:tc>
        <w:tc>
          <w:tcPr>
            <w:tcW w:w="1057" w:type="dxa"/>
            <w:tcBorders>
              <w:top w:val="nil"/>
              <w:left w:val="nil"/>
              <w:bottom w:val="nil"/>
              <w:right w:val="nil"/>
            </w:tcBorders>
            <w:shd w:val="clear" w:color="auto" w:fill="FFFFFF"/>
            <w:vAlign w:val="center"/>
          </w:tcPr>
          <w:p w14:paraId="69F070CF">
            <w:pPr>
              <w:widowControl/>
              <w:jc w:val="right"/>
              <w:textAlignment w:val="center"/>
              <w:rPr>
                <w:rFonts w:ascii="Times New Roman" w:hAnsi="Times New Roman" w:eastAsia="宋体" w:cs="Times New Roman"/>
                <w:color w:val="000000"/>
                <w:szCs w:val="18"/>
              </w:rPr>
            </w:pPr>
            <w:r>
              <w:rPr>
                <w:rFonts w:ascii="Times New Roman" w:hAnsi="Times New Roman" w:eastAsia="宋体" w:cs="Times New Roman"/>
                <w:color w:val="000000"/>
                <w:kern w:val="0"/>
                <w:szCs w:val="18"/>
                <w:lang w:bidi="ar"/>
              </w:rPr>
              <w:t>62.</w:t>
            </w:r>
            <w:r>
              <w:rPr>
                <w:rFonts w:hint="default" w:ascii="Times New Roman" w:hAnsi="Times New Roman" w:eastAsia="宋体" w:cs="Times New Roman"/>
                <w:color w:val="000000"/>
                <w:kern w:val="0"/>
                <w:szCs w:val="18"/>
                <w:lang w:bidi="ar"/>
              </w:rPr>
              <w:t>9</w:t>
            </w:r>
          </w:p>
        </w:tc>
        <w:tc>
          <w:tcPr>
            <w:tcW w:w="1056" w:type="dxa"/>
            <w:tcBorders>
              <w:top w:val="nil"/>
              <w:left w:val="nil"/>
              <w:bottom w:val="nil"/>
              <w:right w:val="nil"/>
            </w:tcBorders>
            <w:shd w:val="clear" w:color="auto" w:fill="FFFFFF"/>
            <w:vAlign w:val="center"/>
          </w:tcPr>
          <w:p w14:paraId="6FE9797C">
            <w:pPr>
              <w:widowControl/>
              <w:jc w:val="left"/>
              <w:textAlignment w:val="center"/>
              <w:rPr>
                <w:rFonts w:ascii="Times New Roman" w:hAnsi="Times New Roman" w:eastAsia="宋体" w:cs="Times New Roman"/>
                <w:color w:val="000000"/>
                <w:szCs w:val="18"/>
              </w:rPr>
            </w:pPr>
            <w:r>
              <w:rPr>
                <w:rFonts w:ascii="Times New Roman" w:hAnsi="Times New Roman" w:eastAsia="宋体" w:cs="Times New Roman"/>
                <w:color w:val="000000"/>
                <w:kern w:val="0"/>
                <w:szCs w:val="18"/>
                <w:lang w:bidi="ar"/>
              </w:rPr>
              <w:t>9</w:t>
            </w:r>
            <w:r>
              <w:rPr>
                <w:rFonts w:hint="default" w:ascii="Times New Roman" w:hAnsi="Times New Roman" w:eastAsia="宋体" w:cs="Times New Roman"/>
                <w:color w:val="000000"/>
                <w:kern w:val="0"/>
                <w:szCs w:val="18"/>
                <w:lang w:bidi="ar"/>
              </w:rPr>
              <w:t>1</w:t>
            </w:r>
          </w:p>
        </w:tc>
        <w:tc>
          <w:tcPr>
            <w:tcW w:w="713" w:type="dxa"/>
            <w:tcBorders>
              <w:top w:val="nil"/>
              <w:left w:val="nil"/>
              <w:bottom w:val="nil"/>
              <w:right w:val="nil"/>
            </w:tcBorders>
            <w:shd w:val="clear" w:color="auto" w:fill="FFFFFF"/>
            <w:vAlign w:val="center"/>
          </w:tcPr>
          <w:p w14:paraId="32DD3F1F">
            <w:pPr>
              <w:keepNext w:val="0"/>
              <w:keepLines w:val="0"/>
              <w:widowControl/>
              <w:suppressLineNumbers w:val="0"/>
              <w:jc w:val="right"/>
              <w:textAlignment w:val="center"/>
              <w:rPr>
                <w:rFonts w:ascii="Times New Roman" w:hAnsi="Times New Roman" w:eastAsia="宋体" w:cs="Times New Roman"/>
                <w:color w:val="000000"/>
                <w:kern w:val="0"/>
                <w:szCs w:val="18"/>
                <w:lang w:bidi="ar"/>
              </w:rPr>
            </w:pPr>
            <w:r>
              <w:rPr>
                <w:rFonts w:hint="default" w:ascii="Times New Roman" w:hAnsi="Times New Roman" w:eastAsia="宋体" w:cs="Times New Roman"/>
                <w:i w:val="0"/>
                <w:iCs w:val="0"/>
                <w:color w:val="000000"/>
                <w:kern w:val="0"/>
                <w:sz w:val="18"/>
                <w:szCs w:val="18"/>
                <w:u w:val="none"/>
                <w:lang w:val="en-US" w:eastAsia="zh-CN" w:bidi="ar"/>
              </w:rPr>
              <w:t xml:space="preserve">60.0 </w:t>
            </w:r>
          </w:p>
        </w:tc>
        <w:tc>
          <w:tcPr>
            <w:tcW w:w="714" w:type="dxa"/>
            <w:tcBorders>
              <w:top w:val="nil"/>
              <w:left w:val="nil"/>
              <w:bottom w:val="nil"/>
              <w:right w:val="nil"/>
            </w:tcBorders>
            <w:shd w:val="clear" w:color="auto" w:fill="FFFFFF"/>
            <w:vAlign w:val="center"/>
          </w:tcPr>
          <w:p w14:paraId="588DA18D">
            <w:pPr>
              <w:keepNext w:val="0"/>
              <w:keepLines w:val="0"/>
              <w:widowControl/>
              <w:suppressLineNumbers w:val="0"/>
              <w:jc w:val="both"/>
              <w:textAlignment w:val="center"/>
              <w:rPr>
                <w:rFonts w:ascii="Times New Roman" w:hAnsi="Times New Roman" w:eastAsia="宋体" w:cs="Times New Roman"/>
                <w:color w:val="000000"/>
                <w:kern w:val="0"/>
                <w:szCs w:val="18"/>
                <w:lang w:bidi="ar"/>
              </w:rPr>
            </w:pPr>
            <w:r>
              <w:rPr>
                <w:rFonts w:hint="default" w:ascii="Times New Roman" w:hAnsi="Times New Roman" w:eastAsia="宋体" w:cs="Times New Roman"/>
                <w:i w:val="0"/>
                <w:iCs w:val="0"/>
                <w:color w:val="000000"/>
                <w:kern w:val="0"/>
                <w:sz w:val="18"/>
                <w:szCs w:val="18"/>
                <w:u w:val="none"/>
                <w:lang w:val="en-US" w:eastAsia="zh-CN" w:bidi="ar"/>
              </w:rPr>
              <w:t>92.3</w:t>
            </w:r>
          </w:p>
        </w:tc>
      </w:tr>
      <w:tr w14:paraId="72ACCD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6" w:hRule="atLeast"/>
          <w:jc w:val="center"/>
        </w:trPr>
        <w:tc>
          <w:tcPr>
            <w:tcW w:w="1173" w:type="dxa"/>
            <w:tcBorders>
              <w:top w:val="nil"/>
              <w:left w:val="nil"/>
              <w:bottom w:val="nil"/>
              <w:right w:val="nil"/>
            </w:tcBorders>
            <w:shd w:val="clear" w:color="auto" w:fill="FFFFFF"/>
            <w:vAlign w:val="center"/>
          </w:tcPr>
          <w:p w14:paraId="6A33B26F">
            <w:pPr>
              <w:widowControl/>
              <w:jc w:val="both"/>
              <w:textAlignment w:val="center"/>
              <w:rPr>
                <w:rFonts w:ascii="Times New Roman" w:hAnsi="Times New Roman" w:eastAsia="宋体" w:cs="Times New Roman"/>
                <w:color w:val="000000"/>
                <w:szCs w:val="18"/>
              </w:rPr>
            </w:pPr>
            <w:r>
              <w:rPr>
                <w:rFonts w:ascii="Times New Roman" w:hAnsi="Times New Roman" w:cs="Times New Roman"/>
                <w:color w:val="000000"/>
                <w:kern w:val="0"/>
                <w:szCs w:val="18"/>
              </w:rPr>
              <w:t>He</w:t>
            </w:r>
            <w:r>
              <w:rPr>
                <w:rFonts w:ascii="Times New Roman" w:hAnsi="Times New Roman" w:cs="Times New Roman"/>
                <w:color w:val="000000"/>
                <w:kern w:val="0"/>
                <w:szCs w:val="18"/>
                <w:vertAlign w:val="superscript"/>
              </w:rPr>
              <w:t>[</w:t>
            </w:r>
            <w:r>
              <w:rPr>
                <w:rFonts w:hint="default" w:ascii="Times New Roman" w:hAnsi="Times New Roman" w:cs="Times New Roman"/>
                <w:color w:val="000000"/>
                <w:kern w:val="0"/>
                <w:szCs w:val="18"/>
                <w:vertAlign w:val="superscript"/>
              </w:rPr>
              <w:t>66</w:t>
            </w:r>
            <w:r>
              <w:rPr>
                <w:rFonts w:ascii="Times New Roman" w:hAnsi="Times New Roman" w:cs="Times New Roman"/>
                <w:color w:val="000000"/>
                <w:kern w:val="0"/>
                <w:szCs w:val="18"/>
                <w:vertAlign w:val="superscript"/>
              </w:rPr>
              <w:t>]</w:t>
            </w:r>
          </w:p>
        </w:tc>
        <w:tc>
          <w:tcPr>
            <w:tcW w:w="1274" w:type="dxa"/>
            <w:tcBorders>
              <w:top w:val="nil"/>
              <w:left w:val="nil"/>
              <w:bottom w:val="nil"/>
              <w:right w:val="nil"/>
            </w:tcBorders>
            <w:shd w:val="clear" w:color="auto" w:fill="FFFFFF"/>
            <w:vAlign w:val="center"/>
          </w:tcPr>
          <w:p w14:paraId="5319ACD9">
            <w:pPr>
              <w:widowControl/>
              <w:jc w:val="right"/>
              <w:textAlignment w:val="center"/>
              <w:rPr>
                <w:rFonts w:ascii="Times New Roman" w:hAnsi="Times New Roman" w:eastAsia="宋体" w:cs="Times New Roman"/>
                <w:color w:val="000000"/>
                <w:szCs w:val="18"/>
              </w:rPr>
            </w:pPr>
            <w:r>
              <w:rPr>
                <w:rFonts w:ascii="Times New Roman" w:hAnsi="Times New Roman" w:eastAsia="宋体" w:cs="Times New Roman"/>
                <w:color w:val="000000"/>
                <w:kern w:val="0"/>
                <w:szCs w:val="18"/>
                <w:lang w:bidi="ar"/>
              </w:rPr>
              <w:t xml:space="preserve">65.1 </w:t>
            </w:r>
          </w:p>
        </w:tc>
        <w:tc>
          <w:tcPr>
            <w:tcW w:w="1271" w:type="dxa"/>
            <w:tcBorders>
              <w:top w:val="nil"/>
              <w:left w:val="nil"/>
              <w:bottom w:val="nil"/>
              <w:right w:val="nil"/>
            </w:tcBorders>
            <w:shd w:val="clear" w:color="auto" w:fill="FFFFFF"/>
            <w:vAlign w:val="center"/>
          </w:tcPr>
          <w:p w14:paraId="4E5DB506">
            <w:pPr>
              <w:widowControl/>
              <w:jc w:val="left"/>
              <w:textAlignment w:val="center"/>
              <w:rPr>
                <w:rFonts w:ascii="Times New Roman" w:hAnsi="Times New Roman" w:eastAsia="宋体" w:cs="Times New Roman"/>
                <w:color w:val="000000"/>
                <w:szCs w:val="18"/>
              </w:rPr>
            </w:pPr>
            <w:r>
              <w:rPr>
                <w:rFonts w:ascii="Times New Roman" w:hAnsi="Times New Roman" w:eastAsia="宋体" w:cs="Times New Roman"/>
                <w:color w:val="000000"/>
                <w:kern w:val="0"/>
                <w:szCs w:val="18"/>
                <w:lang w:bidi="ar"/>
              </w:rPr>
              <w:t xml:space="preserve">85.0 </w:t>
            </w:r>
          </w:p>
        </w:tc>
        <w:tc>
          <w:tcPr>
            <w:tcW w:w="1057" w:type="dxa"/>
            <w:tcBorders>
              <w:top w:val="nil"/>
              <w:left w:val="nil"/>
              <w:bottom w:val="nil"/>
              <w:right w:val="nil"/>
            </w:tcBorders>
            <w:shd w:val="clear" w:color="auto" w:fill="FFFFFF"/>
            <w:vAlign w:val="center"/>
          </w:tcPr>
          <w:p w14:paraId="7AF64B43">
            <w:pPr>
              <w:widowControl/>
              <w:jc w:val="right"/>
              <w:textAlignment w:val="center"/>
              <w:rPr>
                <w:rFonts w:ascii="Times New Roman" w:hAnsi="Times New Roman" w:eastAsia="宋体" w:cs="Times New Roman"/>
                <w:color w:val="000000"/>
                <w:szCs w:val="18"/>
              </w:rPr>
            </w:pPr>
            <w:r>
              <w:rPr>
                <w:rFonts w:ascii="Times New Roman" w:hAnsi="Times New Roman" w:eastAsia="宋体" w:cs="Times New Roman"/>
                <w:color w:val="000000"/>
                <w:kern w:val="0"/>
                <w:szCs w:val="18"/>
                <w:lang w:bidi="ar"/>
              </w:rPr>
              <w:t xml:space="preserve">70.2 </w:t>
            </w:r>
          </w:p>
        </w:tc>
        <w:tc>
          <w:tcPr>
            <w:tcW w:w="1056" w:type="dxa"/>
            <w:tcBorders>
              <w:top w:val="nil"/>
              <w:left w:val="nil"/>
              <w:bottom w:val="nil"/>
              <w:right w:val="nil"/>
            </w:tcBorders>
            <w:shd w:val="clear" w:color="auto" w:fill="FFFFFF"/>
            <w:vAlign w:val="center"/>
          </w:tcPr>
          <w:p w14:paraId="5DC26E13">
            <w:pPr>
              <w:widowControl/>
              <w:jc w:val="left"/>
              <w:textAlignment w:val="center"/>
              <w:rPr>
                <w:rFonts w:ascii="Times New Roman" w:hAnsi="Times New Roman" w:eastAsia="宋体" w:cs="Times New Roman"/>
                <w:color w:val="000000"/>
                <w:szCs w:val="18"/>
              </w:rPr>
            </w:pPr>
            <w:r>
              <w:rPr>
                <w:rFonts w:ascii="Times New Roman" w:hAnsi="Times New Roman" w:eastAsia="宋体" w:cs="Times New Roman"/>
                <w:color w:val="000000"/>
                <w:kern w:val="0"/>
                <w:szCs w:val="18"/>
                <w:lang w:bidi="ar"/>
              </w:rPr>
              <w:t xml:space="preserve">96.1 </w:t>
            </w:r>
          </w:p>
        </w:tc>
        <w:tc>
          <w:tcPr>
            <w:tcW w:w="713" w:type="dxa"/>
            <w:tcBorders>
              <w:top w:val="nil"/>
              <w:left w:val="nil"/>
              <w:bottom w:val="nil"/>
              <w:right w:val="nil"/>
            </w:tcBorders>
            <w:shd w:val="clear" w:color="auto" w:fill="FFFFFF"/>
            <w:vAlign w:val="center"/>
          </w:tcPr>
          <w:p w14:paraId="1859165B">
            <w:pPr>
              <w:keepNext w:val="0"/>
              <w:keepLines w:val="0"/>
              <w:widowControl/>
              <w:suppressLineNumbers w:val="0"/>
              <w:jc w:val="right"/>
              <w:textAlignment w:val="center"/>
              <w:rPr>
                <w:rFonts w:ascii="Times New Roman" w:hAnsi="Times New Roman" w:eastAsia="宋体" w:cs="Times New Roman"/>
                <w:color w:val="000000"/>
                <w:kern w:val="0"/>
                <w:szCs w:val="18"/>
                <w:lang w:bidi="ar"/>
              </w:rPr>
            </w:pPr>
            <w:r>
              <w:rPr>
                <w:rFonts w:hint="default" w:ascii="Times New Roman" w:hAnsi="Times New Roman" w:eastAsia="宋体" w:cs="Times New Roman"/>
                <w:i w:val="0"/>
                <w:iCs w:val="0"/>
                <w:color w:val="000000"/>
                <w:kern w:val="0"/>
                <w:sz w:val="18"/>
                <w:szCs w:val="18"/>
                <w:u w:val="none"/>
                <w:lang w:val="en-US" w:eastAsia="zh-CN" w:bidi="ar"/>
              </w:rPr>
              <w:t xml:space="preserve">67.6 </w:t>
            </w:r>
          </w:p>
        </w:tc>
        <w:tc>
          <w:tcPr>
            <w:tcW w:w="714" w:type="dxa"/>
            <w:tcBorders>
              <w:top w:val="nil"/>
              <w:left w:val="nil"/>
              <w:bottom w:val="nil"/>
              <w:right w:val="nil"/>
            </w:tcBorders>
            <w:shd w:val="clear" w:color="auto" w:fill="FFFFFF"/>
            <w:vAlign w:val="center"/>
          </w:tcPr>
          <w:p w14:paraId="3DE403CA">
            <w:pPr>
              <w:keepNext w:val="0"/>
              <w:keepLines w:val="0"/>
              <w:widowControl/>
              <w:suppressLineNumbers w:val="0"/>
              <w:jc w:val="both"/>
              <w:textAlignment w:val="center"/>
              <w:rPr>
                <w:rFonts w:ascii="Times New Roman" w:hAnsi="Times New Roman" w:eastAsia="宋体" w:cs="Times New Roman"/>
                <w:color w:val="000000"/>
                <w:kern w:val="0"/>
                <w:szCs w:val="18"/>
                <w:lang w:bidi="ar"/>
              </w:rPr>
            </w:pPr>
            <w:r>
              <w:rPr>
                <w:rFonts w:hint="default" w:ascii="Times New Roman" w:hAnsi="Times New Roman" w:eastAsia="宋体" w:cs="Times New Roman"/>
                <w:i w:val="0"/>
                <w:iCs w:val="0"/>
                <w:color w:val="000000"/>
                <w:kern w:val="0"/>
                <w:sz w:val="18"/>
                <w:szCs w:val="18"/>
                <w:u w:val="none"/>
                <w:lang w:val="en-US" w:eastAsia="zh-CN" w:bidi="ar"/>
              </w:rPr>
              <w:t>90.6</w:t>
            </w:r>
          </w:p>
        </w:tc>
      </w:tr>
      <w:tr w14:paraId="47A250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6" w:hRule="atLeast"/>
          <w:jc w:val="center"/>
        </w:trPr>
        <w:tc>
          <w:tcPr>
            <w:tcW w:w="1173" w:type="dxa"/>
            <w:tcBorders>
              <w:top w:val="nil"/>
              <w:left w:val="nil"/>
              <w:bottom w:val="nil"/>
              <w:right w:val="nil"/>
            </w:tcBorders>
            <w:shd w:val="clear" w:color="auto" w:fill="FFFFFF"/>
            <w:vAlign w:val="center"/>
          </w:tcPr>
          <w:p w14:paraId="5271E25F">
            <w:pPr>
              <w:widowControl/>
              <w:jc w:val="both"/>
              <w:textAlignment w:val="center"/>
              <w:rPr>
                <w:rFonts w:ascii="Times New Roman" w:hAnsi="Times New Roman" w:eastAsia="宋体" w:cs="Times New Roman"/>
                <w:color w:val="000000"/>
                <w:szCs w:val="18"/>
              </w:rPr>
            </w:pPr>
            <w:r>
              <w:rPr>
                <w:rFonts w:ascii="Times New Roman" w:hAnsi="Times New Roman" w:cs="Times New Roman"/>
                <w:color w:val="000000"/>
                <w:kern w:val="0"/>
                <w:szCs w:val="18"/>
              </w:rPr>
              <w:t>Deng</w:t>
            </w:r>
            <w:r>
              <w:rPr>
                <w:rFonts w:ascii="Times New Roman" w:hAnsi="Times New Roman" w:cs="Times New Roman"/>
                <w:color w:val="000000"/>
                <w:kern w:val="0"/>
                <w:szCs w:val="18"/>
                <w:vertAlign w:val="superscript"/>
              </w:rPr>
              <w:t>[</w:t>
            </w:r>
            <w:r>
              <w:rPr>
                <w:rFonts w:hint="default" w:ascii="Times New Roman" w:hAnsi="Times New Roman" w:cs="Times New Roman"/>
                <w:color w:val="000000"/>
                <w:kern w:val="0"/>
                <w:szCs w:val="18"/>
                <w:vertAlign w:val="superscript"/>
              </w:rPr>
              <w:t>33</w:t>
            </w:r>
            <w:r>
              <w:rPr>
                <w:rFonts w:ascii="Times New Roman" w:hAnsi="Times New Roman" w:cs="Times New Roman"/>
                <w:color w:val="000000"/>
                <w:kern w:val="0"/>
                <w:szCs w:val="18"/>
                <w:vertAlign w:val="superscript"/>
              </w:rPr>
              <w:t>]</w:t>
            </w:r>
          </w:p>
        </w:tc>
        <w:tc>
          <w:tcPr>
            <w:tcW w:w="1274" w:type="dxa"/>
            <w:tcBorders>
              <w:top w:val="nil"/>
              <w:left w:val="nil"/>
              <w:bottom w:val="nil"/>
              <w:right w:val="nil"/>
            </w:tcBorders>
            <w:shd w:val="clear" w:color="auto" w:fill="FFFFFF"/>
            <w:vAlign w:val="bottom"/>
          </w:tcPr>
          <w:p w14:paraId="69A30E68">
            <w:pPr>
              <w:widowControl/>
              <w:jc w:val="right"/>
              <w:textAlignment w:val="bottom"/>
              <w:rPr>
                <w:rFonts w:ascii="Times New Roman" w:hAnsi="Times New Roman" w:eastAsia="宋体" w:cs="Times New Roman"/>
                <w:color w:val="000000"/>
                <w:szCs w:val="18"/>
              </w:rPr>
            </w:pPr>
            <w:r>
              <w:rPr>
                <w:rFonts w:ascii="Times New Roman" w:hAnsi="Times New Roman" w:eastAsia="宋体" w:cs="Times New Roman"/>
                <w:color w:val="000000"/>
                <w:kern w:val="0"/>
                <w:szCs w:val="18"/>
                <w:lang w:bidi="ar"/>
              </w:rPr>
              <w:t xml:space="preserve">79.9 </w:t>
            </w:r>
          </w:p>
        </w:tc>
        <w:tc>
          <w:tcPr>
            <w:tcW w:w="1271" w:type="dxa"/>
            <w:tcBorders>
              <w:top w:val="nil"/>
              <w:left w:val="nil"/>
              <w:bottom w:val="nil"/>
              <w:right w:val="nil"/>
            </w:tcBorders>
            <w:shd w:val="clear" w:color="auto" w:fill="FFFFFF"/>
            <w:vAlign w:val="bottom"/>
          </w:tcPr>
          <w:p w14:paraId="6BCACE72">
            <w:pPr>
              <w:widowControl/>
              <w:jc w:val="left"/>
              <w:textAlignment w:val="bottom"/>
              <w:rPr>
                <w:rFonts w:ascii="Times New Roman" w:hAnsi="Times New Roman" w:eastAsia="宋体" w:cs="Times New Roman"/>
                <w:color w:val="000000"/>
                <w:szCs w:val="18"/>
              </w:rPr>
            </w:pPr>
            <w:r>
              <w:rPr>
                <w:rFonts w:ascii="Times New Roman" w:hAnsi="Times New Roman" w:eastAsia="宋体" w:cs="Times New Roman"/>
                <w:color w:val="000000"/>
                <w:kern w:val="0"/>
                <w:szCs w:val="18"/>
                <w:lang w:bidi="ar"/>
              </w:rPr>
              <w:t xml:space="preserve">99.2 </w:t>
            </w:r>
          </w:p>
        </w:tc>
        <w:tc>
          <w:tcPr>
            <w:tcW w:w="1057" w:type="dxa"/>
            <w:tcBorders>
              <w:top w:val="nil"/>
              <w:left w:val="nil"/>
              <w:bottom w:val="nil"/>
              <w:right w:val="nil"/>
            </w:tcBorders>
            <w:shd w:val="clear" w:color="auto" w:fill="FFFFFF"/>
            <w:vAlign w:val="bottom"/>
          </w:tcPr>
          <w:p w14:paraId="65B42F6C">
            <w:pPr>
              <w:widowControl/>
              <w:jc w:val="right"/>
              <w:textAlignment w:val="bottom"/>
              <w:rPr>
                <w:rFonts w:ascii="Times New Roman" w:hAnsi="Times New Roman" w:eastAsia="宋体" w:cs="Times New Roman"/>
                <w:color w:val="000000"/>
                <w:szCs w:val="18"/>
              </w:rPr>
            </w:pPr>
            <w:r>
              <w:rPr>
                <w:rFonts w:ascii="Times New Roman" w:hAnsi="Times New Roman" w:eastAsia="宋体" w:cs="Times New Roman"/>
                <w:color w:val="000000"/>
                <w:kern w:val="0"/>
                <w:szCs w:val="18"/>
                <w:lang w:bidi="ar"/>
              </w:rPr>
              <w:t xml:space="preserve">77.8 </w:t>
            </w:r>
          </w:p>
        </w:tc>
        <w:tc>
          <w:tcPr>
            <w:tcW w:w="1056" w:type="dxa"/>
            <w:tcBorders>
              <w:top w:val="nil"/>
              <w:left w:val="nil"/>
              <w:bottom w:val="nil"/>
              <w:right w:val="nil"/>
            </w:tcBorders>
            <w:shd w:val="clear" w:color="auto" w:fill="FFFFFF"/>
            <w:vAlign w:val="bottom"/>
          </w:tcPr>
          <w:p w14:paraId="04C62EFE">
            <w:pPr>
              <w:widowControl/>
              <w:jc w:val="left"/>
              <w:textAlignment w:val="bottom"/>
              <w:rPr>
                <w:rFonts w:ascii="Times New Roman" w:hAnsi="Times New Roman" w:eastAsia="宋体" w:cs="Times New Roman"/>
                <w:color w:val="000000"/>
                <w:szCs w:val="18"/>
              </w:rPr>
            </w:pPr>
            <w:r>
              <w:rPr>
                <w:rFonts w:ascii="Times New Roman" w:hAnsi="Times New Roman" w:eastAsia="宋体" w:cs="Times New Roman"/>
                <w:color w:val="000000"/>
                <w:kern w:val="0"/>
                <w:szCs w:val="18"/>
                <w:lang w:bidi="ar"/>
              </w:rPr>
              <w:t xml:space="preserve">93.3 </w:t>
            </w:r>
          </w:p>
        </w:tc>
        <w:tc>
          <w:tcPr>
            <w:tcW w:w="713" w:type="dxa"/>
            <w:tcBorders>
              <w:top w:val="nil"/>
              <w:left w:val="nil"/>
              <w:bottom w:val="nil"/>
              <w:right w:val="nil"/>
            </w:tcBorders>
            <w:shd w:val="clear" w:color="auto" w:fill="FFFFFF"/>
            <w:vAlign w:val="center"/>
          </w:tcPr>
          <w:p w14:paraId="5807592E">
            <w:pPr>
              <w:keepNext w:val="0"/>
              <w:keepLines w:val="0"/>
              <w:widowControl/>
              <w:suppressLineNumbers w:val="0"/>
              <w:jc w:val="right"/>
              <w:textAlignment w:val="center"/>
              <w:rPr>
                <w:rFonts w:ascii="Times New Roman" w:hAnsi="Times New Roman" w:eastAsia="宋体" w:cs="Times New Roman"/>
                <w:color w:val="000000"/>
                <w:kern w:val="0"/>
                <w:szCs w:val="18"/>
                <w:lang w:bidi="ar"/>
              </w:rPr>
            </w:pPr>
            <w:r>
              <w:rPr>
                <w:rFonts w:hint="default" w:ascii="Times New Roman" w:hAnsi="Times New Roman" w:eastAsia="宋体" w:cs="Times New Roman"/>
                <w:i w:val="0"/>
                <w:iCs w:val="0"/>
                <w:color w:val="000000"/>
                <w:kern w:val="0"/>
                <w:sz w:val="18"/>
                <w:szCs w:val="18"/>
                <w:u w:val="none"/>
                <w:lang w:val="en-US" w:eastAsia="zh-CN" w:bidi="ar"/>
              </w:rPr>
              <w:t xml:space="preserve">78.9 </w:t>
            </w:r>
          </w:p>
        </w:tc>
        <w:tc>
          <w:tcPr>
            <w:tcW w:w="714" w:type="dxa"/>
            <w:tcBorders>
              <w:top w:val="nil"/>
              <w:left w:val="nil"/>
              <w:bottom w:val="nil"/>
              <w:right w:val="nil"/>
            </w:tcBorders>
            <w:shd w:val="clear" w:color="auto" w:fill="FFFFFF"/>
            <w:vAlign w:val="center"/>
          </w:tcPr>
          <w:p w14:paraId="05157A70">
            <w:pPr>
              <w:keepNext w:val="0"/>
              <w:keepLines w:val="0"/>
              <w:widowControl/>
              <w:suppressLineNumbers w:val="0"/>
              <w:jc w:val="both"/>
              <w:textAlignment w:val="center"/>
              <w:rPr>
                <w:rFonts w:ascii="Times New Roman" w:hAnsi="Times New Roman" w:eastAsia="宋体" w:cs="Times New Roman"/>
                <w:color w:val="000000"/>
                <w:kern w:val="0"/>
                <w:szCs w:val="18"/>
                <w:lang w:bidi="ar"/>
              </w:rPr>
            </w:pPr>
            <w:r>
              <w:rPr>
                <w:rFonts w:hint="default" w:ascii="Times New Roman" w:hAnsi="Times New Roman" w:eastAsia="宋体" w:cs="Times New Roman"/>
                <w:i w:val="0"/>
                <w:iCs w:val="0"/>
                <w:color w:val="000000"/>
                <w:kern w:val="0"/>
                <w:sz w:val="18"/>
                <w:szCs w:val="18"/>
                <w:u w:val="none"/>
                <w:lang w:val="en-US" w:eastAsia="zh-CN" w:bidi="ar"/>
              </w:rPr>
              <w:t>96.3</w:t>
            </w:r>
          </w:p>
        </w:tc>
      </w:tr>
      <w:tr w14:paraId="10BD06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6" w:hRule="atLeast"/>
          <w:jc w:val="center"/>
        </w:trPr>
        <w:tc>
          <w:tcPr>
            <w:tcW w:w="1173" w:type="dxa"/>
            <w:tcBorders>
              <w:top w:val="nil"/>
              <w:left w:val="nil"/>
              <w:bottom w:val="nil"/>
              <w:right w:val="nil"/>
            </w:tcBorders>
            <w:shd w:val="clear" w:color="auto" w:fill="FFFFFF"/>
            <w:vAlign w:val="center"/>
          </w:tcPr>
          <w:p w14:paraId="1B7BDEE3">
            <w:pPr>
              <w:widowControl/>
              <w:jc w:val="both"/>
              <w:textAlignment w:val="center"/>
              <w:rPr>
                <w:rFonts w:ascii="Times New Roman" w:hAnsi="Times New Roman" w:eastAsia="宋体" w:cs="Times New Roman"/>
                <w:color w:val="000000"/>
                <w:szCs w:val="18"/>
              </w:rPr>
            </w:pPr>
            <w:r>
              <w:rPr>
                <w:rFonts w:ascii="Times New Roman" w:hAnsi="Times New Roman" w:cs="Times New Roman"/>
                <w:color w:val="000000"/>
                <w:kern w:val="0"/>
                <w:szCs w:val="18"/>
              </w:rPr>
              <w:t>Guo</w:t>
            </w:r>
            <w:r>
              <w:rPr>
                <w:rFonts w:ascii="Times New Roman" w:hAnsi="Times New Roman" w:cs="Times New Roman"/>
                <w:color w:val="000000"/>
                <w:kern w:val="0"/>
                <w:szCs w:val="18"/>
                <w:vertAlign w:val="superscript"/>
              </w:rPr>
              <w:t>[7</w:t>
            </w:r>
            <w:r>
              <w:rPr>
                <w:rFonts w:hint="default" w:ascii="Times New Roman" w:hAnsi="Times New Roman" w:cs="Times New Roman"/>
                <w:color w:val="000000"/>
                <w:kern w:val="0"/>
                <w:szCs w:val="18"/>
                <w:vertAlign w:val="superscript"/>
              </w:rPr>
              <w:t>1</w:t>
            </w:r>
            <w:r>
              <w:rPr>
                <w:rFonts w:ascii="Times New Roman" w:hAnsi="Times New Roman" w:cs="Times New Roman"/>
                <w:color w:val="000000"/>
                <w:kern w:val="0"/>
                <w:szCs w:val="18"/>
                <w:vertAlign w:val="superscript"/>
              </w:rPr>
              <w:t>]</w:t>
            </w:r>
          </w:p>
        </w:tc>
        <w:tc>
          <w:tcPr>
            <w:tcW w:w="1274" w:type="dxa"/>
            <w:tcBorders>
              <w:top w:val="nil"/>
              <w:left w:val="nil"/>
              <w:bottom w:val="nil"/>
              <w:right w:val="nil"/>
            </w:tcBorders>
            <w:shd w:val="clear" w:color="auto" w:fill="FFFFFF"/>
            <w:vAlign w:val="bottom"/>
          </w:tcPr>
          <w:p w14:paraId="02C44500">
            <w:pPr>
              <w:widowControl/>
              <w:jc w:val="right"/>
              <w:textAlignment w:val="bottom"/>
              <w:rPr>
                <w:rFonts w:ascii="Times New Roman" w:hAnsi="Times New Roman" w:eastAsia="宋体" w:cs="Times New Roman"/>
                <w:color w:val="000000"/>
                <w:szCs w:val="18"/>
              </w:rPr>
            </w:pPr>
            <w:r>
              <w:rPr>
                <w:rFonts w:ascii="Times New Roman" w:hAnsi="Times New Roman" w:eastAsia="宋体" w:cs="Times New Roman"/>
                <w:color w:val="000000"/>
                <w:kern w:val="0"/>
                <w:szCs w:val="18"/>
                <w:lang w:bidi="ar"/>
              </w:rPr>
              <w:t>96.4</w:t>
            </w:r>
          </w:p>
        </w:tc>
        <w:tc>
          <w:tcPr>
            <w:tcW w:w="1271" w:type="dxa"/>
            <w:tcBorders>
              <w:top w:val="nil"/>
              <w:left w:val="nil"/>
              <w:bottom w:val="nil"/>
              <w:right w:val="nil"/>
            </w:tcBorders>
            <w:shd w:val="clear" w:color="auto" w:fill="FFFFFF"/>
            <w:vAlign w:val="bottom"/>
          </w:tcPr>
          <w:p w14:paraId="7A13F256">
            <w:pPr>
              <w:widowControl/>
              <w:jc w:val="left"/>
              <w:textAlignment w:val="bottom"/>
              <w:rPr>
                <w:rFonts w:ascii="Times New Roman" w:hAnsi="Times New Roman" w:eastAsia="宋体" w:cs="Times New Roman"/>
                <w:color w:val="000000"/>
                <w:szCs w:val="18"/>
              </w:rPr>
            </w:pPr>
            <w:r>
              <w:rPr>
                <w:rFonts w:ascii="Times New Roman" w:hAnsi="Times New Roman" w:eastAsia="宋体" w:cs="Times New Roman"/>
                <w:color w:val="000000"/>
                <w:kern w:val="0"/>
                <w:szCs w:val="18"/>
                <w:lang w:bidi="ar"/>
              </w:rPr>
              <w:t>99.8</w:t>
            </w:r>
          </w:p>
        </w:tc>
        <w:tc>
          <w:tcPr>
            <w:tcW w:w="1057" w:type="dxa"/>
            <w:tcBorders>
              <w:top w:val="nil"/>
              <w:left w:val="nil"/>
              <w:bottom w:val="nil"/>
              <w:right w:val="nil"/>
            </w:tcBorders>
            <w:shd w:val="clear" w:color="auto" w:fill="FFFFFF"/>
            <w:vAlign w:val="center"/>
          </w:tcPr>
          <w:p w14:paraId="1B526ED0">
            <w:pPr>
              <w:widowControl/>
              <w:jc w:val="right"/>
              <w:textAlignment w:val="center"/>
              <w:rPr>
                <w:rFonts w:ascii="Times New Roman" w:hAnsi="Times New Roman" w:eastAsia="宋体" w:cs="Times New Roman"/>
                <w:color w:val="000000"/>
                <w:szCs w:val="18"/>
              </w:rPr>
            </w:pPr>
            <w:r>
              <w:rPr>
                <w:rFonts w:ascii="Times New Roman" w:hAnsi="Times New Roman" w:eastAsia="宋体" w:cs="Times New Roman"/>
                <w:color w:val="000000"/>
                <w:kern w:val="0"/>
                <w:szCs w:val="18"/>
                <w:lang w:bidi="ar"/>
              </w:rPr>
              <w:t>82.3</w:t>
            </w:r>
          </w:p>
        </w:tc>
        <w:tc>
          <w:tcPr>
            <w:tcW w:w="1056" w:type="dxa"/>
            <w:tcBorders>
              <w:top w:val="nil"/>
              <w:left w:val="nil"/>
              <w:bottom w:val="nil"/>
              <w:right w:val="nil"/>
            </w:tcBorders>
            <w:shd w:val="clear" w:color="auto" w:fill="FFFFFF"/>
            <w:vAlign w:val="center"/>
          </w:tcPr>
          <w:p w14:paraId="4A66FB08">
            <w:pPr>
              <w:widowControl/>
              <w:jc w:val="left"/>
              <w:textAlignment w:val="center"/>
              <w:rPr>
                <w:rFonts w:ascii="Times New Roman" w:hAnsi="Times New Roman" w:eastAsia="宋体" w:cs="Times New Roman"/>
                <w:color w:val="000000"/>
                <w:szCs w:val="18"/>
              </w:rPr>
            </w:pPr>
            <w:r>
              <w:rPr>
                <w:rFonts w:ascii="Times New Roman" w:hAnsi="Times New Roman" w:eastAsia="宋体" w:cs="Times New Roman"/>
                <w:color w:val="000000"/>
                <w:kern w:val="0"/>
                <w:szCs w:val="18"/>
                <w:lang w:bidi="ar"/>
              </w:rPr>
              <w:t>97.8</w:t>
            </w:r>
          </w:p>
        </w:tc>
        <w:tc>
          <w:tcPr>
            <w:tcW w:w="713" w:type="dxa"/>
            <w:tcBorders>
              <w:top w:val="nil"/>
              <w:left w:val="nil"/>
              <w:bottom w:val="nil"/>
              <w:right w:val="nil"/>
            </w:tcBorders>
            <w:shd w:val="clear" w:color="auto" w:fill="FFFFFF"/>
            <w:vAlign w:val="center"/>
          </w:tcPr>
          <w:p w14:paraId="0275BF49">
            <w:pPr>
              <w:keepNext w:val="0"/>
              <w:keepLines w:val="0"/>
              <w:widowControl/>
              <w:suppressLineNumbers w:val="0"/>
              <w:jc w:val="right"/>
              <w:textAlignment w:val="center"/>
              <w:rPr>
                <w:rFonts w:ascii="Times New Roman" w:hAnsi="Times New Roman" w:eastAsia="宋体" w:cs="Times New Roman"/>
                <w:color w:val="000000"/>
                <w:kern w:val="0"/>
                <w:szCs w:val="18"/>
                <w:lang w:bidi="ar"/>
              </w:rPr>
            </w:pPr>
            <w:r>
              <w:rPr>
                <w:rFonts w:hint="default" w:ascii="Times New Roman" w:hAnsi="Times New Roman" w:eastAsia="宋体" w:cs="Times New Roman"/>
                <w:i w:val="0"/>
                <w:iCs w:val="0"/>
                <w:color w:val="000000"/>
                <w:kern w:val="0"/>
                <w:sz w:val="18"/>
                <w:szCs w:val="18"/>
                <w:u w:val="none"/>
                <w:lang w:val="en-US" w:eastAsia="zh-CN" w:bidi="ar"/>
              </w:rPr>
              <w:t xml:space="preserve">89.4 </w:t>
            </w:r>
          </w:p>
        </w:tc>
        <w:tc>
          <w:tcPr>
            <w:tcW w:w="714" w:type="dxa"/>
            <w:tcBorders>
              <w:top w:val="nil"/>
              <w:left w:val="nil"/>
              <w:bottom w:val="nil"/>
              <w:right w:val="nil"/>
            </w:tcBorders>
            <w:shd w:val="clear" w:color="auto" w:fill="FFFFFF"/>
            <w:vAlign w:val="center"/>
          </w:tcPr>
          <w:p w14:paraId="023EA32D">
            <w:pPr>
              <w:keepNext w:val="0"/>
              <w:keepLines w:val="0"/>
              <w:widowControl/>
              <w:suppressLineNumbers w:val="0"/>
              <w:jc w:val="both"/>
              <w:textAlignment w:val="center"/>
              <w:rPr>
                <w:rFonts w:ascii="Times New Roman" w:hAnsi="Times New Roman" w:eastAsia="宋体" w:cs="Times New Roman"/>
                <w:color w:val="000000"/>
                <w:kern w:val="0"/>
                <w:szCs w:val="18"/>
                <w:lang w:bidi="ar"/>
              </w:rPr>
            </w:pPr>
            <w:r>
              <w:rPr>
                <w:rFonts w:hint="default" w:ascii="Times New Roman" w:hAnsi="Times New Roman" w:eastAsia="宋体" w:cs="Times New Roman"/>
                <w:i w:val="0"/>
                <w:iCs w:val="0"/>
                <w:color w:val="000000"/>
                <w:kern w:val="0"/>
                <w:sz w:val="18"/>
                <w:szCs w:val="18"/>
                <w:u w:val="none"/>
                <w:lang w:val="en-US" w:eastAsia="zh-CN" w:bidi="ar"/>
              </w:rPr>
              <w:t>98.8</w:t>
            </w:r>
          </w:p>
        </w:tc>
      </w:tr>
      <w:tr w14:paraId="21B1AA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2" w:hRule="atLeast"/>
          <w:jc w:val="center"/>
        </w:trPr>
        <w:tc>
          <w:tcPr>
            <w:tcW w:w="1173" w:type="dxa"/>
            <w:tcBorders>
              <w:top w:val="nil"/>
              <w:left w:val="nil"/>
              <w:bottom w:val="single" w:color="000000" w:sz="12" w:space="0"/>
              <w:right w:val="nil"/>
            </w:tcBorders>
            <w:shd w:val="clear" w:color="auto" w:fill="FFFFFF"/>
            <w:vAlign w:val="center"/>
          </w:tcPr>
          <w:p w14:paraId="64732C08">
            <w:pPr>
              <w:widowControl/>
              <w:jc w:val="both"/>
              <w:textAlignment w:val="center"/>
              <w:rPr>
                <w:rFonts w:ascii="Times New Roman" w:hAnsi="Times New Roman" w:eastAsia="宋体" w:cs="Times New Roman"/>
                <w:color w:val="000000"/>
                <w:szCs w:val="18"/>
              </w:rPr>
            </w:pPr>
            <w:r>
              <w:rPr>
                <w:rFonts w:ascii="Times New Roman" w:hAnsi="Times New Roman" w:eastAsia="宋体" w:cs="Times New Roman"/>
                <w:color w:val="000000"/>
                <w:kern w:val="0"/>
                <w:szCs w:val="18"/>
                <w:lang w:bidi="ar"/>
              </w:rPr>
              <w:t>MaxPix</w:t>
            </w:r>
          </w:p>
        </w:tc>
        <w:tc>
          <w:tcPr>
            <w:tcW w:w="1274" w:type="dxa"/>
            <w:tcBorders>
              <w:top w:val="nil"/>
              <w:left w:val="nil"/>
              <w:bottom w:val="single" w:color="000000" w:sz="12" w:space="0"/>
              <w:right w:val="nil"/>
            </w:tcBorders>
            <w:shd w:val="clear" w:color="auto" w:fill="FFFFFF"/>
            <w:vAlign w:val="center"/>
          </w:tcPr>
          <w:p w14:paraId="7B7AB5E2">
            <w:pPr>
              <w:widowControl/>
              <w:jc w:val="right"/>
              <w:textAlignment w:val="center"/>
              <w:rPr>
                <w:rFonts w:ascii="Times New Roman" w:hAnsi="Times New Roman" w:eastAsia="宋体" w:cs="Times New Roman"/>
                <w:b/>
                <w:bCs/>
                <w:color w:val="000000"/>
                <w:szCs w:val="18"/>
              </w:rPr>
            </w:pPr>
            <w:r>
              <w:rPr>
                <w:rFonts w:ascii="Times New Roman" w:hAnsi="Times New Roman" w:eastAsia="宋体" w:cs="Times New Roman"/>
                <w:b/>
                <w:bCs/>
                <w:color w:val="000000"/>
                <w:kern w:val="0"/>
                <w:szCs w:val="18"/>
                <w:lang w:bidi="ar"/>
              </w:rPr>
              <w:t>99.</w:t>
            </w:r>
            <w:r>
              <w:rPr>
                <w:rFonts w:hint="default" w:ascii="Times New Roman" w:hAnsi="Times New Roman" w:eastAsia="宋体" w:cs="Times New Roman"/>
                <w:b/>
                <w:bCs/>
                <w:color w:val="000000"/>
                <w:kern w:val="0"/>
                <w:szCs w:val="18"/>
                <w:lang w:bidi="ar"/>
              </w:rPr>
              <w:t>9</w:t>
            </w:r>
          </w:p>
        </w:tc>
        <w:tc>
          <w:tcPr>
            <w:tcW w:w="1271" w:type="dxa"/>
            <w:tcBorders>
              <w:top w:val="nil"/>
              <w:left w:val="nil"/>
              <w:bottom w:val="single" w:color="000000" w:sz="12" w:space="0"/>
              <w:right w:val="nil"/>
            </w:tcBorders>
            <w:shd w:val="clear" w:color="auto" w:fill="FFFFFF"/>
            <w:vAlign w:val="center"/>
          </w:tcPr>
          <w:p w14:paraId="03D5A494">
            <w:pPr>
              <w:widowControl/>
              <w:jc w:val="left"/>
              <w:textAlignment w:val="center"/>
              <w:rPr>
                <w:rFonts w:ascii="Times New Roman" w:hAnsi="Times New Roman" w:eastAsia="宋体" w:cs="Times New Roman"/>
                <w:b/>
                <w:bCs/>
                <w:color w:val="000000"/>
                <w:szCs w:val="18"/>
              </w:rPr>
            </w:pPr>
            <w:r>
              <w:rPr>
                <w:rFonts w:ascii="Times New Roman" w:hAnsi="Times New Roman" w:eastAsia="宋体" w:cs="Times New Roman"/>
                <w:b/>
                <w:bCs/>
                <w:color w:val="000000"/>
                <w:kern w:val="0"/>
                <w:szCs w:val="18"/>
                <w:lang w:bidi="ar"/>
              </w:rPr>
              <w:t>100</w:t>
            </w:r>
          </w:p>
        </w:tc>
        <w:tc>
          <w:tcPr>
            <w:tcW w:w="1057" w:type="dxa"/>
            <w:tcBorders>
              <w:top w:val="nil"/>
              <w:left w:val="nil"/>
              <w:bottom w:val="single" w:color="000000" w:sz="12" w:space="0"/>
              <w:right w:val="nil"/>
            </w:tcBorders>
            <w:shd w:val="clear" w:color="auto" w:fill="FFFFFF"/>
            <w:vAlign w:val="center"/>
          </w:tcPr>
          <w:p w14:paraId="4145EBA4">
            <w:pPr>
              <w:widowControl/>
              <w:jc w:val="right"/>
              <w:textAlignment w:val="center"/>
              <w:rPr>
                <w:rFonts w:ascii="Times New Roman" w:hAnsi="Times New Roman" w:eastAsia="宋体" w:cs="Times New Roman"/>
                <w:b/>
                <w:bCs/>
                <w:color w:val="000000"/>
                <w:szCs w:val="18"/>
              </w:rPr>
            </w:pPr>
            <w:r>
              <w:rPr>
                <w:rFonts w:ascii="Times New Roman" w:hAnsi="Times New Roman" w:eastAsia="宋体" w:cs="Times New Roman"/>
                <w:b/>
                <w:bCs/>
                <w:color w:val="000000"/>
                <w:kern w:val="0"/>
                <w:szCs w:val="18"/>
                <w:lang w:bidi="ar"/>
              </w:rPr>
              <w:t>99.</w:t>
            </w:r>
            <w:r>
              <w:rPr>
                <w:rFonts w:hint="default" w:ascii="Times New Roman" w:hAnsi="Times New Roman" w:eastAsia="宋体" w:cs="Times New Roman"/>
                <w:b/>
                <w:bCs/>
                <w:color w:val="000000"/>
                <w:kern w:val="0"/>
                <w:szCs w:val="18"/>
                <w:lang w:bidi="ar"/>
              </w:rPr>
              <w:t>3</w:t>
            </w:r>
          </w:p>
        </w:tc>
        <w:tc>
          <w:tcPr>
            <w:tcW w:w="1056" w:type="dxa"/>
            <w:tcBorders>
              <w:top w:val="nil"/>
              <w:left w:val="nil"/>
              <w:bottom w:val="single" w:color="000000" w:sz="12" w:space="0"/>
              <w:right w:val="nil"/>
            </w:tcBorders>
            <w:shd w:val="clear" w:color="auto" w:fill="FFFFFF"/>
            <w:vAlign w:val="center"/>
          </w:tcPr>
          <w:p w14:paraId="46092F66">
            <w:pPr>
              <w:widowControl/>
              <w:jc w:val="left"/>
              <w:textAlignment w:val="center"/>
              <w:rPr>
                <w:rFonts w:ascii="Times New Roman" w:hAnsi="Times New Roman" w:eastAsia="宋体" w:cs="Times New Roman"/>
                <w:b/>
                <w:bCs/>
                <w:color w:val="000000"/>
                <w:szCs w:val="18"/>
              </w:rPr>
            </w:pPr>
            <w:r>
              <w:rPr>
                <w:rFonts w:ascii="Times New Roman" w:hAnsi="Times New Roman" w:eastAsia="宋体" w:cs="Times New Roman"/>
                <w:b w:val="0"/>
                <w:bCs w:val="0"/>
                <w:color w:val="000000"/>
                <w:kern w:val="0"/>
                <w:szCs w:val="18"/>
                <w:lang w:bidi="ar"/>
              </w:rPr>
              <w:t>99.9</w:t>
            </w:r>
          </w:p>
        </w:tc>
        <w:tc>
          <w:tcPr>
            <w:tcW w:w="713" w:type="dxa"/>
            <w:tcBorders>
              <w:top w:val="nil"/>
              <w:left w:val="nil"/>
              <w:bottom w:val="single" w:color="000000" w:sz="12" w:space="0"/>
              <w:right w:val="nil"/>
            </w:tcBorders>
            <w:shd w:val="clear" w:color="auto" w:fill="FFFFFF"/>
            <w:vAlign w:val="center"/>
          </w:tcPr>
          <w:p w14:paraId="4FC51C9B">
            <w:pPr>
              <w:keepNext w:val="0"/>
              <w:keepLines w:val="0"/>
              <w:widowControl/>
              <w:suppressLineNumbers w:val="0"/>
              <w:jc w:val="right"/>
              <w:textAlignment w:val="center"/>
              <w:rPr>
                <w:rFonts w:ascii="Times New Roman" w:hAnsi="Times New Roman" w:eastAsia="宋体" w:cs="Times New Roman"/>
                <w:b/>
                <w:bCs/>
                <w:color w:val="000000"/>
                <w:kern w:val="0"/>
                <w:szCs w:val="18"/>
                <w:lang w:bidi="ar"/>
              </w:rPr>
            </w:pPr>
            <w:r>
              <w:rPr>
                <w:rFonts w:hint="default" w:ascii="Times New Roman" w:hAnsi="Times New Roman" w:eastAsia="宋体" w:cs="Times New Roman"/>
                <w:b/>
                <w:bCs/>
                <w:i w:val="0"/>
                <w:iCs w:val="0"/>
                <w:color w:val="000000"/>
                <w:kern w:val="0"/>
                <w:sz w:val="18"/>
                <w:szCs w:val="18"/>
                <w:u w:val="none"/>
                <w:lang w:val="en-US" w:eastAsia="zh-CN" w:bidi="ar"/>
              </w:rPr>
              <w:t xml:space="preserve">99.6 </w:t>
            </w:r>
          </w:p>
        </w:tc>
        <w:tc>
          <w:tcPr>
            <w:tcW w:w="714" w:type="dxa"/>
            <w:tcBorders>
              <w:top w:val="nil"/>
              <w:left w:val="nil"/>
              <w:bottom w:val="single" w:color="000000" w:sz="12" w:space="0"/>
              <w:right w:val="nil"/>
            </w:tcBorders>
            <w:shd w:val="clear" w:color="auto" w:fill="FFFFFF"/>
            <w:vAlign w:val="center"/>
          </w:tcPr>
          <w:p w14:paraId="4F11BAFD">
            <w:pPr>
              <w:keepNext w:val="0"/>
              <w:keepLines w:val="0"/>
              <w:widowControl/>
              <w:suppressLineNumbers w:val="0"/>
              <w:jc w:val="both"/>
              <w:textAlignment w:val="center"/>
              <w:rPr>
                <w:rFonts w:ascii="Times New Roman" w:hAnsi="Times New Roman" w:eastAsia="宋体" w:cs="Times New Roman"/>
                <w:b/>
                <w:bCs/>
                <w:color w:val="000000"/>
                <w:kern w:val="0"/>
                <w:szCs w:val="18"/>
                <w:lang w:bidi="ar"/>
              </w:rPr>
            </w:pPr>
            <w:r>
              <w:rPr>
                <w:rFonts w:hint="default" w:ascii="Times New Roman" w:hAnsi="Times New Roman" w:eastAsia="宋体" w:cs="Times New Roman"/>
                <w:b/>
                <w:bCs/>
                <w:i w:val="0"/>
                <w:iCs w:val="0"/>
                <w:color w:val="000000"/>
                <w:kern w:val="0"/>
                <w:sz w:val="18"/>
                <w:szCs w:val="18"/>
                <w:u w:val="none"/>
                <w:lang w:val="en-US" w:eastAsia="zh-CN" w:bidi="ar"/>
              </w:rPr>
              <w:t>100</w:t>
            </w:r>
          </w:p>
        </w:tc>
      </w:tr>
    </w:tbl>
    <w:p w14:paraId="1BA64EE5">
      <w:pPr>
        <w:pStyle w:val="74"/>
        <w:ind w:firstLine="0" w:firstLineChars="0"/>
        <w:rPr>
          <w:rFonts w:hint="eastAsia"/>
        </w:rPr>
      </w:pPr>
    </w:p>
    <w:p w14:paraId="53C10426">
      <w:pPr>
        <w:pStyle w:val="74"/>
        <w:ind w:firstLine="364"/>
        <w:rPr>
          <w:rFonts w:hint="eastAsia"/>
        </w:rPr>
        <w:sectPr>
          <w:type w:val="continuous"/>
          <w:pgSz w:w="11906" w:h="16838"/>
          <w:pgMar w:top="1134" w:right="850" w:bottom="850" w:left="850" w:header="567" w:footer="567" w:gutter="0"/>
          <w:cols w:space="425" w:num="1"/>
          <w:docGrid w:type="linesAndChars" w:linePitch="322" w:charSpace="460"/>
        </w:sectPr>
      </w:pPr>
    </w:p>
    <w:p w14:paraId="00DF25CD">
      <w:pPr>
        <w:pStyle w:val="74"/>
        <w:ind w:firstLine="364"/>
        <w:rPr>
          <w:rFonts w:hint="eastAsia"/>
        </w:rPr>
      </w:pPr>
      <w:r>
        <w:rPr>
          <w:rFonts w:hint="eastAsia"/>
          <w:lang w:val="en-US" w:eastAsia="zh-CN"/>
        </w:rPr>
        <w:t>如</w:t>
      </w:r>
      <w:r>
        <w:rPr>
          <w:rFonts w:hint="eastAsia"/>
        </w:rPr>
        <w:t>表</w:t>
      </w:r>
      <w:r>
        <w:rPr>
          <w:rFonts w:hint="eastAsia"/>
          <w:lang w:val="en-US" w:eastAsia="zh-CN"/>
        </w:rPr>
        <w:t>2</w:t>
      </w:r>
      <w:r>
        <w:rPr>
          <w:rFonts w:hint="eastAsia"/>
        </w:rPr>
        <w:t>示</w:t>
      </w:r>
      <w:r>
        <w:rPr>
          <w:rFonts w:hint="eastAsia"/>
          <w:lang w:eastAsia="zh-CN"/>
        </w:rPr>
        <w:t>，</w:t>
      </w:r>
      <w:r>
        <w:rPr>
          <w:rFonts w:hint="eastAsia"/>
        </w:rPr>
        <w:t>各算法检测Faces-HQ数据集的平均精度和准确率</w:t>
      </w:r>
      <w:r>
        <w:rPr>
          <w:rFonts w:hint="eastAsia"/>
          <w:lang w:val="en-US" w:eastAsia="zh-CN"/>
        </w:rPr>
        <w:t>差异明显</w:t>
      </w:r>
      <w:r>
        <w:rPr>
          <w:rFonts w:hint="eastAsia"/>
        </w:rPr>
        <w:t>。由于获取不到Jepong等人[39,69]</w:t>
      </w:r>
      <w:r>
        <w:rPr>
          <w:rFonts w:hint="eastAsia"/>
          <w:lang w:val="en-US" w:eastAsia="zh-CN"/>
        </w:rPr>
        <w:t>算法</w:t>
      </w:r>
      <w:r>
        <w:rPr>
          <w:rFonts w:hint="eastAsia"/>
        </w:rPr>
        <w:t>的实现</w:t>
      </w:r>
      <w:r>
        <w:rPr>
          <w:rFonts w:hint="eastAsia"/>
          <w:lang w:val="en-US" w:eastAsia="zh-CN"/>
        </w:rPr>
        <w:t>细节</w:t>
      </w:r>
      <w:r>
        <w:rPr>
          <w:rFonts w:hint="eastAsia"/>
        </w:rPr>
        <w:t>，</w:t>
      </w:r>
      <w:r>
        <w:rPr>
          <w:rFonts w:hint="eastAsia"/>
          <w:lang w:val="en-US" w:eastAsia="zh-CN"/>
        </w:rPr>
        <w:t>因此</w:t>
      </w:r>
      <w:r>
        <w:rPr>
          <w:rFonts w:hint="eastAsia"/>
        </w:rPr>
        <w:t>这两项算法不参与比较。尽管训练和测试来自两个不同的数据集，且图像分辨率差距极大，</w:t>
      </w:r>
      <w:r>
        <w:rPr>
          <w:rFonts w:hint="eastAsia"/>
          <w:lang w:val="en-US" w:eastAsia="zh-CN"/>
        </w:rPr>
        <w:t>而本文也</w:t>
      </w:r>
      <w:r>
        <w:rPr>
          <w:rFonts w:hint="eastAsia"/>
        </w:rPr>
        <w:t>没有重新训练算法</w:t>
      </w:r>
      <w:r>
        <w:rPr>
          <w:rFonts w:hint="eastAsia"/>
          <w:lang w:eastAsia="zh-CN"/>
        </w:rPr>
        <w:t>，</w:t>
      </w:r>
      <w:r>
        <w:rPr>
          <w:rFonts w:hint="eastAsia"/>
        </w:rPr>
        <w:t>MaxPix依然表现出色，分别得到99.9%和99.3%的检测准确率，以及100%和99.9%的平均精度，优于</w:t>
      </w:r>
      <w:r>
        <w:rPr>
          <w:rFonts w:hint="eastAsia"/>
          <w:lang w:val="en-US" w:eastAsia="zh-CN"/>
        </w:rPr>
        <w:t>对比</w:t>
      </w:r>
      <w:r>
        <w:rPr>
          <w:rFonts w:hint="eastAsia"/>
        </w:rPr>
        <w:t>算法。这表明MaxPix</w:t>
      </w:r>
      <w:r>
        <w:rPr>
          <w:rFonts w:hint="eastAsia"/>
          <w:lang w:val="en-US" w:eastAsia="zh-CN"/>
        </w:rPr>
        <w:t>检测准确率和平均精度受图像大小的影响小</w:t>
      </w:r>
      <w:r>
        <w:rPr>
          <w:rFonts w:hint="eastAsia"/>
          <w:lang w:eastAsia="zh-CN"/>
        </w:rPr>
        <w:t>。</w:t>
      </w:r>
      <w:r>
        <w:rPr>
          <w:rFonts w:hint="eastAsia"/>
          <w:lang w:val="en-US" w:eastAsia="zh-CN"/>
        </w:rPr>
        <w:t>此外，</w:t>
      </w:r>
      <w:r>
        <w:rPr>
          <w:rFonts w:hint="eastAsia"/>
        </w:rPr>
        <w:t>在图</w:t>
      </w:r>
      <w:r>
        <w:rPr>
          <w:rFonts w:hint="eastAsia"/>
          <w:lang w:val="en-US" w:eastAsia="zh-CN"/>
        </w:rPr>
        <w:t>5</w:t>
      </w:r>
      <w:r>
        <w:rPr>
          <w:rFonts w:hint="eastAsia"/>
        </w:rPr>
        <w:t>中，Wang数据集中的</w:t>
      </w:r>
      <w:r>
        <w:rPr>
          <w:rFonts w:hint="eastAsia"/>
          <w:lang w:val="en-US" w:eastAsia="zh-CN"/>
        </w:rPr>
        <w:t>图像存在明显的伪影，而</w:t>
      </w:r>
      <w:r>
        <w:rPr>
          <w:rFonts w:hint="eastAsia"/>
        </w:rPr>
        <w:t>Faces-HQ中</w:t>
      </w:r>
      <w:r>
        <w:rPr>
          <w:rFonts w:hint="eastAsia"/>
          <w:lang w:val="en-US" w:eastAsia="zh-CN"/>
        </w:rPr>
        <w:t>的图像则无明显伪影。这也说明，</w:t>
      </w:r>
      <w:r>
        <w:rPr>
          <w:rFonts w:hint="eastAsia"/>
        </w:rPr>
        <w:t>MaxPix</w:t>
      </w:r>
      <w:r>
        <w:rPr>
          <w:rFonts w:hint="eastAsia"/>
          <w:lang w:val="en-US" w:eastAsia="zh-CN"/>
        </w:rPr>
        <w:t>的检测准确率受伪影影响小。</w:t>
      </w:r>
      <w:r>
        <w:rPr>
          <w:rFonts w:hint="eastAsia"/>
        </w:rPr>
        <w:t>对比实验表明MaxPix</w:t>
      </w:r>
      <w:r>
        <w:rPr>
          <w:rFonts w:hint="eastAsia"/>
          <w:lang w:val="en-US" w:eastAsia="zh-CN"/>
        </w:rPr>
        <w:t>检测生成图像的准确率和平均精度</w:t>
      </w:r>
      <w:r>
        <w:rPr>
          <w:rFonts w:hint="eastAsia"/>
        </w:rPr>
        <w:t>能媲美或超过当前</w:t>
      </w:r>
      <w:r>
        <w:rPr>
          <w:rFonts w:hint="eastAsia"/>
          <w:lang w:val="en-US" w:eastAsia="zh-CN"/>
        </w:rPr>
        <w:t>先进</w:t>
      </w:r>
      <w:r>
        <w:rPr>
          <w:rFonts w:hint="eastAsia"/>
        </w:rPr>
        <w:t>检测算法，具有较强的跨模型泛化性能。</w:t>
      </w:r>
    </w:p>
    <w:p w14:paraId="73B81FA4">
      <w:pPr>
        <w:pStyle w:val="74"/>
        <w:spacing w:after="162" w:afterLines="50"/>
        <w:ind w:firstLine="0" w:firstLineChars="0"/>
        <w:rPr>
          <w:rFonts w:hint="eastAsia"/>
        </w:rPr>
      </w:pPr>
    </w:p>
    <w:p w14:paraId="2D8F914E">
      <w:pPr>
        <w:spacing w:line="360" w:lineRule="auto"/>
        <w:jc w:val="center"/>
        <w:rPr>
          <w:rFonts w:hint="eastAsia" w:ascii="宋体" w:hAnsi="宋体" w:eastAsia="宋体"/>
          <w:sz w:val="24"/>
          <w:szCs w:val="24"/>
        </w:rPr>
        <w:sectPr>
          <w:type w:val="continuous"/>
          <w:pgSz w:w="11906" w:h="16838"/>
          <w:pgMar w:top="1134" w:right="850" w:bottom="850" w:left="850" w:header="567" w:footer="567" w:gutter="0"/>
          <w:cols w:equalWidth="0" w:num="2">
            <w:col w:w="4890" w:space="425"/>
            <w:col w:w="4890"/>
          </w:cols>
          <w:docGrid w:type="linesAndChars" w:linePitch="322" w:charSpace="460"/>
        </w:sectPr>
      </w:pPr>
    </w:p>
    <w:p w14:paraId="4CB5F120">
      <w:pPr>
        <w:spacing w:line="160" w:lineRule="atLeast"/>
        <w:jc w:val="center"/>
        <w:rPr>
          <w:rFonts w:hint="eastAsia" w:ascii="宋体" w:hAnsi="宋体" w:eastAsia="宋体"/>
          <w:sz w:val="24"/>
          <w:szCs w:val="24"/>
        </w:rPr>
      </w:pPr>
      <w:r>
        <w:rPr>
          <w:rFonts w:hint="eastAsia" w:ascii="宋体" w:hAnsi="宋体" w:eastAsia="宋体"/>
          <w:sz w:val="24"/>
          <w:szCs w:val="24"/>
        </w:rPr>
        <w:drawing>
          <wp:inline distT="0" distB="0" distL="114300" distR="114300">
            <wp:extent cx="899795" cy="899795"/>
            <wp:effectExtent l="0" t="0" r="14605" b="14605"/>
            <wp:docPr id="43" name="图片 43" descr="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39"/>
                    <pic:cNvPicPr>
                      <a:picLocks noChangeAspect="1"/>
                    </pic:cNvPicPr>
                  </pic:nvPicPr>
                  <pic:blipFill>
                    <a:blip r:embed="rId36"/>
                    <a:stretch>
                      <a:fillRect/>
                    </a:stretch>
                  </pic:blipFill>
                  <pic:spPr>
                    <a:xfrm>
                      <a:off x="0" y="0"/>
                      <a:ext cx="899795" cy="899795"/>
                    </a:xfrm>
                    <a:prstGeom prst="rect">
                      <a:avLst/>
                    </a:prstGeom>
                  </pic:spPr>
                </pic:pic>
              </a:graphicData>
            </a:graphic>
          </wp:inline>
        </w:drawing>
      </w:r>
      <w:r>
        <w:rPr>
          <w:rFonts w:hint="eastAsia" w:ascii="宋体" w:hAnsi="宋体" w:eastAsia="宋体"/>
          <w:sz w:val="24"/>
          <w:szCs w:val="24"/>
        </w:rPr>
        <w:drawing>
          <wp:inline distT="0" distB="0" distL="114300" distR="114300">
            <wp:extent cx="899795" cy="899795"/>
            <wp:effectExtent l="0" t="0" r="14605" b="14605"/>
            <wp:docPr id="44" name="图片 44"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0"/>
                    <pic:cNvPicPr>
                      <a:picLocks noChangeAspect="1"/>
                    </pic:cNvPicPr>
                  </pic:nvPicPr>
                  <pic:blipFill>
                    <a:blip r:embed="rId37"/>
                    <a:stretch>
                      <a:fillRect/>
                    </a:stretch>
                  </pic:blipFill>
                  <pic:spPr>
                    <a:xfrm>
                      <a:off x="0" y="0"/>
                      <a:ext cx="899795" cy="899795"/>
                    </a:xfrm>
                    <a:prstGeom prst="rect">
                      <a:avLst/>
                    </a:prstGeom>
                  </pic:spPr>
                </pic:pic>
              </a:graphicData>
            </a:graphic>
          </wp:inline>
        </w:drawing>
      </w:r>
      <w:r>
        <w:rPr>
          <w:rFonts w:hint="eastAsia" w:ascii="宋体" w:hAnsi="宋体" w:eastAsia="宋体"/>
          <w:sz w:val="24"/>
          <w:szCs w:val="24"/>
        </w:rPr>
        <w:drawing>
          <wp:inline distT="0" distB="0" distL="114300" distR="114300">
            <wp:extent cx="899795" cy="899795"/>
            <wp:effectExtent l="0" t="0" r="14605" b="14605"/>
            <wp:docPr id="45" name="图片 45" descr="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66"/>
                    <pic:cNvPicPr>
                      <a:picLocks noChangeAspect="1"/>
                    </pic:cNvPicPr>
                  </pic:nvPicPr>
                  <pic:blipFill>
                    <a:blip r:embed="rId38"/>
                    <a:stretch>
                      <a:fillRect/>
                    </a:stretch>
                  </pic:blipFill>
                  <pic:spPr>
                    <a:xfrm>
                      <a:off x="0" y="0"/>
                      <a:ext cx="899795" cy="899795"/>
                    </a:xfrm>
                    <a:prstGeom prst="rect">
                      <a:avLst/>
                    </a:prstGeom>
                  </pic:spPr>
                </pic:pic>
              </a:graphicData>
            </a:graphic>
          </wp:inline>
        </w:drawing>
      </w:r>
    </w:p>
    <w:p w14:paraId="2CE56F0E">
      <w:pPr>
        <w:spacing w:line="160" w:lineRule="atLeast"/>
        <w:jc w:val="center"/>
        <w:rPr>
          <w:rFonts w:ascii="宋体" w:hAnsi="宋体" w:eastAsia="宋体"/>
          <w:sz w:val="24"/>
          <w:szCs w:val="24"/>
        </w:rPr>
      </w:pPr>
      <w:r>
        <w:rPr>
          <w:rFonts w:ascii="宋体" w:hAnsi="宋体" w:eastAsia="宋体"/>
          <w:sz w:val="24"/>
          <w:szCs w:val="24"/>
        </w:rPr>
        <w:drawing>
          <wp:inline distT="0" distB="0" distL="114300" distR="114300">
            <wp:extent cx="899795" cy="899795"/>
            <wp:effectExtent l="0" t="0" r="14605" b="14605"/>
            <wp:docPr id="24" name="图片 24" descr="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04"/>
                    <pic:cNvPicPr>
                      <a:picLocks noChangeAspect="1"/>
                    </pic:cNvPicPr>
                  </pic:nvPicPr>
                  <pic:blipFill>
                    <a:blip r:embed="rId39"/>
                    <a:stretch>
                      <a:fillRect/>
                    </a:stretch>
                  </pic:blipFill>
                  <pic:spPr>
                    <a:xfrm>
                      <a:off x="0" y="0"/>
                      <a:ext cx="899795" cy="899795"/>
                    </a:xfrm>
                    <a:prstGeom prst="rect">
                      <a:avLst/>
                    </a:prstGeom>
                  </pic:spPr>
                </pic:pic>
              </a:graphicData>
            </a:graphic>
          </wp:inline>
        </w:drawing>
      </w:r>
      <w:r>
        <w:rPr>
          <w:rFonts w:ascii="宋体" w:hAnsi="宋体" w:eastAsia="宋体"/>
          <w:sz w:val="24"/>
          <w:szCs w:val="24"/>
        </w:rPr>
        <w:drawing>
          <wp:inline distT="0" distB="0" distL="114300" distR="114300">
            <wp:extent cx="899795" cy="899795"/>
            <wp:effectExtent l="0" t="0" r="14605" b="14605"/>
            <wp:docPr id="25" name="图片 25" descr="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34"/>
                    <pic:cNvPicPr>
                      <a:picLocks noChangeAspect="1"/>
                    </pic:cNvPicPr>
                  </pic:nvPicPr>
                  <pic:blipFill>
                    <a:blip r:embed="rId40"/>
                    <a:stretch>
                      <a:fillRect/>
                    </a:stretch>
                  </pic:blipFill>
                  <pic:spPr>
                    <a:xfrm>
                      <a:off x="0" y="0"/>
                      <a:ext cx="899795" cy="899795"/>
                    </a:xfrm>
                    <a:prstGeom prst="rect">
                      <a:avLst/>
                    </a:prstGeom>
                  </pic:spPr>
                </pic:pic>
              </a:graphicData>
            </a:graphic>
          </wp:inline>
        </w:drawing>
      </w:r>
      <w:r>
        <w:rPr>
          <w:rFonts w:ascii="宋体" w:hAnsi="宋体" w:eastAsia="宋体"/>
          <w:sz w:val="24"/>
          <w:szCs w:val="24"/>
        </w:rPr>
        <w:drawing>
          <wp:inline distT="0" distB="0" distL="114300" distR="114300">
            <wp:extent cx="899795" cy="899795"/>
            <wp:effectExtent l="0" t="0" r="14605" b="14605"/>
            <wp:docPr id="26" name="图片 26" descr="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86"/>
                    <pic:cNvPicPr>
                      <a:picLocks noChangeAspect="1"/>
                    </pic:cNvPicPr>
                  </pic:nvPicPr>
                  <pic:blipFill>
                    <a:blip r:embed="rId41"/>
                    <a:stretch>
                      <a:fillRect/>
                    </a:stretch>
                  </pic:blipFill>
                  <pic:spPr>
                    <a:xfrm>
                      <a:off x="0" y="0"/>
                      <a:ext cx="899795" cy="899795"/>
                    </a:xfrm>
                    <a:prstGeom prst="rect">
                      <a:avLst/>
                    </a:prstGeom>
                  </pic:spPr>
                </pic:pic>
              </a:graphicData>
            </a:graphic>
          </wp:inline>
        </w:drawing>
      </w:r>
    </w:p>
    <w:p w14:paraId="35771CF4">
      <w:pPr>
        <w:spacing w:line="160" w:lineRule="atLeast"/>
        <w:jc w:val="center"/>
        <w:rPr>
          <w:rFonts w:hint="default" w:ascii="宋体" w:hAnsi="宋体" w:eastAsia="宋体"/>
          <w:sz w:val="24"/>
          <w:szCs w:val="24"/>
        </w:rPr>
      </w:pPr>
      <w:r>
        <w:rPr>
          <w:rFonts w:ascii="宋体" w:hAnsi="宋体" w:eastAsia="宋体"/>
          <w:sz w:val="24"/>
          <w:szCs w:val="24"/>
        </w:rPr>
        <w:drawing>
          <wp:inline distT="0" distB="0" distL="0" distR="0">
            <wp:extent cx="899795" cy="899795"/>
            <wp:effectExtent l="0" t="0" r="14605" b="14605"/>
            <wp:docPr id="29" name="图片 61" descr="000101"/>
            <wp:cNvGraphicFramePr/>
            <a:graphic xmlns:a="http://schemas.openxmlformats.org/drawingml/2006/main">
              <a:graphicData uri="http://schemas.openxmlformats.org/drawingml/2006/picture">
                <pic:pic xmlns:pic="http://schemas.openxmlformats.org/drawingml/2006/picture">
                  <pic:nvPicPr>
                    <pic:cNvPr id="29" name="图片 61" descr="000101"/>
                    <pic:cNvPicPr/>
                  </pic:nvPicPr>
                  <pic:blipFill>
                    <a:blip r:embed="rId42" cstate="print"/>
                    <a:srcRect/>
                    <a:stretch>
                      <a:fillRect/>
                    </a:stretch>
                  </pic:blipFill>
                  <pic:spPr>
                    <a:xfrm>
                      <a:off x="0" y="0"/>
                      <a:ext cx="899795" cy="899795"/>
                    </a:xfrm>
                    <a:prstGeom prst="rect">
                      <a:avLst/>
                    </a:prstGeom>
                  </pic:spPr>
                </pic:pic>
              </a:graphicData>
            </a:graphic>
          </wp:inline>
        </w:drawing>
      </w:r>
      <w:r>
        <w:rPr>
          <w:rFonts w:ascii="宋体" w:hAnsi="宋体" w:eastAsia="宋体"/>
          <w:sz w:val="24"/>
          <w:szCs w:val="24"/>
        </w:rPr>
        <w:drawing>
          <wp:inline distT="0" distB="0" distL="0" distR="0">
            <wp:extent cx="899795" cy="899795"/>
            <wp:effectExtent l="0" t="0" r="14605" b="14605"/>
            <wp:docPr id="30" name="图片 60" descr="005664"/>
            <wp:cNvGraphicFramePr/>
            <a:graphic xmlns:a="http://schemas.openxmlformats.org/drawingml/2006/main">
              <a:graphicData uri="http://schemas.openxmlformats.org/drawingml/2006/picture">
                <pic:pic xmlns:pic="http://schemas.openxmlformats.org/drawingml/2006/picture">
                  <pic:nvPicPr>
                    <pic:cNvPr id="30" name="图片 60" descr="005664"/>
                    <pic:cNvPicPr/>
                  </pic:nvPicPr>
                  <pic:blipFill>
                    <a:blip r:embed="rId43" cstate="print"/>
                    <a:srcRect/>
                    <a:stretch>
                      <a:fillRect/>
                    </a:stretch>
                  </pic:blipFill>
                  <pic:spPr>
                    <a:xfrm>
                      <a:off x="0" y="0"/>
                      <a:ext cx="899795" cy="899795"/>
                    </a:xfrm>
                    <a:prstGeom prst="rect">
                      <a:avLst/>
                    </a:prstGeom>
                  </pic:spPr>
                </pic:pic>
              </a:graphicData>
            </a:graphic>
          </wp:inline>
        </w:drawing>
      </w:r>
      <w:r>
        <w:rPr>
          <w:rFonts w:ascii="宋体" w:hAnsi="宋体" w:eastAsia="宋体"/>
          <w:sz w:val="24"/>
          <w:szCs w:val="24"/>
        </w:rPr>
        <w:drawing>
          <wp:inline distT="0" distB="0" distL="0" distR="0">
            <wp:extent cx="899795" cy="899795"/>
            <wp:effectExtent l="0" t="0" r="14605" b="14605"/>
            <wp:docPr id="39" name="图片 64" descr="071200"/>
            <wp:cNvGraphicFramePr/>
            <a:graphic xmlns:a="http://schemas.openxmlformats.org/drawingml/2006/main">
              <a:graphicData uri="http://schemas.openxmlformats.org/drawingml/2006/picture">
                <pic:pic xmlns:pic="http://schemas.openxmlformats.org/drawingml/2006/picture">
                  <pic:nvPicPr>
                    <pic:cNvPr id="39" name="图片 64" descr="071200"/>
                    <pic:cNvPicPr/>
                  </pic:nvPicPr>
                  <pic:blipFill>
                    <a:blip r:embed="rId44" cstate="print"/>
                    <a:srcRect/>
                    <a:stretch>
                      <a:fillRect/>
                    </a:stretch>
                  </pic:blipFill>
                  <pic:spPr>
                    <a:xfrm>
                      <a:off x="0" y="0"/>
                      <a:ext cx="899795" cy="899795"/>
                    </a:xfrm>
                    <a:prstGeom prst="rect">
                      <a:avLst/>
                    </a:prstGeom>
                  </pic:spPr>
                </pic:pic>
              </a:graphicData>
            </a:graphic>
          </wp:inline>
        </w:drawing>
      </w:r>
    </w:p>
    <w:p w14:paraId="4B9AEEB7">
      <w:pPr>
        <w:spacing w:line="360" w:lineRule="auto"/>
        <w:jc w:val="center"/>
        <w:rPr>
          <w:rFonts w:ascii="Times New Roman" w:hAnsi="Times New Roman" w:eastAsia="宋体"/>
          <w:sz w:val="15"/>
          <w:szCs w:val="15"/>
        </w:rPr>
      </w:pPr>
      <w:r>
        <w:rPr>
          <w:rFonts w:hint="default" w:ascii="Times New Roman" w:hAnsi="Times New Roman" w:eastAsia="宋体"/>
          <w:sz w:val="15"/>
          <w:szCs w:val="15"/>
        </w:rPr>
        <w:t>图5.第一行来自</w:t>
      </w:r>
      <w:r>
        <w:rPr>
          <w:rFonts w:hint="default" w:ascii="Times New Roman" w:hAnsi="Times New Roman" w:eastAsia="宋体"/>
          <w:sz w:val="15"/>
          <w:szCs w:val="15"/>
          <w:lang w:eastAsia="zh-CN"/>
        </w:rPr>
        <w:t>Faces-HQ</w:t>
      </w:r>
      <w:r>
        <w:rPr>
          <w:rFonts w:hint="default" w:ascii="Times New Roman" w:hAnsi="Times New Roman" w:eastAsia="宋体"/>
          <w:sz w:val="15"/>
          <w:szCs w:val="15"/>
        </w:rPr>
        <w:t>的真实图像，第二行来自</w:t>
      </w:r>
      <w:r>
        <w:rPr>
          <w:rFonts w:hint="default" w:ascii="Times New Roman" w:hAnsi="Times New Roman" w:eastAsia="宋体"/>
          <w:sz w:val="15"/>
          <w:szCs w:val="15"/>
          <w:lang w:eastAsia="zh-CN"/>
        </w:rPr>
        <w:t>Faces-HQ</w:t>
      </w:r>
      <w:r>
        <w:rPr>
          <w:rFonts w:hint="default" w:ascii="Times New Roman" w:hAnsi="Times New Roman" w:eastAsia="宋体"/>
          <w:sz w:val="15"/>
          <w:szCs w:val="15"/>
        </w:rPr>
        <w:t>的生成图像，第三行来自Wang</w:t>
      </w:r>
      <w:r>
        <w:rPr>
          <w:rFonts w:hint="default" w:ascii="Times New Roman" w:hAnsi="Times New Roman" w:eastAsia="宋体"/>
          <w:sz w:val="15"/>
          <w:szCs w:val="15"/>
          <w:vertAlign w:val="superscript"/>
        </w:rPr>
        <w:t>[7]</w:t>
      </w:r>
      <w:r>
        <w:rPr>
          <w:rFonts w:hint="default" w:ascii="Times New Roman" w:hAnsi="Times New Roman" w:eastAsia="宋体"/>
          <w:sz w:val="15"/>
          <w:szCs w:val="15"/>
        </w:rPr>
        <w:t>数据集的生成图像。</w:t>
      </w:r>
    </w:p>
    <w:p w14:paraId="2E2E97EF">
      <w:pPr>
        <w:pStyle w:val="74"/>
        <w:ind w:firstLine="0" w:firstLineChars="0"/>
        <w:rPr>
          <w:rFonts w:hint="eastAsia"/>
        </w:rPr>
      </w:pPr>
    </w:p>
    <w:p w14:paraId="399C64F7">
      <w:pPr>
        <w:pStyle w:val="74"/>
        <w:ind w:firstLine="0" w:firstLineChars="0"/>
        <w:rPr>
          <w:rFonts w:hint="eastAsia"/>
        </w:rPr>
        <w:sectPr>
          <w:type w:val="continuous"/>
          <w:pgSz w:w="11906" w:h="16838"/>
          <w:pgMar w:top="1134" w:right="850" w:bottom="850" w:left="850" w:header="567" w:footer="567" w:gutter="0"/>
          <w:cols w:space="425" w:num="1"/>
          <w:docGrid w:type="linesAndChars" w:linePitch="322" w:charSpace="460"/>
        </w:sectPr>
      </w:pPr>
    </w:p>
    <w:p w14:paraId="2D1BDD9F">
      <w:pPr>
        <w:spacing w:before="161" w:beforeLines="50" w:after="161" w:afterLines="50"/>
        <w:rPr>
          <w:rFonts w:hint="eastAsia" w:ascii="黑体" w:hAnsi="黑体" w:eastAsia="黑体" w:cs="黑体"/>
          <w:sz w:val="21"/>
          <w:szCs w:val="21"/>
          <w:lang w:val="en-US" w:eastAsia="zh-CN"/>
        </w:rPr>
      </w:pPr>
      <w:r>
        <w:rPr>
          <w:rFonts w:hint="eastAsia" w:ascii="黑体" w:hAnsi="黑体" w:eastAsia="黑体" w:cs="黑体"/>
          <w:sz w:val="21"/>
          <w:szCs w:val="21"/>
        </w:rPr>
        <w:t>2.4</w:t>
      </w:r>
      <w:r>
        <w:rPr>
          <w:rFonts w:hint="eastAsia" w:ascii="黑体" w:hAnsi="黑体" w:eastAsia="黑体" w:cs="黑体"/>
          <w:sz w:val="21"/>
          <w:szCs w:val="21"/>
        </w:rPr>
        <w:tab/>
      </w:r>
      <w:r>
        <w:rPr>
          <w:rFonts w:hint="eastAsia" w:ascii="黑体" w:hAnsi="黑体" w:eastAsia="黑体" w:cs="黑体"/>
          <w:sz w:val="21"/>
          <w:szCs w:val="21"/>
        </w:rPr>
        <w:t xml:space="preserve"> 消融实</w:t>
      </w:r>
      <w:r>
        <w:rPr>
          <w:rFonts w:hint="eastAsia" w:ascii="黑体" w:hAnsi="黑体" w:eastAsia="黑体" w:cs="黑体"/>
          <w:sz w:val="21"/>
          <w:szCs w:val="21"/>
          <w:lang w:val="en-US" w:eastAsia="zh-CN"/>
        </w:rPr>
        <w:t>验</w:t>
      </w:r>
    </w:p>
    <w:p w14:paraId="314ECB0A">
      <w:pPr>
        <w:pStyle w:val="74"/>
        <w:ind w:firstLine="364"/>
        <w:rPr>
          <w:rFonts w:hint="eastAsia"/>
        </w:rPr>
      </w:pPr>
      <w:r>
        <w:rPr>
          <w:rFonts w:hint="eastAsia"/>
          <w:lang w:eastAsia="zh-CN"/>
        </w:rPr>
        <w:t>本文</w:t>
      </w:r>
      <w:r>
        <w:rPr>
          <w:rFonts w:hint="eastAsia"/>
        </w:rPr>
        <w:t>通过消融实验探究MaxSel</w:t>
      </w:r>
      <w:r>
        <w:rPr>
          <w:rFonts w:hint="eastAsia"/>
          <w:lang w:val="en-US" w:eastAsia="zh-CN"/>
        </w:rPr>
        <w:t>滤波</w:t>
      </w:r>
      <w:r>
        <w:rPr>
          <w:rFonts w:hint="eastAsia"/>
        </w:rPr>
        <w:t>和MA Block的作用。</w:t>
      </w:r>
      <w:r>
        <w:rPr>
          <w:rFonts w:hint="eastAsia"/>
          <w:lang w:val="en-US" w:eastAsia="zh-CN"/>
        </w:rPr>
        <w:t>模块消融</w:t>
      </w:r>
      <w:r>
        <w:rPr>
          <w:rFonts w:hint="eastAsia"/>
        </w:rPr>
        <w:t>实验以ResNet作为</w:t>
      </w:r>
      <w:r>
        <w:rPr>
          <w:rFonts w:hint="eastAsia"/>
          <w:lang w:val="en-US" w:eastAsia="zh-CN"/>
        </w:rPr>
        <w:t>比较</w:t>
      </w:r>
      <w:r>
        <w:rPr>
          <w:rFonts w:hint="eastAsia"/>
        </w:rPr>
        <w:t>基准</w:t>
      </w:r>
      <w:r>
        <w:rPr>
          <w:rFonts w:hint="eastAsia"/>
          <w:lang w:eastAsia="zh-CN"/>
        </w:rPr>
        <w:t>。</w:t>
      </w:r>
      <w:r>
        <w:rPr>
          <w:rFonts w:hint="eastAsia"/>
        </w:rPr>
        <w:t>“ResNet”以</w:t>
      </w:r>
      <w:r>
        <w:rPr>
          <w:rFonts w:hint="eastAsia"/>
          <w:lang w:val="en-US" w:eastAsia="zh-CN"/>
        </w:rPr>
        <w:t>未滤波的</w:t>
      </w:r>
      <w:r>
        <w:rPr>
          <w:rFonts w:hint="eastAsia"/>
        </w:rPr>
        <w:t>图像作为ResNet的输入；“MResNet”以未滤波的图像作为MResNet的输入，探究MaxSel的作用；“MSel”</w:t>
      </w:r>
      <w:r>
        <w:rPr>
          <w:rFonts w:hint="eastAsia"/>
          <w:lang w:val="en-US" w:eastAsia="zh-CN"/>
        </w:rPr>
        <w:t>通过</w:t>
      </w:r>
      <w:r>
        <w:rPr>
          <w:rFonts w:hint="eastAsia"/>
        </w:rPr>
        <w:t>MaxSel对图像进行滤波</w:t>
      </w:r>
      <w:r>
        <w:rPr>
          <w:rFonts w:hint="eastAsia"/>
          <w:lang w:eastAsia="zh-CN"/>
        </w:rPr>
        <w:t>，</w:t>
      </w:r>
      <w:r>
        <w:rPr>
          <w:rFonts w:hint="eastAsia"/>
        </w:rPr>
        <w:t>并将其作为ResNet的输入，探究MA Block的作用。</w:t>
      </w:r>
    </w:p>
    <w:p w14:paraId="56C2D8B4">
      <w:pPr>
        <w:spacing w:before="156" w:beforeLines="50" w:after="156" w:afterLines="50" w:line="360" w:lineRule="auto"/>
        <w:jc w:val="left"/>
        <w:outlineLvl w:val="3"/>
        <w:rPr>
          <w:rFonts w:ascii="黑体" w:hAnsi="黑体" w:eastAsia="黑体" w:cs="黑体"/>
          <w:sz w:val="24"/>
          <w:szCs w:val="24"/>
        </w:rPr>
      </w:pPr>
      <w:r>
        <w:rPr>
          <w:rFonts w:hint="eastAsia" w:ascii="黑体" w:hAnsi="黑体" w:eastAsia="黑体" w:cs="黑体"/>
          <w:sz w:val="24"/>
          <w:szCs w:val="24"/>
          <w:lang w:val="en-US" w:eastAsia="zh-CN"/>
        </w:rPr>
        <w:t>2.</w:t>
      </w:r>
      <w:r>
        <w:rPr>
          <w:rFonts w:hint="eastAsia" w:ascii="黑体" w:hAnsi="黑体" w:eastAsia="黑体" w:cs="黑体"/>
          <w:sz w:val="24"/>
          <w:szCs w:val="24"/>
        </w:rPr>
        <w:t>4.1 模块消融实验</w:t>
      </w:r>
    </w:p>
    <w:p w14:paraId="0FF79B61">
      <w:pPr>
        <w:pStyle w:val="74"/>
        <w:ind w:firstLine="364" w:firstLineChars="200"/>
        <w:rPr>
          <w:rFonts w:hint="eastAsia"/>
        </w:rPr>
      </w:pPr>
      <w:r>
        <w:rPr>
          <w:rFonts w:hint="eastAsia"/>
        </w:rPr>
        <w:t>如表</w:t>
      </w:r>
      <w:r>
        <w:rPr>
          <w:rFonts w:hint="eastAsia"/>
          <w:lang w:val="en-US" w:eastAsia="zh-CN"/>
        </w:rPr>
        <w:t>3</w:t>
      </w:r>
      <w:r>
        <w:rPr>
          <w:rFonts w:hint="eastAsia"/>
        </w:rPr>
        <w:t>示，ResNet仅检测stylegan2和progan的准确率超过80%，平均精度超过90%；MResNet</w:t>
      </w:r>
      <w:r>
        <w:rPr>
          <w:rFonts w:hint="eastAsia"/>
          <w:lang w:val="en-US" w:eastAsia="zh-CN"/>
        </w:rPr>
        <w:t>虽然</w:t>
      </w:r>
      <w:r>
        <w:rPr>
          <w:rFonts w:hint="eastAsia"/>
        </w:rPr>
        <w:t>增加</w:t>
      </w:r>
      <w:r>
        <w:rPr>
          <w:rFonts w:hint="eastAsia"/>
          <w:lang w:eastAsia="zh-CN"/>
        </w:rPr>
        <w:t>了</w:t>
      </w:r>
      <w:r>
        <w:rPr>
          <w:rFonts w:hint="eastAsia"/>
        </w:rPr>
        <w:t>MA Block，但</w:t>
      </w:r>
      <w:r>
        <w:rPr>
          <w:rFonts w:hint="eastAsia"/>
          <w:lang w:val="en-US" w:eastAsia="zh-CN"/>
        </w:rPr>
        <w:t>检测生成图像的准确率和平均精度</w:t>
      </w:r>
      <w:r>
        <w:rPr>
          <w:rFonts w:hint="eastAsia"/>
        </w:rPr>
        <w:t>并没有提升，</w:t>
      </w:r>
      <w:r>
        <w:rPr>
          <w:rFonts w:hint="eastAsia"/>
          <w:lang w:val="en-US" w:eastAsia="zh-CN"/>
        </w:rPr>
        <w:t>因此</w:t>
      </w:r>
      <w:r>
        <w:rPr>
          <w:rFonts w:hint="eastAsia"/>
        </w:rPr>
        <w:t>MA Block单独使用并不会提升算法性能；MSel</w:t>
      </w:r>
      <w:r>
        <w:rPr>
          <w:rFonts w:hint="eastAsia"/>
          <w:lang w:val="en-US" w:eastAsia="zh-CN"/>
        </w:rPr>
        <w:t>由于采用</w:t>
      </w:r>
      <w:r>
        <w:rPr>
          <w:rFonts w:hint="eastAsia"/>
        </w:rPr>
        <w:t>MaxSel</w:t>
      </w:r>
      <w:r>
        <w:rPr>
          <w:rFonts w:hint="eastAsia"/>
          <w:lang w:val="en-US" w:eastAsia="zh-CN"/>
        </w:rPr>
        <w:t>对图像进行滤波，使算法易于从滤波图中学习可区分性特征</w:t>
      </w:r>
      <w:r>
        <w:rPr>
          <w:rFonts w:hint="eastAsia"/>
        </w:rPr>
        <w:t>，</w:t>
      </w:r>
      <w:r>
        <w:rPr>
          <w:rFonts w:hint="eastAsia"/>
          <w:lang w:val="en-US" w:eastAsia="zh-CN"/>
        </w:rPr>
        <w:t>因而</w:t>
      </w:r>
      <w:r>
        <w:rPr>
          <w:rFonts w:hint="eastAsia"/>
        </w:rPr>
        <w:t>检测</w:t>
      </w:r>
      <w:r>
        <w:rPr>
          <w:rFonts w:hint="eastAsia"/>
          <w:lang w:val="en-US" w:eastAsia="zh-CN"/>
        </w:rPr>
        <w:t>准确率和平均精度</w:t>
      </w:r>
      <w:r>
        <w:rPr>
          <w:rFonts w:hint="eastAsia"/>
        </w:rPr>
        <w:t>得到全面提升，特别是检测deepfake，提升40.5%的准确率和47.9%的平均精度。MaxPix在Msel的基础上引入MA Block，检测progan、biggan、cyclegan、gaugan和stylegan2的准确率分别提升0.1%、2.8%、16.5%、8.3%和0.1%。MaxPix检测deepfake的平均精度有</w:t>
      </w:r>
      <w:r>
        <w:rPr>
          <w:rFonts w:hint="eastAsia"/>
          <w:lang w:val="en-US" w:eastAsia="zh-CN"/>
        </w:rPr>
        <w:t>轻微的</w:t>
      </w:r>
      <w:r>
        <w:rPr>
          <w:rFonts w:hint="eastAsia"/>
        </w:rPr>
        <w:t>下降。可见，Maxsel搭配MA Block使用，有效提升检测算法检测生成图像的准确率和平均精度，且发挥最大作用的是Maxsel滤波。</w:t>
      </w:r>
    </w:p>
    <w:p w14:paraId="0327EFF3">
      <w:pPr>
        <w:pStyle w:val="74"/>
        <w:ind w:firstLine="364" w:firstLineChars="200"/>
        <w:rPr>
          <w:rFonts w:hint="eastAsia"/>
        </w:rPr>
      </w:pPr>
    </w:p>
    <w:p w14:paraId="7F0A5335">
      <w:pPr>
        <w:pStyle w:val="74"/>
        <w:spacing w:before="161" w:beforeLines="50"/>
        <w:ind w:firstLine="0" w:firstLineChars="0"/>
        <w:jc w:val="center"/>
        <w:rPr>
          <w:rFonts w:hint="eastAsia"/>
          <w:sz w:val="15"/>
          <w:szCs w:val="15"/>
        </w:rPr>
        <w:sectPr>
          <w:type w:val="continuous"/>
          <w:pgSz w:w="11906" w:h="16838"/>
          <w:pgMar w:top="1134" w:right="850" w:bottom="850" w:left="850" w:header="567" w:footer="567" w:gutter="0"/>
          <w:cols w:equalWidth="0" w:num="2">
            <w:col w:w="4890" w:space="425"/>
            <w:col w:w="4890"/>
          </w:cols>
          <w:docGrid w:type="linesAndChars" w:linePitch="322" w:charSpace="460"/>
        </w:sectPr>
      </w:pPr>
    </w:p>
    <w:p w14:paraId="393F9AAE">
      <w:pPr>
        <w:pStyle w:val="74"/>
        <w:spacing w:before="161" w:beforeLines="50"/>
        <w:ind w:firstLine="0" w:firstLineChars="0"/>
        <w:jc w:val="center"/>
        <w:rPr>
          <w:sz w:val="15"/>
          <w:szCs w:val="15"/>
        </w:rPr>
      </w:pPr>
      <w:r>
        <w:rPr>
          <w:rFonts w:hint="eastAsia"/>
          <w:sz w:val="15"/>
          <w:szCs w:val="15"/>
        </w:rPr>
        <w:t>表</w:t>
      </w:r>
      <w:r>
        <w:rPr>
          <w:rFonts w:hint="eastAsia"/>
          <w:sz w:val="15"/>
          <w:szCs w:val="15"/>
          <w:lang w:val="en-US" w:eastAsia="zh-CN"/>
        </w:rPr>
        <w:t>3</w:t>
      </w:r>
      <w:r>
        <w:rPr>
          <w:sz w:val="15"/>
          <w:szCs w:val="15"/>
        </w:rPr>
        <w:t xml:space="preserve"> </w:t>
      </w:r>
      <w:r>
        <w:rPr>
          <w:rFonts w:hint="eastAsia"/>
          <w:sz w:val="15"/>
          <w:szCs w:val="15"/>
          <w:lang w:val="en-US" w:eastAsia="zh-CN"/>
        </w:rPr>
        <w:t>模块</w:t>
      </w:r>
      <w:r>
        <w:rPr>
          <w:rFonts w:hint="eastAsia"/>
          <w:sz w:val="15"/>
          <w:szCs w:val="15"/>
        </w:rPr>
        <w:t>消融实验(</w:t>
      </w:r>
      <w:r>
        <w:rPr>
          <w:sz w:val="15"/>
          <w:szCs w:val="15"/>
        </w:rPr>
        <w:t>%)</w:t>
      </w:r>
    </w:p>
    <w:tbl>
      <w:tblPr>
        <w:tblStyle w:val="19"/>
        <w:tblW w:w="971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16"/>
        <w:gridCol w:w="536"/>
        <w:gridCol w:w="538"/>
        <w:gridCol w:w="536"/>
        <w:gridCol w:w="538"/>
        <w:gridCol w:w="536"/>
        <w:gridCol w:w="538"/>
        <w:gridCol w:w="536"/>
        <w:gridCol w:w="538"/>
        <w:gridCol w:w="536"/>
        <w:gridCol w:w="538"/>
        <w:gridCol w:w="536"/>
        <w:gridCol w:w="538"/>
        <w:gridCol w:w="536"/>
        <w:gridCol w:w="538"/>
        <w:gridCol w:w="536"/>
        <w:gridCol w:w="545"/>
      </w:tblGrid>
      <w:tr w14:paraId="5DB380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jc w:val="center"/>
        </w:trPr>
        <w:tc>
          <w:tcPr>
            <w:tcW w:w="1116" w:type="dxa"/>
            <w:tcBorders>
              <w:top w:val="single" w:color="000000" w:sz="4" w:space="0"/>
              <w:left w:val="single" w:color="000000" w:sz="4" w:space="0"/>
              <w:bottom w:val="single" w:color="000000" w:sz="4" w:space="0"/>
              <w:right w:val="single" w:color="000000" w:sz="4" w:space="0"/>
              <w:tl2br w:val="nil"/>
            </w:tcBorders>
            <w:shd w:val="clear" w:color="auto" w:fill="FFFFFF"/>
          </w:tcPr>
          <w:p w14:paraId="05C503D1">
            <w:pPr>
              <w:widowControl/>
              <w:textAlignment w:val="center"/>
              <w:rPr>
                <w:rFonts w:ascii="Times New Roman" w:hAnsi="Times New Roman" w:cs="Times New Roman"/>
                <w:color w:val="000000"/>
                <w:kern w:val="0"/>
                <w:sz w:val="18"/>
                <w:szCs w:val="18"/>
              </w:rPr>
            </w:pPr>
          </w:p>
        </w:tc>
        <w:tc>
          <w:tcPr>
            <w:tcW w:w="1074" w:type="dxa"/>
            <w:gridSpan w:val="2"/>
            <w:tcBorders>
              <w:top w:val="single" w:color="000000" w:sz="4" w:space="0"/>
              <w:left w:val="single" w:color="000000" w:sz="4" w:space="0"/>
              <w:bottom w:val="single" w:color="000000" w:sz="4" w:space="0"/>
              <w:right w:val="single" w:color="000000" w:sz="4" w:space="0"/>
            </w:tcBorders>
            <w:shd w:val="clear" w:color="auto" w:fill="FFFFFF"/>
            <w:vAlign w:val="center"/>
          </w:tcPr>
          <w:p w14:paraId="64B5BF1E">
            <w:pPr>
              <w:widowControl/>
              <w:textAlignment w:val="center"/>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progan</w:t>
            </w:r>
          </w:p>
        </w:tc>
        <w:tc>
          <w:tcPr>
            <w:tcW w:w="1074" w:type="dxa"/>
            <w:gridSpan w:val="2"/>
            <w:tcBorders>
              <w:top w:val="single" w:color="000000" w:sz="4" w:space="0"/>
              <w:left w:val="single" w:color="000000" w:sz="4" w:space="0"/>
              <w:bottom w:val="single" w:color="000000" w:sz="4" w:space="0"/>
              <w:right w:val="single" w:color="000000" w:sz="4" w:space="0"/>
            </w:tcBorders>
            <w:shd w:val="clear" w:color="auto" w:fill="FFFFFF"/>
            <w:vAlign w:val="center"/>
          </w:tcPr>
          <w:p w14:paraId="48FC6610">
            <w:pPr>
              <w:widowControl/>
              <w:textAlignment w:val="center"/>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biggan</w:t>
            </w:r>
          </w:p>
        </w:tc>
        <w:tc>
          <w:tcPr>
            <w:tcW w:w="1074" w:type="dxa"/>
            <w:gridSpan w:val="2"/>
            <w:tcBorders>
              <w:top w:val="single" w:color="000000" w:sz="4" w:space="0"/>
              <w:left w:val="single" w:color="000000" w:sz="4" w:space="0"/>
              <w:bottom w:val="single" w:color="000000" w:sz="4" w:space="0"/>
              <w:right w:val="single" w:color="000000" w:sz="4" w:space="0"/>
            </w:tcBorders>
            <w:shd w:val="clear" w:color="auto" w:fill="FFFFFF"/>
            <w:vAlign w:val="center"/>
          </w:tcPr>
          <w:p w14:paraId="33D61F69">
            <w:pPr>
              <w:widowControl/>
              <w:textAlignment w:val="center"/>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cyclegan</w:t>
            </w:r>
          </w:p>
        </w:tc>
        <w:tc>
          <w:tcPr>
            <w:tcW w:w="1074" w:type="dxa"/>
            <w:gridSpan w:val="2"/>
            <w:tcBorders>
              <w:top w:val="single" w:color="000000" w:sz="4" w:space="0"/>
              <w:left w:val="single" w:color="000000" w:sz="4" w:space="0"/>
              <w:bottom w:val="single" w:color="000000" w:sz="4" w:space="0"/>
              <w:right w:val="single" w:color="000000" w:sz="4" w:space="0"/>
            </w:tcBorders>
            <w:shd w:val="clear" w:color="auto" w:fill="FFFFFF"/>
            <w:vAlign w:val="center"/>
          </w:tcPr>
          <w:p w14:paraId="71534AC1">
            <w:pPr>
              <w:widowControl/>
              <w:textAlignment w:val="center"/>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deepfake</w:t>
            </w:r>
          </w:p>
        </w:tc>
        <w:tc>
          <w:tcPr>
            <w:tcW w:w="1074" w:type="dxa"/>
            <w:gridSpan w:val="2"/>
            <w:tcBorders>
              <w:top w:val="single" w:color="000000" w:sz="4" w:space="0"/>
              <w:left w:val="single" w:color="000000" w:sz="4" w:space="0"/>
              <w:bottom w:val="single" w:color="000000" w:sz="4" w:space="0"/>
              <w:right w:val="single" w:color="000000" w:sz="4" w:space="0"/>
            </w:tcBorders>
            <w:shd w:val="clear" w:color="auto" w:fill="FFFFFF"/>
            <w:vAlign w:val="center"/>
          </w:tcPr>
          <w:p w14:paraId="01992D94">
            <w:pPr>
              <w:widowControl/>
              <w:textAlignment w:val="center"/>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gaugan</w:t>
            </w:r>
          </w:p>
        </w:tc>
        <w:tc>
          <w:tcPr>
            <w:tcW w:w="1074" w:type="dxa"/>
            <w:gridSpan w:val="2"/>
            <w:tcBorders>
              <w:top w:val="single" w:color="000000" w:sz="4" w:space="0"/>
              <w:left w:val="single" w:color="000000" w:sz="4" w:space="0"/>
              <w:bottom w:val="single" w:color="000000" w:sz="4" w:space="0"/>
              <w:right w:val="single" w:color="000000" w:sz="4" w:space="0"/>
            </w:tcBorders>
            <w:shd w:val="clear" w:color="auto" w:fill="FFFFFF"/>
            <w:vAlign w:val="center"/>
          </w:tcPr>
          <w:p w14:paraId="5E1AD059">
            <w:pPr>
              <w:widowControl/>
              <w:textAlignment w:val="center"/>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stargan</w:t>
            </w:r>
          </w:p>
        </w:tc>
        <w:tc>
          <w:tcPr>
            <w:tcW w:w="1074" w:type="dxa"/>
            <w:gridSpan w:val="2"/>
            <w:tcBorders>
              <w:top w:val="single" w:color="000000" w:sz="4" w:space="0"/>
              <w:left w:val="single" w:color="000000" w:sz="4" w:space="0"/>
              <w:bottom w:val="single" w:color="000000" w:sz="4" w:space="0"/>
              <w:right w:val="single" w:color="000000" w:sz="4" w:space="0"/>
            </w:tcBorders>
            <w:shd w:val="clear" w:color="auto" w:fill="FFFFFF"/>
            <w:vAlign w:val="center"/>
          </w:tcPr>
          <w:p w14:paraId="14EF3D92">
            <w:pPr>
              <w:widowControl/>
              <w:textAlignment w:val="center"/>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stylegan</w:t>
            </w:r>
          </w:p>
        </w:tc>
        <w:tc>
          <w:tcPr>
            <w:tcW w:w="1081" w:type="dxa"/>
            <w:gridSpan w:val="2"/>
            <w:tcBorders>
              <w:top w:val="single" w:color="000000" w:sz="4" w:space="0"/>
              <w:left w:val="single" w:color="000000" w:sz="4" w:space="0"/>
              <w:bottom w:val="single" w:color="000000" w:sz="4" w:space="0"/>
              <w:right w:val="single" w:color="000000" w:sz="4" w:space="0"/>
            </w:tcBorders>
            <w:shd w:val="clear" w:color="auto" w:fill="FFFFFF"/>
            <w:vAlign w:val="center"/>
          </w:tcPr>
          <w:p w14:paraId="4635306C">
            <w:pPr>
              <w:widowControl/>
              <w:textAlignment w:val="center"/>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stylegan2</w:t>
            </w:r>
          </w:p>
        </w:tc>
      </w:tr>
      <w:tr w14:paraId="0EE284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jc w:val="center"/>
        </w:trPr>
        <w:tc>
          <w:tcPr>
            <w:tcW w:w="111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FB4182F">
            <w:pPr>
              <w:widowControl/>
              <w:textAlignment w:val="center"/>
              <w:rPr>
                <w:rFonts w:hint="default" w:ascii="Times New Roman" w:hAnsi="Times New Roman" w:cs="Times New Roman"/>
                <w:color w:val="000000"/>
                <w:kern w:val="0"/>
                <w:sz w:val="18"/>
                <w:szCs w:val="18"/>
              </w:rPr>
            </w:pPr>
          </w:p>
        </w:tc>
        <w:tc>
          <w:tcPr>
            <w:tcW w:w="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4636923A">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lang w:val="en-US" w:eastAsia="zh-CN"/>
              </w:rPr>
              <w:t>Acc</w:t>
            </w:r>
          </w:p>
        </w:tc>
        <w:tc>
          <w:tcPr>
            <w:tcW w:w="53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78605C36">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lang w:val="en-US" w:eastAsia="zh-CN"/>
              </w:rPr>
              <w:t>AP</w:t>
            </w:r>
          </w:p>
        </w:tc>
        <w:tc>
          <w:tcPr>
            <w:tcW w:w="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73F5FFD0">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lang w:val="en-US" w:eastAsia="zh-CN"/>
              </w:rPr>
              <w:t>Acc</w:t>
            </w:r>
          </w:p>
        </w:tc>
        <w:tc>
          <w:tcPr>
            <w:tcW w:w="53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4D090A43">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lang w:val="en-US" w:eastAsia="zh-CN"/>
              </w:rPr>
              <w:t>AP</w:t>
            </w:r>
          </w:p>
        </w:tc>
        <w:tc>
          <w:tcPr>
            <w:tcW w:w="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11E91419">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lang w:val="en-US" w:eastAsia="zh-CN"/>
              </w:rPr>
              <w:t>Acc</w:t>
            </w:r>
          </w:p>
        </w:tc>
        <w:tc>
          <w:tcPr>
            <w:tcW w:w="53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4111955C">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lang w:val="en-US" w:eastAsia="zh-CN"/>
              </w:rPr>
              <w:t>AP</w:t>
            </w:r>
          </w:p>
        </w:tc>
        <w:tc>
          <w:tcPr>
            <w:tcW w:w="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AD09A4A">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lang w:val="en-US" w:eastAsia="zh-CN"/>
              </w:rPr>
              <w:t>Acc</w:t>
            </w:r>
          </w:p>
        </w:tc>
        <w:tc>
          <w:tcPr>
            <w:tcW w:w="53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B22F110">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lang w:val="en-US" w:eastAsia="zh-CN"/>
              </w:rPr>
              <w:t>AP</w:t>
            </w:r>
          </w:p>
        </w:tc>
        <w:tc>
          <w:tcPr>
            <w:tcW w:w="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3B10D092">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lang w:val="en-US" w:eastAsia="zh-CN"/>
              </w:rPr>
              <w:t>Acc</w:t>
            </w:r>
          </w:p>
        </w:tc>
        <w:tc>
          <w:tcPr>
            <w:tcW w:w="53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26247006">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lang w:val="en-US" w:eastAsia="zh-CN"/>
              </w:rPr>
              <w:t>AP</w:t>
            </w:r>
          </w:p>
        </w:tc>
        <w:tc>
          <w:tcPr>
            <w:tcW w:w="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496533E3">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lang w:val="en-US" w:eastAsia="zh-CN"/>
              </w:rPr>
              <w:t>Acc</w:t>
            </w:r>
          </w:p>
        </w:tc>
        <w:tc>
          <w:tcPr>
            <w:tcW w:w="53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160CF7DC">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lang w:val="en-US" w:eastAsia="zh-CN"/>
              </w:rPr>
              <w:t>AP</w:t>
            </w:r>
          </w:p>
        </w:tc>
        <w:tc>
          <w:tcPr>
            <w:tcW w:w="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66F44566">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lang w:val="en-US" w:eastAsia="zh-CN"/>
              </w:rPr>
              <w:t>Acc</w:t>
            </w:r>
          </w:p>
        </w:tc>
        <w:tc>
          <w:tcPr>
            <w:tcW w:w="53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F3CE38B">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lang w:val="en-US" w:eastAsia="zh-CN"/>
              </w:rPr>
              <w:t>AP</w:t>
            </w:r>
          </w:p>
        </w:tc>
        <w:tc>
          <w:tcPr>
            <w:tcW w:w="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37D7C115">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lang w:val="en-US" w:eastAsia="zh-CN"/>
              </w:rPr>
              <w:t>Acc</w:t>
            </w:r>
          </w:p>
        </w:tc>
        <w:tc>
          <w:tcPr>
            <w:tcW w:w="545"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4DDC232A">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lang w:val="en-US" w:eastAsia="zh-CN"/>
              </w:rPr>
              <w:t>AP</w:t>
            </w:r>
          </w:p>
        </w:tc>
      </w:tr>
      <w:tr w14:paraId="2545EE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jc w:val="center"/>
        </w:trPr>
        <w:tc>
          <w:tcPr>
            <w:tcW w:w="111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20462B0F">
            <w:pPr>
              <w:widowControl/>
              <w:textAlignment w:val="center"/>
              <w:rPr>
                <w:rFonts w:ascii="Times New Roman" w:hAnsi="Times New Roman" w:cs="Times New Roman"/>
                <w:color w:val="000000"/>
                <w:kern w:val="0"/>
                <w:sz w:val="18"/>
                <w:szCs w:val="18"/>
              </w:rPr>
            </w:pPr>
            <w:r>
              <w:rPr>
                <w:rFonts w:hint="default" w:ascii="Times New Roman" w:hAnsi="Times New Roman" w:cs="Times New Roman"/>
                <w:color w:val="000000"/>
                <w:kern w:val="0"/>
                <w:sz w:val="18"/>
                <w:szCs w:val="18"/>
              </w:rPr>
              <w:t>ResNet</w:t>
            </w:r>
          </w:p>
        </w:tc>
        <w:tc>
          <w:tcPr>
            <w:tcW w:w="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170EB09C">
            <w:pPr>
              <w:widowControl/>
              <w:textAlignment w:val="center"/>
              <w:rPr>
                <w:rFonts w:ascii="Times New Roman" w:hAnsi="Times New Roman" w:cs="Times New Roman"/>
                <w:color w:val="000000"/>
                <w:kern w:val="0"/>
                <w:sz w:val="18"/>
                <w:szCs w:val="18"/>
              </w:rPr>
            </w:pPr>
            <w:r>
              <w:rPr>
                <w:rFonts w:hint="default" w:ascii="Times New Roman" w:hAnsi="Times New Roman" w:cs="Times New Roman"/>
                <w:color w:val="000000"/>
                <w:kern w:val="0"/>
                <w:sz w:val="18"/>
                <w:szCs w:val="18"/>
              </w:rPr>
              <w:t>85.1</w:t>
            </w:r>
          </w:p>
        </w:tc>
        <w:tc>
          <w:tcPr>
            <w:tcW w:w="53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4BAC3031">
            <w:pPr>
              <w:widowControl/>
              <w:textAlignment w:val="center"/>
              <w:rPr>
                <w:rFonts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rPr>
              <w:t>93.4</w:t>
            </w:r>
          </w:p>
        </w:tc>
        <w:tc>
          <w:tcPr>
            <w:tcW w:w="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4807B2F5">
            <w:pPr>
              <w:widowControl/>
              <w:textAlignment w:val="center"/>
              <w:rPr>
                <w:rFonts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rPr>
              <w:t>50.6</w:t>
            </w:r>
          </w:p>
        </w:tc>
        <w:tc>
          <w:tcPr>
            <w:tcW w:w="53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2D9F89D7">
            <w:pPr>
              <w:widowControl/>
              <w:textAlignment w:val="center"/>
              <w:rPr>
                <w:rFonts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rPr>
              <w:t>55.4</w:t>
            </w:r>
          </w:p>
        </w:tc>
        <w:tc>
          <w:tcPr>
            <w:tcW w:w="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37563D0">
            <w:pPr>
              <w:widowControl/>
              <w:textAlignment w:val="center"/>
              <w:rPr>
                <w:rFonts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rPr>
              <w:t>64</w:t>
            </w:r>
          </w:p>
        </w:tc>
        <w:tc>
          <w:tcPr>
            <w:tcW w:w="53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3AB78286">
            <w:pPr>
              <w:widowControl/>
              <w:textAlignment w:val="center"/>
              <w:rPr>
                <w:rFonts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rPr>
              <w:t>70</w:t>
            </w:r>
          </w:p>
        </w:tc>
        <w:tc>
          <w:tcPr>
            <w:tcW w:w="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6ECB312F">
            <w:pPr>
              <w:widowControl/>
              <w:textAlignment w:val="center"/>
              <w:rPr>
                <w:rFonts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rPr>
              <w:t>48.4</w:t>
            </w:r>
          </w:p>
        </w:tc>
        <w:tc>
          <w:tcPr>
            <w:tcW w:w="53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527DBBD4">
            <w:pPr>
              <w:widowControl/>
              <w:textAlignment w:val="center"/>
              <w:rPr>
                <w:rFonts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rPr>
              <w:t>48.3</w:t>
            </w:r>
          </w:p>
        </w:tc>
        <w:tc>
          <w:tcPr>
            <w:tcW w:w="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2CF74509">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rPr>
              <w:t>57</w:t>
            </w:r>
          </w:p>
        </w:tc>
        <w:tc>
          <w:tcPr>
            <w:tcW w:w="53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1ADCAE15">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rPr>
              <w:t>65.7</w:t>
            </w:r>
          </w:p>
        </w:tc>
        <w:tc>
          <w:tcPr>
            <w:tcW w:w="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047932A">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rPr>
              <w:t>69.8</w:t>
            </w:r>
          </w:p>
        </w:tc>
        <w:tc>
          <w:tcPr>
            <w:tcW w:w="53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68279B53">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rPr>
              <w:t>80</w:t>
            </w:r>
          </w:p>
        </w:tc>
        <w:tc>
          <w:tcPr>
            <w:tcW w:w="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68F8DC67">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rPr>
              <w:t>67.8</w:t>
            </w:r>
          </w:p>
        </w:tc>
        <w:tc>
          <w:tcPr>
            <w:tcW w:w="53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3B7B965E">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rPr>
              <w:t>73.5</w:t>
            </w:r>
          </w:p>
        </w:tc>
        <w:tc>
          <w:tcPr>
            <w:tcW w:w="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BE8B69F">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rPr>
              <w:t>82.6</w:t>
            </w:r>
          </w:p>
        </w:tc>
        <w:tc>
          <w:tcPr>
            <w:tcW w:w="545"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1A9706C8">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rPr>
              <w:t>90.7</w:t>
            </w:r>
          </w:p>
        </w:tc>
      </w:tr>
      <w:tr w14:paraId="60CE38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jc w:val="center"/>
        </w:trPr>
        <w:tc>
          <w:tcPr>
            <w:tcW w:w="111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7270C859">
            <w:pPr>
              <w:widowControl/>
              <w:textAlignment w:val="center"/>
              <w:rPr>
                <w:rFonts w:ascii="Times New Roman" w:hAnsi="Times New Roman" w:cs="Times New Roman"/>
                <w:color w:val="000000"/>
                <w:kern w:val="0"/>
                <w:sz w:val="18"/>
                <w:szCs w:val="18"/>
              </w:rPr>
            </w:pPr>
            <w:r>
              <w:rPr>
                <w:rFonts w:hint="default" w:ascii="Times New Roman" w:hAnsi="Times New Roman" w:cs="Times New Roman"/>
                <w:color w:val="000000"/>
                <w:kern w:val="0"/>
                <w:sz w:val="18"/>
                <w:szCs w:val="18"/>
              </w:rPr>
              <w:t>MResNet</w:t>
            </w:r>
          </w:p>
        </w:tc>
        <w:tc>
          <w:tcPr>
            <w:tcW w:w="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3B93D381">
            <w:pPr>
              <w:widowControl/>
              <w:textAlignment w:val="center"/>
              <w:rPr>
                <w:rFonts w:ascii="Times New Roman" w:hAnsi="Times New Roman" w:cs="Times New Roman"/>
                <w:color w:val="000000"/>
                <w:kern w:val="0"/>
                <w:sz w:val="18"/>
                <w:szCs w:val="18"/>
              </w:rPr>
            </w:pPr>
            <w:r>
              <w:rPr>
                <w:rFonts w:hint="default" w:ascii="Times New Roman" w:hAnsi="Times New Roman" w:cs="Times New Roman"/>
                <w:color w:val="000000"/>
                <w:kern w:val="0"/>
                <w:sz w:val="18"/>
                <w:szCs w:val="18"/>
              </w:rPr>
              <w:t>79.1</w:t>
            </w:r>
          </w:p>
        </w:tc>
        <w:tc>
          <w:tcPr>
            <w:tcW w:w="53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36393314">
            <w:pPr>
              <w:widowControl/>
              <w:textAlignment w:val="center"/>
              <w:rPr>
                <w:rFonts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rPr>
              <w:t>88.1</w:t>
            </w:r>
          </w:p>
        </w:tc>
        <w:tc>
          <w:tcPr>
            <w:tcW w:w="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176A2CC4">
            <w:pPr>
              <w:widowControl/>
              <w:textAlignment w:val="center"/>
              <w:rPr>
                <w:rFonts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rPr>
              <w:t>52</w:t>
            </w:r>
          </w:p>
        </w:tc>
        <w:tc>
          <w:tcPr>
            <w:tcW w:w="53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786A2415">
            <w:pPr>
              <w:widowControl/>
              <w:textAlignment w:val="center"/>
              <w:rPr>
                <w:rFonts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rPr>
              <w:t>56.4</w:t>
            </w:r>
          </w:p>
        </w:tc>
        <w:tc>
          <w:tcPr>
            <w:tcW w:w="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67F58980">
            <w:pPr>
              <w:widowControl/>
              <w:textAlignment w:val="center"/>
              <w:rPr>
                <w:rFonts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rPr>
              <w:t>60.7</w:t>
            </w:r>
          </w:p>
        </w:tc>
        <w:tc>
          <w:tcPr>
            <w:tcW w:w="53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54E6174B">
            <w:pPr>
              <w:widowControl/>
              <w:textAlignment w:val="center"/>
              <w:rPr>
                <w:rFonts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rPr>
              <w:t>66.2</w:t>
            </w:r>
          </w:p>
        </w:tc>
        <w:tc>
          <w:tcPr>
            <w:tcW w:w="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67E3C49">
            <w:pPr>
              <w:widowControl/>
              <w:textAlignment w:val="center"/>
              <w:rPr>
                <w:rFonts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rPr>
              <w:t>48.2</w:t>
            </w:r>
          </w:p>
        </w:tc>
        <w:tc>
          <w:tcPr>
            <w:tcW w:w="53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7E7D4F7">
            <w:pPr>
              <w:widowControl/>
              <w:textAlignment w:val="center"/>
              <w:rPr>
                <w:rFonts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rPr>
              <w:t>48.3</w:t>
            </w:r>
          </w:p>
        </w:tc>
        <w:tc>
          <w:tcPr>
            <w:tcW w:w="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16413B3A">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rPr>
              <w:t>61</w:t>
            </w:r>
          </w:p>
        </w:tc>
        <w:tc>
          <w:tcPr>
            <w:tcW w:w="53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163B16C1">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rPr>
              <w:t>68.5</w:t>
            </w:r>
          </w:p>
        </w:tc>
        <w:tc>
          <w:tcPr>
            <w:tcW w:w="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0AE98FC">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rPr>
              <w:t>71.5</w:t>
            </w:r>
          </w:p>
        </w:tc>
        <w:tc>
          <w:tcPr>
            <w:tcW w:w="53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2EF243E0">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rPr>
              <w:t>86.2</w:t>
            </w:r>
          </w:p>
        </w:tc>
        <w:tc>
          <w:tcPr>
            <w:tcW w:w="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76FDDD16">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rPr>
              <w:t>65.7</w:t>
            </w:r>
          </w:p>
        </w:tc>
        <w:tc>
          <w:tcPr>
            <w:tcW w:w="53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211F9840">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rPr>
              <w:t>72.4</w:t>
            </w:r>
          </w:p>
        </w:tc>
        <w:tc>
          <w:tcPr>
            <w:tcW w:w="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6941BB38">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rPr>
              <w:t>82.9</w:t>
            </w:r>
          </w:p>
        </w:tc>
        <w:tc>
          <w:tcPr>
            <w:tcW w:w="545"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7E41F602">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rPr>
              <w:t>91.8</w:t>
            </w:r>
          </w:p>
        </w:tc>
      </w:tr>
      <w:tr w14:paraId="3915FB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jc w:val="center"/>
        </w:trPr>
        <w:tc>
          <w:tcPr>
            <w:tcW w:w="111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ADA63B5">
            <w:pPr>
              <w:widowControl/>
              <w:textAlignment w:val="center"/>
              <w:rPr>
                <w:rFonts w:ascii="Times New Roman" w:hAnsi="Times New Roman" w:cs="Times New Roman"/>
                <w:color w:val="000000"/>
                <w:kern w:val="0"/>
                <w:sz w:val="18"/>
                <w:szCs w:val="18"/>
              </w:rPr>
            </w:pPr>
            <w:r>
              <w:rPr>
                <w:rFonts w:hint="default" w:ascii="Times New Roman" w:hAnsi="Times New Roman" w:cs="Times New Roman"/>
                <w:color w:val="000000"/>
                <w:kern w:val="0"/>
                <w:sz w:val="18"/>
                <w:szCs w:val="18"/>
              </w:rPr>
              <w:t>MaxSel</w:t>
            </w:r>
          </w:p>
        </w:tc>
        <w:tc>
          <w:tcPr>
            <w:tcW w:w="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C4786C7">
            <w:pPr>
              <w:widowControl/>
              <w:textAlignment w:val="center"/>
              <w:rPr>
                <w:rFonts w:ascii="Times New Roman" w:hAnsi="Times New Roman" w:cs="Times New Roman"/>
                <w:color w:val="000000"/>
                <w:kern w:val="0"/>
                <w:sz w:val="18"/>
                <w:szCs w:val="18"/>
              </w:rPr>
            </w:pPr>
            <w:r>
              <w:rPr>
                <w:rFonts w:hint="default" w:ascii="Times New Roman" w:hAnsi="Times New Roman" w:cs="Times New Roman"/>
                <w:color w:val="000000"/>
                <w:kern w:val="0"/>
                <w:sz w:val="18"/>
                <w:szCs w:val="18"/>
              </w:rPr>
              <w:t>98</w:t>
            </w:r>
          </w:p>
        </w:tc>
        <w:tc>
          <w:tcPr>
            <w:tcW w:w="53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1A3D8CA9">
            <w:pPr>
              <w:widowControl/>
              <w:textAlignment w:val="center"/>
              <w:rPr>
                <w:rFonts w:ascii="Times New Roman" w:hAnsi="Times New Roman" w:eastAsia="宋体" w:cs="Times New Roman"/>
                <w:b/>
                <w:bCs/>
                <w:color w:val="000000"/>
                <w:kern w:val="0"/>
                <w:sz w:val="18"/>
                <w:szCs w:val="18"/>
                <w:lang w:val="en-US" w:eastAsia="zh-CN" w:bidi="ar-SA"/>
              </w:rPr>
            </w:pPr>
            <w:r>
              <w:rPr>
                <w:rFonts w:hint="default" w:ascii="Times New Roman" w:hAnsi="Times New Roman" w:cs="Times New Roman"/>
                <w:b/>
                <w:bCs/>
                <w:color w:val="000000"/>
                <w:kern w:val="0"/>
                <w:sz w:val="18"/>
                <w:szCs w:val="18"/>
              </w:rPr>
              <w:t>99.9</w:t>
            </w:r>
          </w:p>
        </w:tc>
        <w:tc>
          <w:tcPr>
            <w:tcW w:w="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29824D9D">
            <w:pPr>
              <w:widowControl/>
              <w:textAlignment w:val="center"/>
              <w:rPr>
                <w:rFonts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rPr>
              <w:t>79.2</w:t>
            </w:r>
          </w:p>
        </w:tc>
        <w:tc>
          <w:tcPr>
            <w:tcW w:w="53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6F7096D4">
            <w:pPr>
              <w:widowControl/>
              <w:textAlignment w:val="center"/>
              <w:rPr>
                <w:rFonts w:ascii="Times New Roman" w:hAnsi="Times New Roman" w:cs="Times New Roman"/>
                <w:b w:val="0"/>
                <w:bCs w:val="0"/>
                <w:color w:val="000000"/>
                <w:kern w:val="0"/>
                <w:sz w:val="18"/>
                <w:szCs w:val="18"/>
              </w:rPr>
            </w:pPr>
            <w:r>
              <w:rPr>
                <w:rFonts w:hint="default" w:ascii="Times New Roman" w:hAnsi="Times New Roman" w:cs="Times New Roman"/>
                <w:color w:val="000000"/>
                <w:kern w:val="0"/>
                <w:sz w:val="18"/>
                <w:szCs w:val="18"/>
              </w:rPr>
              <w:t>90.2</w:t>
            </w:r>
          </w:p>
        </w:tc>
        <w:tc>
          <w:tcPr>
            <w:tcW w:w="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70AACA35">
            <w:pPr>
              <w:widowControl/>
              <w:textAlignment w:val="center"/>
              <w:rPr>
                <w:rFonts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rPr>
              <w:t>67</w:t>
            </w:r>
          </w:p>
        </w:tc>
        <w:tc>
          <w:tcPr>
            <w:tcW w:w="53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228A863D">
            <w:pPr>
              <w:widowControl/>
              <w:textAlignment w:val="center"/>
              <w:rPr>
                <w:rFonts w:ascii="Times New Roman" w:hAnsi="Times New Roman" w:cs="Times New Roman"/>
                <w:b w:val="0"/>
                <w:bCs w:val="0"/>
                <w:color w:val="000000"/>
                <w:kern w:val="0"/>
                <w:sz w:val="18"/>
                <w:szCs w:val="18"/>
              </w:rPr>
            </w:pPr>
            <w:r>
              <w:rPr>
                <w:rFonts w:hint="default" w:ascii="Times New Roman" w:hAnsi="Times New Roman" w:cs="Times New Roman"/>
                <w:color w:val="000000"/>
                <w:kern w:val="0"/>
                <w:sz w:val="18"/>
                <w:szCs w:val="18"/>
              </w:rPr>
              <w:t>81.5</w:t>
            </w:r>
          </w:p>
        </w:tc>
        <w:tc>
          <w:tcPr>
            <w:tcW w:w="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954EC55">
            <w:pPr>
              <w:widowControl/>
              <w:textAlignment w:val="center"/>
              <w:rPr>
                <w:rFonts w:ascii="Times New Roman" w:hAnsi="Times New Roman" w:cs="Times New Roman"/>
                <w:b w:val="0"/>
                <w:bCs/>
                <w:color w:val="000000"/>
                <w:kern w:val="0"/>
                <w:sz w:val="18"/>
                <w:szCs w:val="18"/>
              </w:rPr>
            </w:pPr>
            <w:r>
              <w:rPr>
                <w:rFonts w:hint="default" w:ascii="Times New Roman" w:hAnsi="Times New Roman" w:cs="Times New Roman"/>
                <w:b w:val="0"/>
                <w:bCs/>
                <w:color w:val="000000"/>
                <w:kern w:val="0"/>
                <w:sz w:val="18"/>
                <w:szCs w:val="18"/>
              </w:rPr>
              <w:t>88.9</w:t>
            </w:r>
          </w:p>
        </w:tc>
        <w:tc>
          <w:tcPr>
            <w:tcW w:w="53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39D8CAFB">
            <w:pPr>
              <w:widowControl/>
              <w:textAlignment w:val="center"/>
              <w:rPr>
                <w:rFonts w:ascii="Times New Roman" w:hAnsi="Times New Roman" w:eastAsia="宋体" w:cs="Times New Roman"/>
                <w:b/>
                <w:bCs/>
                <w:color w:val="000000"/>
                <w:kern w:val="0"/>
                <w:sz w:val="18"/>
                <w:szCs w:val="18"/>
                <w:lang w:val="en-US" w:eastAsia="zh-CN" w:bidi="ar-SA"/>
              </w:rPr>
            </w:pPr>
            <w:r>
              <w:rPr>
                <w:rFonts w:hint="default" w:ascii="Times New Roman" w:hAnsi="Times New Roman" w:cs="Times New Roman"/>
                <w:b/>
                <w:bCs/>
                <w:color w:val="000000"/>
                <w:kern w:val="0"/>
                <w:sz w:val="18"/>
                <w:szCs w:val="18"/>
              </w:rPr>
              <w:t>96.2</w:t>
            </w:r>
          </w:p>
        </w:tc>
        <w:tc>
          <w:tcPr>
            <w:tcW w:w="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38410EE9">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rPr>
              <w:t>54.7</w:t>
            </w:r>
          </w:p>
        </w:tc>
        <w:tc>
          <w:tcPr>
            <w:tcW w:w="53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6E555CF3">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rPr>
              <w:t>63.5</w:t>
            </w:r>
          </w:p>
        </w:tc>
        <w:tc>
          <w:tcPr>
            <w:tcW w:w="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6C050C83">
            <w:pPr>
              <w:widowControl/>
              <w:textAlignment w:val="center"/>
              <w:rPr>
                <w:rFonts w:hint="default" w:ascii="Times New Roman" w:hAnsi="Times New Roman" w:eastAsia="宋体" w:cs="Times New Roman"/>
                <w:b w:val="0"/>
                <w:bCs/>
                <w:color w:val="000000"/>
                <w:kern w:val="0"/>
                <w:sz w:val="18"/>
                <w:szCs w:val="18"/>
                <w:lang w:val="en-US" w:eastAsia="zh-CN" w:bidi="ar-SA"/>
              </w:rPr>
            </w:pPr>
            <w:r>
              <w:rPr>
                <w:rFonts w:hint="default" w:ascii="Times New Roman" w:hAnsi="Times New Roman" w:cs="Times New Roman"/>
                <w:b w:val="0"/>
                <w:bCs/>
                <w:color w:val="000000"/>
                <w:kern w:val="0"/>
                <w:sz w:val="18"/>
                <w:szCs w:val="18"/>
              </w:rPr>
              <w:t>100</w:t>
            </w:r>
          </w:p>
        </w:tc>
        <w:tc>
          <w:tcPr>
            <w:tcW w:w="53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66B3F39B">
            <w:pPr>
              <w:widowControl/>
              <w:textAlignment w:val="center"/>
              <w:rPr>
                <w:rFonts w:hint="default" w:ascii="Times New Roman" w:hAnsi="Times New Roman" w:eastAsia="宋体" w:cs="Times New Roman"/>
                <w:b/>
                <w:bCs/>
                <w:color w:val="000000"/>
                <w:kern w:val="0"/>
                <w:sz w:val="18"/>
                <w:szCs w:val="18"/>
                <w:lang w:val="en-US" w:eastAsia="zh-CN" w:bidi="ar-SA"/>
              </w:rPr>
            </w:pPr>
            <w:r>
              <w:rPr>
                <w:rFonts w:hint="default" w:ascii="Times New Roman" w:hAnsi="Times New Roman" w:cs="Times New Roman"/>
                <w:b/>
                <w:bCs/>
                <w:color w:val="000000"/>
                <w:kern w:val="0"/>
                <w:sz w:val="18"/>
                <w:szCs w:val="18"/>
              </w:rPr>
              <w:t>100</w:t>
            </w:r>
          </w:p>
        </w:tc>
        <w:tc>
          <w:tcPr>
            <w:tcW w:w="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7BABECAA">
            <w:pPr>
              <w:widowControl/>
              <w:textAlignment w:val="center"/>
              <w:rPr>
                <w:rFonts w:hint="default" w:ascii="Times New Roman" w:hAnsi="Times New Roman" w:eastAsia="宋体" w:cs="Times New Roman"/>
                <w:b w:val="0"/>
                <w:bCs/>
                <w:color w:val="000000"/>
                <w:kern w:val="0"/>
                <w:sz w:val="18"/>
                <w:szCs w:val="18"/>
                <w:lang w:val="en-US" w:eastAsia="zh-CN" w:bidi="ar-SA"/>
              </w:rPr>
            </w:pPr>
            <w:r>
              <w:rPr>
                <w:rFonts w:hint="default" w:ascii="Times New Roman" w:hAnsi="Times New Roman" w:cs="Times New Roman"/>
                <w:b w:val="0"/>
                <w:bCs/>
                <w:color w:val="000000"/>
                <w:kern w:val="0"/>
                <w:sz w:val="18"/>
                <w:szCs w:val="18"/>
              </w:rPr>
              <w:t>97.4</w:t>
            </w:r>
          </w:p>
        </w:tc>
        <w:tc>
          <w:tcPr>
            <w:tcW w:w="53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15283744">
            <w:pPr>
              <w:widowControl/>
              <w:textAlignment w:val="center"/>
              <w:rPr>
                <w:rFonts w:hint="default" w:ascii="Times New Roman" w:hAnsi="Times New Roman" w:eastAsia="宋体" w:cs="Times New Roman"/>
                <w:b/>
                <w:bCs/>
                <w:color w:val="000000"/>
                <w:kern w:val="0"/>
                <w:sz w:val="18"/>
                <w:szCs w:val="18"/>
                <w:lang w:val="en-US" w:eastAsia="zh-CN" w:bidi="ar-SA"/>
              </w:rPr>
            </w:pPr>
            <w:r>
              <w:rPr>
                <w:rFonts w:hint="default" w:ascii="Times New Roman" w:hAnsi="Times New Roman" w:cs="Times New Roman"/>
                <w:b/>
                <w:bCs/>
                <w:color w:val="000000"/>
                <w:kern w:val="0"/>
                <w:sz w:val="18"/>
                <w:szCs w:val="18"/>
              </w:rPr>
              <w:t>99.8</w:t>
            </w:r>
          </w:p>
        </w:tc>
        <w:tc>
          <w:tcPr>
            <w:tcW w:w="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2F5FADAC">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rPr>
              <w:t>94.4</w:t>
            </w:r>
          </w:p>
        </w:tc>
        <w:tc>
          <w:tcPr>
            <w:tcW w:w="545"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61419B06">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rPr>
              <w:t>99.4</w:t>
            </w:r>
          </w:p>
        </w:tc>
      </w:tr>
      <w:tr w14:paraId="70B080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7" w:hRule="atLeast"/>
          <w:jc w:val="center"/>
        </w:trPr>
        <w:tc>
          <w:tcPr>
            <w:tcW w:w="111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6E4FEC13">
            <w:pPr>
              <w:widowControl/>
              <w:textAlignment w:val="center"/>
              <w:rPr>
                <w:rFonts w:ascii="Times New Roman" w:hAnsi="Times New Roman" w:cs="Times New Roman"/>
                <w:color w:val="000000"/>
                <w:kern w:val="0"/>
                <w:sz w:val="18"/>
                <w:szCs w:val="18"/>
              </w:rPr>
            </w:pPr>
            <w:r>
              <w:rPr>
                <w:rFonts w:hint="default" w:ascii="Times New Roman" w:hAnsi="Times New Roman" w:cs="Times New Roman"/>
                <w:color w:val="000000"/>
                <w:kern w:val="0"/>
                <w:sz w:val="18"/>
                <w:szCs w:val="18"/>
              </w:rPr>
              <w:t>MaxPix</w:t>
            </w:r>
          </w:p>
        </w:tc>
        <w:tc>
          <w:tcPr>
            <w:tcW w:w="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4DCAEDA">
            <w:pPr>
              <w:widowControl/>
              <w:textAlignment w:val="center"/>
              <w:rPr>
                <w:rFonts w:ascii="Times New Roman" w:hAnsi="Times New Roman" w:cs="Times New Roman"/>
                <w:b w:val="0"/>
                <w:bCs/>
                <w:color w:val="000000"/>
                <w:kern w:val="0"/>
                <w:sz w:val="18"/>
                <w:szCs w:val="18"/>
              </w:rPr>
            </w:pPr>
            <w:r>
              <w:rPr>
                <w:rFonts w:hint="default" w:ascii="Times New Roman" w:hAnsi="Times New Roman" w:cs="Times New Roman"/>
                <w:b w:val="0"/>
                <w:bCs/>
                <w:color w:val="000000"/>
                <w:kern w:val="0"/>
                <w:sz w:val="18"/>
                <w:szCs w:val="18"/>
              </w:rPr>
              <w:t>98.1</w:t>
            </w:r>
          </w:p>
        </w:tc>
        <w:tc>
          <w:tcPr>
            <w:tcW w:w="53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10A2B248">
            <w:pPr>
              <w:widowControl/>
              <w:textAlignment w:val="center"/>
              <w:rPr>
                <w:rFonts w:ascii="Times New Roman" w:hAnsi="Times New Roman" w:cs="Times New Roman"/>
                <w:b/>
                <w:bCs/>
                <w:color w:val="000000"/>
                <w:kern w:val="0"/>
                <w:sz w:val="18"/>
                <w:szCs w:val="18"/>
              </w:rPr>
            </w:pPr>
            <w:r>
              <w:rPr>
                <w:rFonts w:hint="default" w:ascii="Times New Roman" w:hAnsi="Times New Roman" w:cs="Times New Roman"/>
                <w:b/>
                <w:bCs/>
                <w:color w:val="000000"/>
                <w:kern w:val="0"/>
                <w:sz w:val="18"/>
                <w:szCs w:val="18"/>
              </w:rPr>
              <w:t>99.9</w:t>
            </w:r>
          </w:p>
        </w:tc>
        <w:tc>
          <w:tcPr>
            <w:tcW w:w="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63C67C9F">
            <w:pPr>
              <w:widowControl/>
              <w:textAlignment w:val="center"/>
              <w:rPr>
                <w:rFonts w:ascii="Times New Roman" w:hAnsi="Times New Roman" w:cs="Times New Roman"/>
                <w:b w:val="0"/>
                <w:bCs/>
                <w:color w:val="000000"/>
                <w:kern w:val="0"/>
                <w:sz w:val="18"/>
                <w:szCs w:val="18"/>
              </w:rPr>
            </w:pPr>
            <w:r>
              <w:rPr>
                <w:rFonts w:hint="default" w:ascii="Times New Roman" w:hAnsi="Times New Roman" w:cs="Times New Roman"/>
                <w:b w:val="0"/>
                <w:bCs/>
                <w:color w:val="000000"/>
                <w:kern w:val="0"/>
                <w:sz w:val="18"/>
                <w:szCs w:val="18"/>
              </w:rPr>
              <w:t>82</w:t>
            </w:r>
          </w:p>
        </w:tc>
        <w:tc>
          <w:tcPr>
            <w:tcW w:w="53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6130A035">
            <w:pPr>
              <w:widowControl/>
              <w:textAlignment w:val="center"/>
              <w:rPr>
                <w:rFonts w:ascii="Times New Roman" w:hAnsi="Times New Roman" w:eastAsia="宋体" w:cs="Times New Roman"/>
                <w:b/>
                <w:bCs/>
                <w:color w:val="000000"/>
                <w:kern w:val="0"/>
                <w:sz w:val="18"/>
                <w:szCs w:val="18"/>
                <w:lang w:val="en-US" w:eastAsia="zh-CN" w:bidi="ar-SA"/>
              </w:rPr>
            </w:pPr>
            <w:r>
              <w:rPr>
                <w:rFonts w:hint="default" w:ascii="Times New Roman" w:hAnsi="Times New Roman" w:cs="Times New Roman"/>
                <w:b/>
                <w:bCs/>
                <w:color w:val="000000"/>
                <w:kern w:val="0"/>
                <w:sz w:val="18"/>
                <w:szCs w:val="18"/>
              </w:rPr>
              <w:t>93.2</w:t>
            </w:r>
          </w:p>
        </w:tc>
        <w:tc>
          <w:tcPr>
            <w:tcW w:w="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5951E117">
            <w:pPr>
              <w:widowControl/>
              <w:textAlignment w:val="center"/>
              <w:rPr>
                <w:rFonts w:ascii="Times New Roman" w:hAnsi="Times New Roman" w:cs="Times New Roman"/>
                <w:b w:val="0"/>
                <w:bCs/>
                <w:color w:val="000000"/>
                <w:kern w:val="0"/>
                <w:sz w:val="18"/>
                <w:szCs w:val="18"/>
              </w:rPr>
            </w:pPr>
            <w:r>
              <w:rPr>
                <w:rFonts w:hint="default" w:ascii="Times New Roman" w:hAnsi="Times New Roman" w:cs="Times New Roman"/>
                <w:b w:val="0"/>
                <w:bCs/>
                <w:color w:val="000000"/>
                <w:kern w:val="0"/>
                <w:sz w:val="18"/>
                <w:szCs w:val="18"/>
              </w:rPr>
              <w:t>83.5</w:t>
            </w:r>
          </w:p>
        </w:tc>
        <w:tc>
          <w:tcPr>
            <w:tcW w:w="53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6382F11F">
            <w:pPr>
              <w:widowControl/>
              <w:textAlignment w:val="center"/>
              <w:rPr>
                <w:rFonts w:ascii="Times New Roman" w:hAnsi="Times New Roman" w:cs="Times New Roman"/>
                <w:b/>
                <w:bCs/>
                <w:color w:val="000000"/>
                <w:kern w:val="0"/>
                <w:sz w:val="18"/>
                <w:szCs w:val="18"/>
              </w:rPr>
            </w:pPr>
            <w:r>
              <w:rPr>
                <w:rFonts w:hint="default" w:ascii="Times New Roman" w:hAnsi="Times New Roman" w:cs="Times New Roman"/>
                <w:b/>
                <w:bCs/>
                <w:color w:val="000000"/>
                <w:kern w:val="0"/>
                <w:sz w:val="18"/>
                <w:szCs w:val="18"/>
              </w:rPr>
              <w:t>93.4</w:t>
            </w:r>
          </w:p>
        </w:tc>
        <w:tc>
          <w:tcPr>
            <w:tcW w:w="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39E55D13">
            <w:pPr>
              <w:widowControl/>
              <w:textAlignment w:val="center"/>
              <w:rPr>
                <w:rFonts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rPr>
              <w:t>69</w:t>
            </w:r>
          </w:p>
        </w:tc>
        <w:tc>
          <w:tcPr>
            <w:tcW w:w="53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30F2D571">
            <w:pPr>
              <w:widowControl/>
              <w:textAlignment w:val="center"/>
              <w:rPr>
                <w:rFonts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rPr>
              <w:t>95.4</w:t>
            </w:r>
          </w:p>
        </w:tc>
        <w:tc>
          <w:tcPr>
            <w:tcW w:w="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7BD6B220">
            <w:pPr>
              <w:widowControl/>
              <w:textAlignment w:val="center"/>
              <w:rPr>
                <w:rFonts w:hint="default" w:ascii="Times New Roman" w:hAnsi="Times New Roman" w:eastAsia="宋体" w:cs="Times New Roman"/>
                <w:b w:val="0"/>
                <w:bCs/>
                <w:color w:val="000000"/>
                <w:kern w:val="0"/>
                <w:sz w:val="18"/>
                <w:szCs w:val="18"/>
                <w:lang w:val="en-US" w:eastAsia="zh-CN" w:bidi="ar-SA"/>
              </w:rPr>
            </w:pPr>
            <w:r>
              <w:rPr>
                <w:rFonts w:hint="default" w:ascii="Times New Roman" w:hAnsi="Times New Roman" w:cs="Times New Roman"/>
                <w:b w:val="0"/>
                <w:bCs/>
                <w:color w:val="000000"/>
                <w:kern w:val="0"/>
                <w:sz w:val="18"/>
                <w:szCs w:val="18"/>
              </w:rPr>
              <w:t>63</w:t>
            </w:r>
          </w:p>
        </w:tc>
        <w:tc>
          <w:tcPr>
            <w:tcW w:w="53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9410D3E">
            <w:pPr>
              <w:widowControl/>
              <w:textAlignment w:val="center"/>
              <w:rPr>
                <w:rFonts w:hint="default" w:ascii="Times New Roman" w:hAnsi="Times New Roman" w:eastAsia="宋体" w:cs="Times New Roman"/>
                <w:b/>
                <w:bCs/>
                <w:color w:val="000000"/>
                <w:kern w:val="0"/>
                <w:sz w:val="18"/>
                <w:szCs w:val="18"/>
                <w:lang w:val="en-US" w:eastAsia="zh-CN" w:bidi="ar-SA"/>
              </w:rPr>
            </w:pPr>
            <w:r>
              <w:rPr>
                <w:rFonts w:hint="default" w:ascii="Times New Roman" w:hAnsi="Times New Roman" w:cs="Times New Roman"/>
                <w:b/>
                <w:bCs/>
                <w:color w:val="000000"/>
                <w:kern w:val="0"/>
                <w:sz w:val="18"/>
                <w:szCs w:val="18"/>
              </w:rPr>
              <w:t>75.5</w:t>
            </w:r>
          </w:p>
        </w:tc>
        <w:tc>
          <w:tcPr>
            <w:tcW w:w="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1A489A29">
            <w:pPr>
              <w:widowControl/>
              <w:textAlignment w:val="center"/>
              <w:rPr>
                <w:rFonts w:hint="default" w:ascii="Times New Roman" w:hAnsi="Times New Roman" w:eastAsia="宋体" w:cs="Times New Roman"/>
                <w:b w:val="0"/>
                <w:bCs/>
                <w:color w:val="000000"/>
                <w:kern w:val="0"/>
                <w:sz w:val="18"/>
                <w:szCs w:val="18"/>
                <w:lang w:val="en-US" w:eastAsia="zh-CN" w:bidi="ar-SA"/>
              </w:rPr>
            </w:pPr>
            <w:r>
              <w:rPr>
                <w:rFonts w:hint="default" w:ascii="Times New Roman" w:hAnsi="Times New Roman" w:cs="Times New Roman"/>
                <w:b w:val="0"/>
                <w:bCs/>
                <w:color w:val="000000"/>
                <w:kern w:val="0"/>
                <w:sz w:val="18"/>
                <w:szCs w:val="18"/>
              </w:rPr>
              <w:t>100</w:t>
            </w:r>
          </w:p>
        </w:tc>
        <w:tc>
          <w:tcPr>
            <w:tcW w:w="53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B12A7D5">
            <w:pPr>
              <w:widowControl/>
              <w:textAlignment w:val="center"/>
              <w:rPr>
                <w:rFonts w:hint="default" w:ascii="Times New Roman" w:hAnsi="Times New Roman" w:eastAsia="宋体" w:cs="Times New Roman"/>
                <w:b/>
                <w:bCs/>
                <w:color w:val="000000"/>
                <w:kern w:val="0"/>
                <w:sz w:val="18"/>
                <w:szCs w:val="18"/>
                <w:lang w:val="en-US" w:eastAsia="zh-CN" w:bidi="ar-SA"/>
              </w:rPr>
            </w:pPr>
            <w:r>
              <w:rPr>
                <w:rFonts w:hint="default" w:ascii="Times New Roman" w:hAnsi="Times New Roman" w:cs="Times New Roman"/>
                <w:b/>
                <w:bCs/>
                <w:color w:val="000000"/>
                <w:kern w:val="0"/>
                <w:sz w:val="18"/>
                <w:szCs w:val="18"/>
              </w:rPr>
              <w:t>100</w:t>
            </w:r>
          </w:p>
        </w:tc>
        <w:tc>
          <w:tcPr>
            <w:tcW w:w="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1A413BA5">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rPr>
              <w:t>97.2</w:t>
            </w:r>
          </w:p>
        </w:tc>
        <w:tc>
          <w:tcPr>
            <w:tcW w:w="53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6B5106F7">
            <w:pPr>
              <w:widowControl/>
              <w:textAlignment w:val="center"/>
              <w:rPr>
                <w:rFonts w:hint="default" w:ascii="Times New Roman" w:hAnsi="Times New Roman" w:eastAsia="宋体" w:cs="Times New Roman"/>
                <w:b/>
                <w:bCs/>
                <w:color w:val="000000"/>
                <w:kern w:val="0"/>
                <w:sz w:val="18"/>
                <w:szCs w:val="18"/>
                <w:lang w:val="en-US" w:eastAsia="zh-CN" w:bidi="ar-SA"/>
              </w:rPr>
            </w:pPr>
            <w:r>
              <w:rPr>
                <w:rFonts w:hint="default" w:ascii="Times New Roman" w:hAnsi="Times New Roman" w:cs="Times New Roman"/>
                <w:b/>
                <w:bCs/>
                <w:color w:val="000000"/>
                <w:kern w:val="0"/>
                <w:sz w:val="18"/>
                <w:szCs w:val="18"/>
              </w:rPr>
              <w:t>99.8</w:t>
            </w:r>
          </w:p>
        </w:tc>
        <w:tc>
          <w:tcPr>
            <w:tcW w:w="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3EC73EDE">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b w:val="0"/>
                <w:bCs/>
                <w:color w:val="000000"/>
                <w:kern w:val="0"/>
                <w:sz w:val="18"/>
                <w:szCs w:val="18"/>
              </w:rPr>
              <w:t>94.5</w:t>
            </w:r>
          </w:p>
        </w:tc>
        <w:tc>
          <w:tcPr>
            <w:tcW w:w="545"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D198345">
            <w:pPr>
              <w:widowControl/>
              <w:textAlignment w:val="center"/>
              <w:rPr>
                <w:rFonts w:hint="default" w:ascii="Times New Roman" w:hAnsi="Times New Roman" w:eastAsia="宋体" w:cs="Times New Roman"/>
                <w:b/>
                <w:bCs/>
                <w:color w:val="000000"/>
                <w:kern w:val="0"/>
                <w:sz w:val="18"/>
                <w:szCs w:val="18"/>
                <w:lang w:val="en-US" w:eastAsia="zh-CN" w:bidi="ar-SA"/>
              </w:rPr>
            </w:pPr>
            <w:r>
              <w:rPr>
                <w:rFonts w:hint="default" w:ascii="Times New Roman" w:hAnsi="Times New Roman" w:cs="Times New Roman"/>
                <w:b/>
                <w:bCs/>
                <w:color w:val="000000"/>
                <w:kern w:val="0"/>
                <w:sz w:val="18"/>
                <w:szCs w:val="18"/>
              </w:rPr>
              <w:t>99.6</w:t>
            </w:r>
          </w:p>
        </w:tc>
      </w:tr>
    </w:tbl>
    <w:p w14:paraId="50E3C55E">
      <w:pPr>
        <w:pStyle w:val="74"/>
        <w:ind w:firstLine="0" w:firstLineChars="0"/>
        <w:rPr>
          <w:rFonts w:hint="eastAsia"/>
        </w:rPr>
      </w:pPr>
    </w:p>
    <w:p w14:paraId="09EC865A">
      <w:pPr>
        <w:spacing w:before="156" w:beforeLines="50" w:after="156" w:afterLines="50" w:line="360" w:lineRule="auto"/>
        <w:jc w:val="left"/>
        <w:outlineLvl w:val="3"/>
        <w:rPr>
          <w:rFonts w:hint="eastAsia" w:ascii="黑体" w:hAnsi="黑体" w:eastAsia="黑体" w:cs="黑体"/>
          <w:sz w:val="24"/>
          <w:szCs w:val="24"/>
          <w:lang w:val="en-US" w:eastAsia="zh-CN"/>
        </w:rPr>
        <w:sectPr>
          <w:type w:val="continuous"/>
          <w:pgSz w:w="11906" w:h="16838"/>
          <w:pgMar w:top="1134" w:right="850" w:bottom="850" w:left="850" w:header="567" w:footer="567" w:gutter="0"/>
          <w:cols w:space="425" w:num="1"/>
          <w:docGrid w:type="linesAndChars" w:linePitch="322" w:charSpace="460"/>
        </w:sectPr>
      </w:pPr>
    </w:p>
    <w:p w14:paraId="600A757B">
      <w:pPr>
        <w:spacing w:before="156" w:beforeLines="50" w:after="156" w:afterLines="50" w:line="360" w:lineRule="auto"/>
        <w:jc w:val="left"/>
        <w:outlineLvl w:val="3"/>
        <w:rPr>
          <w:rFonts w:ascii="黑体" w:hAnsi="黑体" w:eastAsia="黑体" w:cs="黑体"/>
          <w:sz w:val="24"/>
          <w:szCs w:val="24"/>
        </w:rPr>
      </w:pPr>
      <w:r>
        <w:rPr>
          <w:rFonts w:hint="eastAsia" w:ascii="黑体" w:hAnsi="黑体" w:eastAsia="黑体" w:cs="黑体"/>
          <w:sz w:val="24"/>
          <w:szCs w:val="24"/>
          <w:lang w:val="en-US" w:eastAsia="zh-CN"/>
        </w:rPr>
        <w:t>2</w:t>
      </w:r>
      <w:r>
        <w:rPr>
          <w:rFonts w:hint="eastAsia" w:ascii="黑体" w:hAnsi="黑体" w:eastAsia="黑体" w:cs="黑体"/>
          <w:sz w:val="24"/>
          <w:szCs w:val="24"/>
        </w:rPr>
        <w:t>.4.2</w:t>
      </w:r>
      <w:r>
        <w:rPr>
          <w:rFonts w:hint="eastAsia" w:ascii="黑体" w:hAnsi="黑体" w:eastAsia="黑体" w:cs="黑体"/>
          <w:sz w:val="24"/>
          <w:szCs w:val="24"/>
          <w:lang w:val="en-US" w:eastAsia="zh-CN"/>
        </w:rPr>
        <w:t xml:space="preserve"> 网络结构</w:t>
      </w:r>
      <w:r>
        <w:rPr>
          <w:rFonts w:hint="eastAsia" w:ascii="黑体" w:hAnsi="黑体" w:eastAsia="黑体" w:cs="黑体"/>
          <w:sz w:val="24"/>
          <w:szCs w:val="24"/>
        </w:rPr>
        <w:t>消融实验</w:t>
      </w:r>
    </w:p>
    <w:p w14:paraId="68D391CF">
      <w:pPr>
        <w:pStyle w:val="74"/>
        <w:ind w:firstLine="420" w:firstLineChars="0"/>
        <w:rPr>
          <w:rFonts w:hint="eastAsia"/>
        </w:rPr>
      </w:pPr>
      <w:r>
        <w:rPr>
          <w:rFonts w:hint="eastAsia"/>
        </w:rPr>
        <w:t>在本</w:t>
      </w:r>
      <w:r>
        <w:rPr>
          <w:rFonts w:hint="eastAsia"/>
          <w:lang w:val="en-US" w:eastAsia="zh-CN"/>
        </w:rPr>
        <w:t>消融</w:t>
      </w:r>
      <w:r>
        <w:rPr>
          <w:rFonts w:hint="eastAsia"/>
        </w:rPr>
        <w:t>实验中，MResNet、ResNet以不同的滤波算法（Laplacian、Sobel、Prewitt和Scharr）得到的图像作为输入</w:t>
      </w:r>
      <w:r>
        <w:rPr>
          <w:rFonts w:hint="eastAsia"/>
          <w:lang w:eastAsia="zh-CN"/>
        </w:rPr>
        <w:t>，</w:t>
      </w:r>
      <w:r>
        <w:rPr>
          <w:rFonts w:hint="eastAsia"/>
          <w:lang w:val="en-US" w:eastAsia="zh-CN"/>
        </w:rPr>
        <w:t>进一步探究</w:t>
      </w:r>
      <w:r>
        <w:rPr>
          <w:rFonts w:hint="eastAsia"/>
        </w:rPr>
        <w:t>MaxSel</w:t>
      </w:r>
      <w:r>
        <w:rPr>
          <w:rFonts w:hint="eastAsia"/>
          <w:lang w:val="en-US" w:eastAsia="zh-CN"/>
        </w:rPr>
        <w:t>滤波算法提出的必要性</w:t>
      </w:r>
      <w:r>
        <w:rPr>
          <w:rFonts w:hint="eastAsia"/>
        </w:rPr>
        <w:t>。</w:t>
      </w:r>
    </w:p>
    <w:p w14:paraId="6228AE59">
      <w:pPr>
        <w:pStyle w:val="74"/>
        <w:ind w:firstLine="420" w:firstLineChars="0"/>
        <w:rPr>
          <w:rFonts w:hint="eastAsia"/>
        </w:rPr>
      </w:pPr>
      <w:r>
        <w:rPr>
          <w:rFonts w:hint="eastAsia"/>
        </w:rPr>
        <w:t>如表</w:t>
      </w:r>
      <w:r>
        <w:rPr>
          <w:rFonts w:hint="eastAsia"/>
          <w:lang w:val="en-US" w:eastAsia="zh-CN"/>
        </w:rPr>
        <w:t>4和表5</w:t>
      </w:r>
      <w:r>
        <w:rPr>
          <w:rFonts w:hint="eastAsia"/>
        </w:rPr>
        <w:t>示，检测算法采用Maxsel对图像进行滤波，不论以MResNet或ResNet作为网络架构，均能在多个数据集上取得最高的准确率和平均精度，特别是检测stargan，始终保持100%的准确率和平均精度，但检测gaugan的准确率始终较低，分别是63%和54.7%，平均精度也仅得到75.5%和63.5%。然而，即使采用</w:t>
      </w:r>
      <w:r>
        <w:rPr>
          <w:rFonts w:hint="eastAsia"/>
          <w:lang w:val="en-US" w:eastAsia="zh-CN"/>
        </w:rPr>
        <w:t>其他</w:t>
      </w:r>
      <w:r>
        <w:rPr>
          <w:rFonts w:hint="eastAsia"/>
        </w:rPr>
        <w:t>算子对图像进行滤波，检测算法检测gaugan的准确率和平均精度也低，准确率最高只有70.3%，平均精度也仅为80%。这表明</w:t>
      </w:r>
      <w:r>
        <w:rPr>
          <w:rFonts w:hint="eastAsia"/>
          <w:lang w:val="en-US" w:eastAsia="zh-CN"/>
        </w:rPr>
        <w:t>通过</w:t>
      </w:r>
      <w:r>
        <w:rPr>
          <w:rFonts w:hint="eastAsia"/>
        </w:rPr>
        <w:t>对图像进行滤波处理</w:t>
      </w:r>
      <w:r>
        <w:rPr>
          <w:rFonts w:hint="eastAsia"/>
          <w:lang w:eastAsia="zh-CN"/>
        </w:rPr>
        <w:t>，</w:t>
      </w:r>
      <w:r>
        <w:rPr>
          <w:rFonts w:hint="eastAsia"/>
        </w:rPr>
        <w:t>对提升检测gaugan的准确率和平均精度的帮助</w:t>
      </w:r>
      <w:r>
        <w:rPr>
          <w:rFonts w:hint="eastAsia"/>
          <w:lang w:val="en-US" w:eastAsia="zh-CN"/>
        </w:rPr>
        <w:t>较少</w:t>
      </w:r>
      <w:r>
        <w:rPr>
          <w:rFonts w:hint="eastAsia"/>
        </w:rPr>
        <w:t>。</w:t>
      </w:r>
    </w:p>
    <w:p w14:paraId="31E8DBFC">
      <w:pPr>
        <w:pStyle w:val="74"/>
        <w:ind w:firstLine="420" w:firstLineChars="0"/>
        <w:rPr>
          <w:rFonts w:hint="eastAsia"/>
        </w:rPr>
      </w:pPr>
      <w:r>
        <w:rPr>
          <w:rFonts w:hint="eastAsia"/>
        </w:rPr>
        <w:t>总体而言，</w:t>
      </w:r>
      <w:r>
        <w:rPr>
          <w:rFonts w:hint="eastAsia"/>
          <w:lang w:val="en-US" w:eastAsia="zh-CN"/>
        </w:rPr>
        <w:t>两项</w:t>
      </w:r>
      <w:r>
        <w:rPr>
          <w:rFonts w:hint="eastAsia"/>
        </w:rPr>
        <w:t>消融实验</w:t>
      </w:r>
      <w:r>
        <w:rPr>
          <w:rFonts w:hint="eastAsia"/>
          <w:lang w:val="en-US" w:eastAsia="zh-CN"/>
        </w:rPr>
        <w:t>表明</w:t>
      </w:r>
      <w:r>
        <w:rPr>
          <w:rFonts w:hint="eastAsia"/>
        </w:rPr>
        <w:t>Maxsel</w:t>
      </w:r>
      <w:r>
        <w:rPr>
          <w:rFonts w:hint="eastAsia"/>
          <w:lang w:val="en-US" w:eastAsia="zh-CN"/>
        </w:rPr>
        <w:t>和</w:t>
      </w:r>
      <w:r>
        <w:rPr>
          <w:rFonts w:hint="eastAsia"/>
        </w:rPr>
        <w:t>MA Block对</w:t>
      </w:r>
      <w:r>
        <w:rPr>
          <w:rFonts w:hint="eastAsia"/>
          <w:lang w:val="en-US" w:eastAsia="zh-CN"/>
        </w:rPr>
        <w:t>提升算法</w:t>
      </w:r>
      <w:r>
        <w:rPr>
          <w:rFonts w:hint="eastAsia"/>
        </w:rPr>
        <w:t>检测生成图像</w:t>
      </w:r>
      <w:r>
        <w:rPr>
          <w:rFonts w:hint="eastAsia"/>
          <w:lang w:val="en-US" w:eastAsia="zh-CN"/>
        </w:rPr>
        <w:t>的准确率和平均精度具有较大帮助</w:t>
      </w:r>
      <w:r>
        <w:rPr>
          <w:rFonts w:hint="eastAsia"/>
        </w:rPr>
        <w:t>，特别是Maxsel滤波可以高效地提升检测算法的泛化性能。</w:t>
      </w:r>
    </w:p>
    <w:p w14:paraId="52970575">
      <w:pPr>
        <w:pStyle w:val="74"/>
        <w:ind w:firstLine="0" w:firstLineChars="0"/>
        <w:sectPr>
          <w:type w:val="continuous"/>
          <w:pgSz w:w="11906" w:h="16838"/>
          <w:pgMar w:top="1134" w:right="850" w:bottom="850" w:left="850" w:header="567" w:footer="567" w:gutter="0"/>
          <w:cols w:equalWidth="0" w:num="2">
            <w:col w:w="4890" w:space="425"/>
            <w:col w:w="4890"/>
          </w:cols>
          <w:docGrid w:type="linesAndChars" w:linePitch="322" w:charSpace="460"/>
        </w:sectPr>
      </w:pPr>
    </w:p>
    <w:p w14:paraId="27ACF8B1">
      <w:pPr>
        <w:spacing w:before="162" w:beforeLines="50" w:line="240" w:lineRule="auto"/>
        <w:jc w:val="center"/>
        <w:rPr>
          <w:rFonts w:hint="eastAsia" w:ascii="Times New Roman" w:hAnsi="Times New Roman" w:eastAsia="宋体" w:cs="宋体"/>
          <w:sz w:val="18"/>
          <w:szCs w:val="18"/>
        </w:rPr>
      </w:pPr>
      <w:r>
        <w:rPr>
          <w:rFonts w:hint="eastAsia" w:ascii="Times New Roman" w:hAnsi="Times New Roman" w:eastAsia="宋体" w:cs="宋体"/>
          <w:szCs w:val="18"/>
        </w:rPr>
        <w:t>表</w:t>
      </w:r>
      <w:r>
        <w:rPr>
          <w:rFonts w:hint="eastAsia" w:cs="宋体"/>
          <w:szCs w:val="18"/>
          <w:lang w:val="en-US" w:eastAsia="zh-CN"/>
        </w:rPr>
        <w:t>4</w:t>
      </w:r>
      <w:r>
        <w:rPr>
          <w:rFonts w:hint="eastAsia" w:ascii="Times New Roman" w:hAnsi="Times New Roman" w:eastAsia="宋体" w:cs="宋体"/>
          <w:szCs w:val="18"/>
        </w:rPr>
        <w:t xml:space="preserve"> </w:t>
      </w:r>
      <w:r>
        <w:rPr>
          <w:rFonts w:hint="eastAsia" w:cs="宋体"/>
          <w:szCs w:val="18"/>
          <w:lang w:val="en-US" w:eastAsia="zh-CN"/>
        </w:rPr>
        <w:t>网络结构</w:t>
      </w:r>
      <w:r>
        <w:rPr>
          <w:rFonts w:hint="eastAsia" w:ascii="Times New Roman" w:hAnsi="Times New Roman" w:eastAsia="宋体" w:cs="宋体"/>
          <w:szCs w:val="18"/>
        </w:rPr>
        <w:t>消融实验-MResNet（Acc，%）</w:t>
      </w:r>
    </w:p>
    <w:tbl>
      <w:tblPr>
        <w:tblStyle w:val="19"/>
        <w:tblW w:w="4757"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6"/>
        <w:gridCol w:w="536"/>
        <w:gridCol w:w="536"/>
        <w:gridCol w:w="536"/>
        <w:gridCol w:w="536"/>
        <w:gridCol w:w="536"/>
        <w:gridCol w:w="536"/>
        <w:gridCol w:w="536"/>
        <w:gridCol w:w="536"/>
        <w:gridCol w:w="536"/>
        <w:gridCol w:w="536"/>
        <w:gridCol w:w="587"/>
        <w:gridCol w:w="536"/>
        <w:gridCol w:w="700"/>
        <w:gridCol w:w="536"/>
        <w:gridCol w:w="783"/>
        <w:gridCol w:w="537"/>
      </w:tblGrid>
      <w:tr w14:paraId="66ABCA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Height w:val="316" w:hRule="atLeast"/>
          <w:jc w:val="center"/>
        </w:trPr>
        <w:tc>
          <w:tcPr>
            <w:tcW w:w="433" w:type="pct"/>
            <w:tcBorders>
              <w:top w:val="single" w:color="000000" w:sz="4" w:space="0"/>
              <w:left w:val="single" w:color="000000" w:sz="4" w:space="0"/>
              <w:bottom w:val="single" w:color="000000" w:sz="4" w:space="0"/>
              <w:right w:val="single" w:color="000000" w:sz="4" w:space="0"/>
              <w:tl2br w:val="nil"/>
            </w:tcBorders>
            <w:shd w:val="clear" w:color="auto" w:fill="FFFFFF"/>
            <w:vAlign w:val="center"/>
          </w:tcPr>
          <w:p w14:paraId="51A3E242">
            <w:pPr>
              <w:widowControl/>
              <w:textAlignment w:val="center"/>
              <w:rPr>
                <w:rFonts w:ascii="Times New Roman" w:hAnsi="Times New Roman" w:cs="Times New Roman"/>
                <w:color w:val="000000"/>
                <w:kern w:val="0"/>
                <w:szCs w:val="18"/>
              </w:rPr>
            </w:pPr>
          </w:p>
        </w:tc>
        <w:tc>
          <w:tcPr>
            <w:tcW w:w="529" w:type="pct"/>
            <w:gridSpan w:val="2"/>
            <w:tcBorders>
              <w:top w:val="single" w:color="000000" w:sz="4" w:space="0"/>
              <w:left w:val="single" w:color="000000" w:sz="4" w:space="0"/>
              <w:bottom w:val="single" w:color="000000" w:sz="4" w:space="0"/>
              <w:right w:val="single" w:color="000000" w:sz="4" w:space="0"/>
            </w:tcBorders>
            <w:shd w:val="clear" w:color="auto" w:fill="FFFFFF"/>
            <w:vAlign w:val="center"/>
          </w:tcPr>
          <w:p w14:paraId="643CA765">
            <w:pPr>
              <w:widowControl/>
              <w:textAlignment w:val="center"/>
              <w:rPr>
                <w:rFonts w:ascii="Times New Roman" w:hAnsi="Times New Roman" w:cs="Times New Roman"/>
                <w:color w:val="000000"/>
                <w:kern w:val="0"/>
                <w:szCs w:val="18"/>
              </w:rPr>
            </w:pPr>
            <w:r>
              <w:rPr>
                <w:rFonts w:ascii="Times New Roman" w:hAnsi="Times New Roman" w:cs="Times New Roman"/>
                <w:color w:val="000000"/>
                <w:kern w:val="0"/>
                <w:szCs w:val="18"/>
              </w:rPr>
              <w:t>progan</w:t>
            </w:r>
          </w:p>
        </w:tc>
        <w:tc>
          <w:tcPr>
            <w:tcW w:w="529" w:type="pct"/>
            <w:gridSpan w:val="2"/>
            <w:tcBorders>
              <w:top w:val="single" w:color="000000" w:sz="4" w:space="0"/>
              <w:left w:val="single" w:color="000000" w:sz="4" w:space="0"/>
              <w:bottom w:val="single" w:color="000000" w:sz="4" w:space="0"/>
              <w:right w:val="single" w:color="000000" w:sz="4" w:space="0"/>
            </w:tcBorders>
            <w:shd w:val="clear" w:color="auto" w:fill="FFFFFF"/>
            <w:vAlign w:val="center"/>
          </w:tcPr>
          <w:p w14:paraId="363A0A8A">
            <w:pPr>
              <w:widowControl/>
              <w:textAlignment w:val="center"/>
              <w:rPr>
                <w:rFonts w:ascii="Times New Roman" w:hAnsi="Times New Roman" w:cs="Times New Roman"/>
                <w:color w:val="000000"/>
                <w:kern w:val="0"/>
                <w:szCs w:val="18"/>
              </w:rPr>
            </w:pPr>
            <w:r>
              <w:rPr>
                <w:rFonts w:ascii="Times New Roman" w:hAnsi="Times New Roman" w:cs="Times New Roman"/>
                <w:color w:val="000000"/>
                <w:kern w:val="0"/>
                <w:szCs w:val="18"/>
              </w:rPr>
              <w:t>biggan</w:t>
            </w:r>
          </w:p>
        </w:tc>
        <w:tc>
          <w:tcPr>
            <w:tcW w:w="529" w:type="pct"/>
            <w:gridSpan w:val="2"/>
            <w:tcBorders>
              <w:top w:val="single" w:color="000000" w:sz="4" w:space="0"/>
              <w:left w:val="single" w:color="000000" w:sz="4" w:space="0"/>
              <w:bottom w:val="single" w:color="000000" w:sz="4" w:space="0"/>
              <w:right w:val="single" w:color="000000" w:sz="4" w:space="0"/>
            </w:tcBorders>
            <w:shd w:val="clear" w:color="auto" w:fill="FFFFFF"/>
            <w:vAlign w:val="center"/>
          </w:tcPr>
          <w:p w14:paraId="529ACB63">
            <w:pPr>
              <w:widowControl/>
              <w:textAlignment w:val="center"/>
              <w:rPr>
                <w:rFonts w:ascii="Times New Roman" w:hAnsi="Times New Roman" w:cs="Times New Roman"/>
                <w:color w:val="000000"/>
                <w:kern w:val="0"/>
                <w:szCs w:val="18"/>
              </w:rPr>
            </w:pPr>
            <w:r>
              <w:rPr>
                <w:rFonts w:ascii="Times New Roman" w:hAnsi="Times New Roman" w:cs="Times New Roman"/>
                <w:color w:val="000000"/>
                <w:kern w:val="0"/>
                <w:szCs w:val="18"/>
              </w:rPr>
              <w:t>cyclegan</w:t>
            </w:r>
          </w:p>
        </w:tc>
        <w:tc>
          <w:tcPr>
            <w:tcW w:w="529" w:type="pct"/>
            <w:gridSpan w:val="2"/>
            <w:tcBorders>
              <w:top w:val="single" w:color="000000" w:sz="4" w:space="0"/>
              <w:left w:val="single" w:color="000000" w:sz="4" w:space="0"/>
              <w:bottom w:val="single" w:color="000000" w:sz="4" w:space="0"/>
              <w:right w:val="single" w:color="000000" w:sz="4" w:space="0"/>
            </w:tcBorders>
            <w:shd w:val="clear" w:color="auto" w:fill="FFFFFF"/>
            <w:vAlign w:val="center"/>
          </w:tcPr>
          <w:p w14:paraId="6D4A888E">
            <w:pPr>
              <w:widowControl/>
              <w:textAlignment w:val="center"/>
              <w:rPr>
                <w:rFonts w:ascii="Times New Roman" w:hAnsi="Times New Roman" w:cs="Times New Roman"/>
                <w:color w:val="000000"/>
                <w:kern w:val="0"/>
                <w:szCs w:val="18"/>
              </w:rPr>
            </w:pPr>
            <w:r>
              <w:rPr>
                <w:rFonts w:ascii="Times New Roman" w:hAnsi="Times New Roman" w:cs="Times New Roman"/>
                <w:color w:val="000000"/>
                <w:kern w:val="0"/>
                <w:szCs w:val="18"/>
              </w:rPr>
              <w:t>deepfake</w:t>
            </w:r>
          </w:p>
        </w:tc>
        <w:tc>
          <w:tcPr>
            <w:tcW w:w="537" w:type="pct"/>
            <w:gridSpan w:val="2"/>
            <w:tcBorders>
              <w:top w:val="single" w:color="000000" w:sz="4" w:space="0"/>
              <w:left w:val="single" w:color="000000" w:sz="4" w:space="0"/>
              <w:bottom w:val="single" w:color="000000" w:sz="4" w:space="0"/>
              <w:right w:val="single" w:color="000000" w:sz="4" w:space="0"/>
            </w:tcBorders>
            <w:shd w:val="clear" w:color="auto" w:fill="FFFFFF"/>
            <w:vAlign w:val="center"/>
          </w:tcPr>
          <w:p w14:paraId="25610936">
            <w:pPr>
              <w:widowControl/>
              <w:textAlignment w:val="center"/>
              <w:rPr>
                <w:rFonts w:ascii="Times New Roman" w:hAnsi="Times New Roman" w:cs="Times New Roman"/>
                <w:color w:val="000000"/>
                <w:kern w:val="0"/>
                <w:szCs w:val="18"/>
              </w:rPr>
            </w:pPr>
            <w:r>
              <w:rPr>
                <w:rFonts w:ascii="Times New Roman" w:hAnsi="Times New Roman" w:cs="Times New Roman"/>
                <w:color w:val="000000"/>
                <w:kern w:val="0"/>
                <w:szCs w:val="18"/>
              </w:rPr>
              <w:t>gaugan</w:t>
            </w:r>
          </w:p>
        </w:tc>
        <w:tc>
          <w:tcPr>
            <w:tcW w:w="594" w:type="pct"/>
            <w:gridSpan w:val="2"/>
            <w:tcBorders>
              <w:top w:val="single" w:color="000000" w:sz="4" w:space="0"/>
              <w:left w:val="single" w:color="000000" w:sz="4" w:space="0"/>
              <w:bottom w:val="single" w:color="000000" w:sz="4" w:space="0"/>
              <w:right w:val="single" w:color="000000" w:sz="4" w:space="0"/>
            </w:tcBorders>
            <w:shd w:val="clear" w:color="auto" w:fill="FFFFFF"/>
            <w:vAlign w:val="center"/>
          </w:tcPr>
          <w:p w14:paraId="7A4F7BD7">
            <w:pPr>
              <w:widowControl/>
              <w:textAlignment w:val="center"/>
              <w:rPr>
                <w:rFonts w:ascii="Times New Roman" w:hAnsi="Times New Roman" w:cs="Times New Roman"/>
                <w:color w:val="000000"/>
                <w:kern w:val="0"/>
                <w:szCs w:val="18"/>
              </w:rPr>
            </w:pPr>
            <w:r>
              <w:rPr>
                <w:rFonts w:ascii="Times New Roman" w:hAnsi="Times New Roman" w:cs="Times New Roman"/>
                <w:color w:val="000000"/>
                <w:kern w:val="0"/>
                <w:szCs w:val="18"/>
              </w:rPr>
              <w:t>stargan</w:t>
            </w:r>
          </w:p>
        </w:tc>
        <w:tc>
          <w:tcPr>
            <w:tcW w:w="635" w:type="pct"/>
            <w:gridSpan w:val="2"/>
            <w:tcBorders>
              <w:top w:val="single" w:color="000000" w:sz="4" w:space="0"/>
              <w:left w:val="single" w:color="000000" w:sz="4" w:space="0"/>
              <w:bottom w:val="single" w:color="000000" w:sz="4" w:space="0"/>
              <w:right w:val="single" w:color="000000" w:sz="4" w:space="0"/>
            </w:tcBorders>
            <w:shd w:val="clear" w:color="auto" w:fill="FFFFFF"/>
            <w:vAlign w:val="center"/>
          </w:tcPr>
          <w:p w14:paraId="28371B5C">
            <w:pPr>
              <w:widowControl/>
              <w:textAlignment w:val="center"/>
              <w:rPr>
                <w:rFonts w:ascii="Times New Roman" w:hAnsi="Times New Roman" w:cs="Times New Roman"/>
                <w:color w:val="000000"/>
                <w:kern w:val="0"/>
                <w:szCs w:val="18"/>
              </w:rPr>
            </w:pPr>
            <w:r>
              <w:rPr>
                <w:rFonts w:ascii="Times New Roman" w:hAnsi="Times New Roman" w:cs="Times New Roman"/>
                <w:color w:val="000000"/>
                <w:kern w:val="0"/>
                <w:szCs w:val="18"/>
              </w:rPr>
              <w:t>stylegan</w:t>
            </w:r>
          </w:p>
        </w:tc>
        <w:tc>
          <w:tcPr>
            <w:tcW w:w="679" w:type="pct"/>
            <w:gridSpan w:val="2"/>
            <w:tcBorders>
              <w:top w:val="single" w:color="000000" w:sz="4" w:space="0"/>
              <w:left w:val="single" w:color="000000" w:sz="4" w:space="0"/>
              <w:bottom w:val="single" w:color="000000" w:sz="4" w:space="0"/>
              <w:right w:val="single" w:color="000000" w:sz="4" w:space="0"/>
            </w:tcBorders>
            <w:shd w:val="clear" w:color="auto" w:fill="FFFFFF"/>
            <w:vAlign w:val="center"/>
          </w:tcPr>
          <w:p w14:paraId="5657A4FF">
            <w:pPr>
              <w:widowControl/>
              <w:textAlignment w:val="center"/>
              <w:rPr>
                <w:rFonts w:ascii="Times New Roman" w:hAnsi="Times New Roman" w:cs="Times New Roman"/>
                <w:color w:val="000000"/>
                <w:kern w:val="0"/>
                <w:szCs w:val="18"/>
              </w:rPr>
            </w:pPr>
            <w:r>
              <w:rPr>
                <w:rFonts w:ascii="Times New Roman" w:hAnsi="Times New Roman" w:cs="Times New Roman"/>
                <w:color w:val="000000"/>
                <w:kern w:val="0"/>
                <w:szCs w:val="18"/>
              </w:rPr>
              <w:t>stylegan2</w:t>
            </w:r>
          </w:p>
        </w:tc>
      </w:tr>
      <w:tr w14:paraId="626D26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jc w:val="center"/>
        </w:trPr>
        <w:tc>
          <w:tcPr>
            <w:tcW w:w="43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5EFEC6F1">
            <w:pPr>
              <w:widowControl/>
              <w:textAlignment w:val="center"/>
              <w:rPr>
                <w:rFonts w:hint="default" w:ascii="Times New Roman" w:hAnsi="Times New Roman" w:cs="Times New Roman"/>
                <w:color w:val="000000"/>
                <w:kern w:val="0"/>
                <w:szCs w:val="18"/>
              </w:rPr>
            </w:pPr>
          </w:p>
        </w:tc>
        <w:tc>
          <w:tcPr>
            <w:tcW w:w="26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1B890957">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cs="Times New Roman"/>
                <w:color w:val="000000"/>
                <w:kern w:val="0"/>
                <w:szCs w:val="18"/>
                <w:lang w:val="en-US" w:eastAsia="zh-CN"/>
              </w:rPr>
              <w:t>Acc</w:t>
            </w:r>
          </w:p>
        </w:tc>
        <w:tc>
          <w:tcPr>
            <w:tcW w:w="265"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0A4504E2">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cs="Times New Roman"/>
                <w:color w:val="000000"/>
                <w:kern w:val="0"/>
                <w:szCs w:val="18"/>
                <w:lang w:val="en-US" w:eastAsia="zh-CN"/>
              </w:rPr>
              <w:t>AP</w:t>
            </w:r>
          </w:p>
        </w:tc>
        <w:tc>
          <w:tcPr>
            <w:tcW w:w="26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00E0DF46">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cs="Times New Roman"/>
                <w:color w:val="000000"/>
                <w:kern w:val="0"/>
                <w:szCs w:val="18"/>
                <w:lang w:val="en-US" w:eastAsia="zh-CN"/>
              </w:rPr>
              <w:t>Acc</w:t>
            </w:r>
          </w:p>
        </w:tc>
        <w:tc>
          <w:tcPr>
            <w:tcW w:w="265"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469C44D9">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cs="Times New Roman"/>
                <w:color w:val="000000"/>
                <w:kern w:val="0"/>
                <w:szCs w:val="18"/>
                <w:lang w:val="en-US" w:eastAsia="zh-CN"/>
              </w:rPr>
              <w:t>AP</w:t>
            </w:r>
          </w:p>
        </w:tc>
        <w:tc>
          <w:tcPr>
            <w:tcW w:w="26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30E85A5E">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cs="Times New Roman"/>
                <w:color w:val="000000"/>
                <w:kern w:val="0"/>
                <w:szCs w:val="18"/>
                <w:lang w:val="en-US" w:eastAsia="zh-CN"/>
              </w:rPr>
              <w:t>Acc</w:t>
            </w:r>
          </w:p>
        </w:tc>
        <w:tc>
          <w:tcPr>
            <w:tcW w:w="265"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176FB880">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cs="Times New Roman"/>
                <w:color w:val="000000"/>
                <w:kern w:val="0"/>
                <w:szCs w:val="18"/>
                <w:lang w:val="en-US" w:eastAsia="zh-CN"/>
              </w:rPr>
              <w:t>AP</w:t>
            </w:r>
          </w:p>
        </w:tc>
        <w:tc>
          <w:tcPr>
            <w:tcW w:w="26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75CD5BB6">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cs="Times New Roman"/>
                <w:color w:val="000000"/>
                <w:kern w:val="0"/>
                <w:szCs w:val="18"/>
                <w:lang w:val="en-US" w:eastAsia="zh-CN"/>
              </w:rPr>
              <w:t>Acc</w:t>
            </w:r>
          </w:p>
        </w:tc>
        <w:tc>
          <w:tcPr>
            <w:tcW w:w="265"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68BB6C6C">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cs="Times New Roman"/>
                <w:color w:val="000000"/>
                <w:kern w:val="0"/>
                <w:szCs w:val="18"/>
                <w:lang w:val="en-US" w:eastAsia="zh-CN"/>
              </w:rPr>
              <w:t>AP</w:t>
            </w:r>
          </w:p>
        </w:tc>
        <w:tc>
          <w:tcPr>
            <w:tcW w:w="272"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10ED9504">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cs="Times New Roman"/>
                <w:color w:val="000000"/>
                <w:kern w:val="0"/>
                <w:szCs w:val="18"/>
                <w:lang w:val="en-US" w:eastAsia="zh-CN"/>
              </w:rPr>
              <w:t>Acc</w:t>
            </w:r>
          </w:p>
        </w:tc>
        <w:tc>
          <w:tcPr>
            <w:tcW w:w="26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2FC2D181">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cs="Times New Roman"/>
                <w:color w:val="000000"/>
                <w:kern w:val="0"/>
                <w:szCs w:val="18"/>
                <w:lang w:val="en-US" w:eastAsia="zh-CN"/>
              </w:rPr>
              <w:t>AP</w:t>
            </w:r>
          </w:p>
        </w:tc>
        <w:tc>
          <w:tcPr>
            <w:tcW w:w="329"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55900477">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cs="Times New Roman"/>
                <w:color w:val="000000"/>
                <w:kern w:val="0"/>
                <w:szCs w:val="18"/>
                <w:lang w:val="en-US" w:eastAsia="zh-CN"/>
              </w:rPr>
              <w:t>Acc</w:t>
            </w:r>
          </w:p>
        </w:tc>
        <w:tc>
          <w:tcPr>
            <w:tcW w:w="265"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6FF174EA">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cs="Times New Roman"/>
                <w:color w:val="000000"/>
                <w:kern w:val="0"/>
                <w:szCs w:val="18"/>
                <w:lang w:val="en-US" w:eastAsia="zh-CN"/>
              </w:rPr>
              <w:t>AP</w:t>
            </w:r>
          </w:p>
        </w:tc>
        <w:tc>
          <w:tcPr>
            <w:tcW w:w="370"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512C8D0C">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cs="Times New Roman"/>
                <w:color w:val="000000"/>
                <w:kern w:val="0"/>
                <w:szCs w:val="18"/>
                <w:lang w:val="en-US" w:eastAsia="zh-CN"/>
              </w:rPr>
              <w:t>Acc</w:t>
            </w:r>
          </w:p>
        </w:tc>
        <w:tc>
          <w:tcPr>
            <w:tcW w:w="265"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16B51DC2">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cs="Times New Roman"/>
                <w:color w:val="000000"/>
                <w:kern w:val="0"/>
                <w:szCs w:val="18"/>
                <w:lang w:val="en-US" w:eastAsia="zh-CN"/>
              </w:rPr>
              <w:t>AP</w:t>
            </w:r>
          </w:p>
        </w:tc>
        <w:tc>
          <w:tcPr>
            <w:tcW w:w="412"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0EC047EA">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cs="Times New Roman"/>
                <w:color w:val="000000"/>
                <w:kern w:val="0"/>
                <w:szCs w:val="18"/>
                <w:lang w:val="en-US" w:eastAsia="zh-CN"/>
              </w:rPr>
              <w:t>Acc</w:t>
            </w:r>
          </w:p>
        </w:tc>
        <w:tc>
          <w:tcPr>
            <w:tcW w:w="266"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696F655F">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cs="Times New Roman"/>
                <w:color w:val="000000"/>
                <w:kern w:val="0"/>
                <w:szCs w:val="18"/>
                <w:lang w:val="en-US" w:eastAsia="zh-CN"/>
              </w:rPr>
              <w:t>AP</w:t>
            </w:r>
          </w:p>
        </w:tc>
      </w:tr>
      <w:tr w14:paraId="5A5DD7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jc w:val="center"/>
        </w:trPr>
        <w:tc>
          <w:tcPr>
            <w:tcW w:w="43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1C394384">
            <w:pPr>
              <w:widowControl/>
              <w:textAlignment w:val="center"/>
              <w:rPr>
                <w:rFonts w:ascii="Times New Roman" w:hAnsi="Times New Roman" w:cs="Times New Roman"/>
                <w:color w:val="000000"/>
                <w:kern w:val="0"/>
                <w:szCs w:val="18"/>
              </w:rPr>
            </w:pPr>
            <w:r>
              <w:rPr>
                <w:rFonts w:hint="default" w:ascii="Times New Roman" w:hAnsi="Times New Roman" w:cs="Times New Roman"/>
                <w:color w:val="000000"/>
                <w:kern w:val="0"/>
                <w:szCs w:val="18"/>
              </w:rPr>
              <w:t>laplacian</w:t>
            </w:r>
          </w:p>
        </w:tc>
        <w:tc>
          <w:tcPr>
            <w:tcW w:w="26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66B14E0E">
            <w:pPr>
              <w:widowControl/>
              <w:textAlignment w:val="center"/>
              <w:rPr>
                <w:rFonts w:ascii="Times New Roman" w:hAnsi="Times New Roman" w:cs="Times New Roman"/>
                <w:color w:val="000000"/>
                <w:kern w:val="0"/>
                <w:szCs w:val="18"/>
              </w:rPr>
            </w:pPr>
            <w:r>
              <w:rPr>
                <w:rFonts w:hint="default" w:ascii="Times New Roman" w:hAnsi="Times New Roman" w:cs="Times New Roman"/>
                <w:color w:val="000000"/>
                <w:kern w:val="0"/>
                <w:szCs w:val="18"/>
              </w:rPr>
              <w:t>98.1</w:t>
            </w:r>
          </w:p>
        </w:tc>
        <w:tc>
          <w:tcPr>
            <w:tcW w:w="265"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0875AB79">
            <w:pPr>
              <w:widowControl/>
              <w:textAlignment w:val="center"/>
              <w:rPr>
                <w:rFonts w:hint="default" w:ascii="Times New Roman" w:hAnsi="Times New Roman" w:eastAsia="宋体" w:cs="Times New Roman"/>
                <w:b/>
                <w:bCs/>
                <w:color w:val="000000"/>
                <w:kern w:val="0"/>
                <w:sz w:val="18"/>
                <w:szCs w:val="18"/>
                <w:lang w:val="en-US" w:eastAsia="zh-CN" w:bidi="ar-SA"/>
              </w:rPr>
            </w:pPr>
            <w:r>
              <w:rPr>
                <w:rFonts w:hint="default" w:ascii="Times New Roman" w:hAnsi="Times New Roman" w:cs="Times New Roman"/>
                <w:b/>
                <w:bCs/>
                <w:color w:val="000000"/>
                <w:kern w:val="0"/>
                <w:szCs w:val="18"/>
              </w:rPr>
              <w:t>99.9</w:t>
            </w:r>
          </w:p>
        </w:tc>
        <w:tc>
          <w:tcPr>
            <w:tcW w:w="26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28BFEB54">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79.4</w:t>
            </w:r>
          </w:p>
        </w:tc>
        <w:tc>
          <w:tcPr>
            <w:tcW w:w="265"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621BC0D2">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92.6</w:t>
            </w:r>
          </w:p>
        </w:tc>
        <w:tc>
          <w:tcPr>
            <w:tcW w:w="26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14EC6672">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83.1</w:t>
            </w:r>
          </w:p>
        </w:tc>
        <w:tc>
          <w:tcPr>
            <w:tcW w:w="265"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4B528CC3">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b/>
                <w:bCs/>
                <w:color w:val="000000"/>
                <w:kern w:val="0"/>
                <w:szCs w:val="18"/>
              </w:rPr>
              <w:t>95.6</w:t>
            </w:r>
          </w:p>
        </w:tc>
        <w:tc>
          <w:tcPr>
            <w:tcW w:w="26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4F94BA8B">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60.3</w:t>
            </w:r>
          </w:p>
        </w:tc>
        <w:tc>
          <w:tcPr>
            <w:tcW w:w="265"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180B3885">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76.4</w:t>
            </w:r>
          </w:p>
        </w:tc>
        <w:tc>
          <w:tcPr>
            <w:tcW w:w="272"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4189B999">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62</w:t>
            </w:r>
          </w:p>
        </w:tc>
        <w:tc>
          <w:tcPr>
            <w:tcW w:w="26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08DC6A0C">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77.4</w:t>
            </w:r>
          </w:p>
        </w:tc>
        <w:tc>
          <w:tcPr>
            <w:tcW w:w="329"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41552579">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b w:val="0"/>
                <w:color w:val="000000"/>
                <w:kern w:val="0"/>
                <w:szCs w:val="18"/>
              </w:rPr>
              <w:t>100</w:t>
            </w:r>
          </w:p>
        </w:tc>
        <w:tc>
          <w:tcPr>
            <w:tcW w:w="265"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35AA0912">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b/>
                <w:bCs/>
                <w:color w:val="000000"/>
                <w:kern w:val="0"/>
                <w:szCs w:val="18"/>
              </w:rPr>
              <w:t>100</w:t>
            </w:r>
          </w:p>
        </w:tc>
        <w:tc>
          <w:tcPr>
            <w:tcW w:w="370"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75DD4846">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94.2</w:t>
            </w:r>
          </w:p>
        </w:tc>
        <w:tc>
          <w:tcPr>
            <w:tcW w:w="265"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3B7A5C97">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98.6</w:t>
            </w:r>
          </w:p>
        </w:tc>
        <w:tc>
          <w:tcPr>
            <w:tcW w:w="412"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5334EB78">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b w:val="0"/>
                <w:color w:val="000000"/>
                <w:kern w:val="0"/>
                <w:szCs w:val="18"/>
              </w:rPr>
              <w:t>95.9</w:t>
            </w:r>
          </w:p>
        </w:tc>
        <w:tc>
          <w:tcPr>
            <w:tcW w:w="266"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380E01FE">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99.6</w:t>
            </w:r>
          </w:p>
        </w:tc>
      </w:tr>
      <w:tr w14:paraId="732401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jc w:val="center"/>
        </w:trPr>
        <w:tc>
          <w:tcPr>
            <w:tcW w:w="43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359883AE">
            <w:pPr>
              <w:widowControl/>
              <w:textAlignment w:val="center"/>
              <w:rPr>
                <w:rFonts w:ascii="Times New Roman" w:hAnsi="Times New Roman" w:cs="Times New Roman"/>
                <w:color w:val="000000"/>
                <w:kern w:val="0"/>
                <w:szCs w:val="18"/>
              </w:rPr>
            </w:pPr>
            <w:r>
              <w:rPr>
                <w:rFonts w:hint="default" w:ascii="Times New Roman" w:hAnsi="Times New Roman" w:cs="Times New Roman"/>
                <w:color w:val="000000"/>
                <w:kern w:val="0"/>
                <w:szCs w:val="18"/>
              </w:rPr>
              <w:t>prewitt</w:t>
            </w:r>
          </w:p>
        </w:tc>
        <w:tc>
          <w:tcPr>
            <w:tcW w:w="26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164511D0">
            <w:pPr>
              <w:widowControl/>
              <w:textAlignment w:val="center"/>
              <w:rPr>
                <w:rFonts w:ascii="Times New Roman" w:hAnsi="Times New Roman" w:cs="Times New Roman"/>
                <w:color w:val="000000"/>
                <w:kern w:val="0"/>
                <w:szCs w:val="18"/>
              </w:rPr>
            </w:pPr>
            <w:r>
              <w:rPr>
                <w:rFonts w:hint="default" w:ascii="Times New Roman" w:hAnsi="Times New Roman" w:cs="Times New Roman"/>
                <w:color w:val="000000"/>
                <w:kern w:val="0"/>
                <w:szCs w:val="18"/>
              </w:rPr>
              <w:t>98.1</w:t>
            </w:r>
          </w:p>
        </w:tc>
        <w:tc>
          <w:tcPr>
            <w:tcW w:w="265"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45CF4EE7">
            <w:pPr>
              <w:widowControl/>
              <w:textAlignment w:val="center"/>
              <w:rPr>
                <w:rFonts w:hint="default" w:ascii="Times New Roman" w:hAnsi="Times New Roman" w:eastAsia="宋体" w:cs="Times New Roman"/>
                <w:b/>
                <w:bCs/>
                <w:color w:val="000000"/>
                <w:kern w:val="0"/>
                <w:sz w:val="18"/>
                <w:szCs w:val="18"/>
                <w:lang w:val="en-US" w:eastAsia="zh-CN" w:bidi="ar-SA"/>
              </w:rPr>
            </w:pPr>
            <w:r>
              <w:rPr>
                <w:rFonts w:hint="default" w:ascii="Times New Roman" w:hAnsi="Times New Roman" w:cs="Times New Roman"/>
                <w:b/>
                <w:bCs/>
                <w:color w:val="000000"/>
                <w:kern w:val="0"/>
                <w:szCs w:val="18"/>
              </w:rPr>
              <w:t>99.9</w:t>
            </w:r>
          </w:p>
        </w:tc>
        <w:tc>
          <w:tcPr>
            <w:tcW w:w="26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77EC7A95">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56</w:t>
            </w:r>
          </w:p>
        </w:tc>
        <w:tc>
          <w:tcPr>
            <w:tcW w:w="265"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2C38ECED">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66.8</w:t>
            </w:r>
          </w:p>
        </w:tc>
        <w:tc>
          <w:tcPr>
            <w:tcW w:w="26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3743EA3B">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56.7</w:t>
            </w:r>
          </w:p>
        </w:tc>
        <w:tc>
          <w:tcPr>
            <w:tcW w:w="265"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1CA314ED">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76.6</w:t>
            </w:r>
          </w:p>
        </w:tc>
        <w:tc>
          <w:tcPr>
            <w:tcW w:w="26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1FA8BD3A">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50.6</w:t>
            </w:r>
          </w:p>
        </w:tc>
        <w:tc>
          <w:tcPr>
            <w:tcW w:w="265"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18B02545">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69.4</w:t>
            </w:r>
          </w:p>
        </w:tc>
        <w:tc>
          <w:tcPr>
            <w:tcW w:w="272"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3910EFCA">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51.3</w:t>
            </w:r>
          </w:p>
        </w:tc>
        <w:tc>
          <w:tcPr>
            <w:tcW w:w="26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0BA535D3">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64.4</w:t>
            </w:r>
          </w:p>
        </w:tc>
        <w:tc>
          <w:tcPr>
            <w:tcW w:w="329"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78DF3487">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83.6</w:t>
            </w:r>
          </w:p>
        </w:tc>
        <w:tc>
          <w:tcPr>
            <w:tcW w:w="265"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6CFA0550">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99.7</w:t>
            </w:r>
          </w:p>
        </w:tc>
        <w:tc>
          <w:tcPr>
            <w:tcW w:w="370"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701BDAFE">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82.8</w:t>
            </w:r>
          </w:p>
        </w:tc>
        <w:tc>
          <w:tcPr>
            <w:tcW w:w="265"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3FD9CA6C">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94.2</w:t>
            </w:r>
          </w:p>
        </w:tc>
        <w:tc>
          <w:tcPr>
            <w:tcW w:w="412"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757D0E99">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84.3</w:t>
            </w:r>
          </w:p>
        </w:tc>
        <w:tc>
          <w:tcPr>
            <w:tcW w:w="266"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72DC984E">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95.5</w:t>
            </w:r>
          </w:p>
        </w:tc>
      </w:tr>
      <w:tr w14:paraId="30CA75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jc w:val="center"/>
        </w:trPr>
        <w:tc>
          <w:tcPr>
            <w:tcW w:w="43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1359E42A">
            <w:pPr>
              <w:widowControl/>
              <w:textAlignment w:val="center"/>
              <w:rPr>
                <w:rFonts w:ascii="Times New Roman" w:hAnsi="Times New Roman" w:cs="Times New Roman"/>
                <w:color w:val="000000"/>
                <w:kern w:val="0"/>
                <w:szCs w:val="18"/>
              </w:rPr>
            </w:pPr>
            <w:r>
              <w:rPr>
                <w:rFonts w:hint="default" w:ascii="Times New Roman" w:hAnsi="Times New Roman" w:cs="Times New Roman"/>
                <w:color w:val="000000"/>
                <w:kern w:val="0"/>
                <w:szCs w:val="18"/>
              </w:rPr>
              <w:t>sobel</w:t>
            </w:r>
          </w:p>
        </w:tc>
        <w:tc>
          <w:tcPr>
            <w:tcW w:w="26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0D57CE72">
            <w:pPr>
              <w:widowControl/>
              <w:textAlignment w:val="center"/>
              <w:rPr>
                <w:rFonts w:ascii="Times New Roman" w:hAnsi="Times New Roman" w:cs="Times New Roman"/>
                <w:color w:val="000000"/>
                <w:kern w:val="0"/>
                <w:szCs w:val="18"/>
              </w:rPr>
            </w:pPr>
            <w:r>
              <w:rPr>
                <w:rFonts w:hint="default" w:ascii="Times New Roman" w:hAnsi="Times New Roman" w:cs="Times New Roman"/>
                <w:color w:val="000000"/>
                <w:kern w:val="0"/>
                <w:szCs w:val="18"/>
              </w:rPr>
              <w:t>98.5</w:t>
            </w:r>
          </w:p>
        </w:tc>
        <w:tc>
          <w:tcPr>
            <w:tcW w:w="265"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6E3EB797">
            <w:pPr>
              <w:widowControl/>
              <w:textAlignment w:val="center"/>
              <w:rPr>
                <w:rFonts w:hint="default" w:ascii="Times New Roman" w:hAnsi="Times New Roman" w:eastAsia="宋体" w:cs="Times New Roman"/>
                <w:b/>
                <w:bCs/>
                <w:color w:val="000000"/>
                <w:kern w:val="0"/>
                <w:sz w:val="18"/>
                <w:szCs w:val="18"/>
                <w:lang w:val="en-US" w:eastAsia="zh-CN" w:bidi="ar-SA"/>
              </w:rPr>
            </w:pPr>
            <w:r>
              <w:rPr>
                <w:rFonts w:hint="default" w:ascii="Times New Roman" w:hAnsi="Times New Roman" w:cs="Times New Roman"/>
                <w:b/>
                <w:bCs/>
                <w:color w:val="000000"/>
                <w:kern w:val="0"/>
                <w:szCs w:val="18"/>
              </w:rPr>
              <w:t>99.9</w:t>
            </w:r>
          </w:p>
        </w:tc>
        <w:tc>
          <w:tcPr>
            <w:tcW w:w="26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42825B33">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65.9</w:t>
            </w:r>
          </w:p>
        </w:tc>
        <w:tc>
          <w:tcPr>
            <w:tcW w:w="265"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18653ABF">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75.4</w:t>
            </w:r>
          </w:p>
        </w:tc>
        <w:tc>
          <w:tcPr>
            <w:tcW w:w="26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4758186C">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65.4</w:t>
            </w:r>
          </w:p>
        </w:tc>
        <w:tc>
          <w:tcPr>
            <w:tcW w:w="265"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721FD9EB">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74.7</w:t>
            </w:r>
          </w:p>
        </w:tc>
        <w:tc>
          <w:tcPr>
            <w:tcW w:w="26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7863AB72">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b w:val="0"/>
                <w:color w:val="000000"/>
                <w:kern w:val="0"/>
                <w:szCs w:val="18"/>
              </w:rPr>
              <w:t>80.5</w:t>
            </w:r>
          </w:p>
        </w:tc>
        <w:tc>
          <w:tcPr>
            <w:tcW w:w="265"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784C6CE6">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91.3</w:t>
            </w:r>
          </w:p>
        </w:tc>
        <w:tc>
          <w:tcPr>
            <w:tcW w:w="272"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6C2EE81F">
            <w:pPr>
              <w:widowControl/>
              <w:textAlignment w:val="center"/>
              <w:rPr>
                <w:rFonts w:hint="default" w:ascii="Times New Roman" w:hAnsi="Times New Roman" w:eastAsia="宋体" w:cs="Times New Roman"/>
                <w:bCs/>
                <w:color w:val="000000"/>
                <w:kern w:val="0"/>
                <w:sz w:val="18"/>
                <w:szCs w:val="18"/>
                <w:lang w:val="en-US" w:eastAsia="zh-CN" w:bidi="ar-SA"/>
              </w:rPr>
            </w:pPr>
            <w:r>
              <w:rPr>
                <w:rFonts w:hint="default" w:ascii="Times New Roman" w:hAnsi="Times New Roman" w:cs="Times New Roman"/>
                <w:b w:val="0"/>
                <w:color w:val="000000"/>
                <w:kern w:val="0"/>
                <w:szCs w:val="18"/>
              </w:rPr>
              <w:t>69.4</w:t>
            </w:r>
          </w:p>
        </w:tc>
        <w:tc>
          <w:tcPr>
            <w:tcW w:w="26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75ED06E3">
            <w:pPr>
              <w:widowControl/>
              <w:textAlignment w:val="center"/>
              <w:rPr>
                <w:rFonts w:hint="default" w:ascii="Times New Roman" w:hAnsi="Times New Roman" w:eastAsia="宋体" w:cs="Times New Roman"/>
                <w:b/>
                <w:bCs/>
                <w:color w:val="000000"/>
                <w:kern w:val="0"/>
                <w:sz w:val="18"/>
                <w:szCs w:val="18"/>
                <w:lang w:val="en-US" w:eastAsia="zh-CN" w:bidi="ar-SA"/>
              </w:rPr>
            </w:pPr>
            <w:r>
              <w:rPr>
                <w:rFonts w:hint="default" w:ascii="Times New Roman" w:hAnsi="Times New Roman" w:cs="Times New Roman"/>
                <w:b/>
                <w:bCs/>
                <w:color w:val="000000"/>
                <w:kern w:val="0"/>
                <w:szCs w:val="18"/>
              </w:rPr>
              <w:t>78.8</w:t>
            </w:r>
          </w:p>
        </w:tc>
        <w:tc>
          <w:tcPr>
            <w:tcW w:w="329"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5C44E5DE">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89.5</w:t>
            </w:r>
          </w:p>
        </w:tc>
        <w:tc>
          <w:tcPr>
            <w:tcW w:w="265"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00F9F15D">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99.8</w:t>
            </w:r>
          </w:p>
        </w:tc>
        <w:tc>
          <w:tcPr>
            <w:tcW w:w="370"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6E08CE97">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87.4</w:t>
            </w:r>
          </w:p>
        </w:tc>
        <w:tc>
          <w:tcPr>
            <w:tcW w:w="265"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6188E3B8">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96.2</w:t>
            </w:r>
          </w:p>
        </w:tc>
        <w:tc>
          <w:tcPr>
            <w:tcW w:w="412"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70D34367">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91.1</w:t>
            </w:r>
          </w:p>
        </w:tc>
        <w:tc>
          <w:tcPr>
            <w:tcW w:w="266"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55005B44">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97.8</w:t>
            </w:r>
          </w:p>
        </w:tc>
      </w:tr>
      <w:tr w14:paraId="054F77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jc w:val="center"/>
        </w:trPr>
        <w:tc>
          <w:tcPr>
            <w:tcW w:w="43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48E99377">
            <w:pPr>
              <w:widowControl/>
              <w:textAlignment w:val="center"/>
              <w:rPr>
                <w:rFonts w:ascii="Times New Roman" w:hAnsi="Times New Roman" w:cs="Times New Roman"/>
                <w:color w:val="000000"/>
                <w:kern w:val="0"/>
                <w:szCs w:val="18"/>
              </w:rPr>
            </w:pPr>
            <w:r>
              <w:rPr>
                <w:rFonts w:hint="default" w:ascii="Times New Roman" w:hAnsi="Times New Roman" w:cs="Times New Roman"/>
                <w:color w:val="000000"/>
                <w:kern w:val="0"/>
                <w:szCs w:val="18"/>
              </w:rPr>
              <w:t>scharr</w:t>
            </w:r>
          </w:p>
        </w:tc>
        <w:tc>
          <w:tcPr>
            <w:tcW w:w="26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786164DE">
            <w:pPr>
              <w:widowControl/>
              <w:textAlignment w:val="center"/>
              <w:rPr>
                <w:rFonts w:ascii="Times New Roman" w:hAnsi="Times New Roman" w:cs="Times New Roman"/>
                <w:color w:val="000000"/>
                <w:kern w:val="0"/>
                <w:szCs w:val="18"/>
              </w:rPr>
            </w:pPr>
            <w:r>
              <w:rPr>
                <w:rFonts w:hint="default" w:ascii="Times New Roman" w:hAnsi="Times New Roman" w:cs="Times New Roman"/>
                <w:b w:val="0"/>
                <w:color w:val="000000"/>
                <w:kern w:val="0"/>
                <w:szCs w:val="18"/>
              </w:rPr>
              <w:t>98.9</w:t>
            </w:r>
          </w:p>
        </w:tc>
        <w:tc>
          <w:tcPr>
            <w:tcW w:w="265"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7F0FBA99">
            <w:pPr>
              <w:widowControl/>
              <w:textAlignment w:val="center"/>
              <w:rPr>
                <w:rFonts w:hint="default" w:ascii="Times New Roman" w:hAnsi="Times New Roman" w:eastAsia="宋体" w:cs="Times New Roman"/>
                <w:b/>
                <w:bCs/>
                <w:color w:val="000000"/>
                <w:kern w:val="0"/>
                <w:sz w:val="18"/>
                <w:szCs w:val="18"/>
                <w:lang w:val="en-US" w:eastAsia="zh-CN" w:bidi="ar-SA"/>
              </w:rPr>
            </w:pPr>
            <w:r>
              <w:rPr>
                <w:rFonts w:hint="default" w:ascii="Times New Roman" w:hAnsi="Times New Roman" w:cs="Times New Roman"/>
                <w:b/>
                <w:bCs/>
                <w:color w:val="000000"/>
                <w:kern w:val="0"/>
                <w:szCs w:val="18"/>
              </w:rPr>
              <w:t>99.9</w:t>
            </w:r>
          </w:p>
        </w:tc>
        <w:tc>
          <w:tcPr>
            <w:tcW w:w="26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02AAFBD2">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64</w:t>
            </w:r>
          </w:p>
        </w:tc>
        <w:tc>
          <w:tcPr>
            <w:tcW w:w="265"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47C923C1">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70.9</w:t>
            </w:r>
          </w:p>
        </w:tc>
        <w:tc>
          <w:tcPr>
            <w:tcW w:w="26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4D610F6E">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67.9</w:t>
            </w:r>
          </w:p>
        </w:tc>
        <w:tc>
          <w:tcPr>
            <w:tcW w:w="265"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1D91C8B5">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78.5</w:t>
            </w:r>
          </w:p>
        </w:tc>
        <w:tc>
          <w:tcPr>
            <w:tcW w:w="26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6BF000C0">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72.9</w:t>
            </w:r>
          </w:p>
        </w:tc>
        <w:tc>
          <w:tcPr>
            <w:tcW w:w="265"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2BADEB64">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85.7</w:t>
            </w:r>
          </w:p>
        </w:tc>
        <w:tc>
          <w:tcPr>
            <w:tcW w:w="272"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11099C7B">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67.7</w:t>
            </w:r>
          </w:p>
        </w:tc>
        <w:tc>
          <w:tcPr>
            <w:tcW w:w="26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54B0C194">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77.1</w:t>
            </w:r>
          </w:p>
        </w:tc>
        <w:tc>
          <w:tcPr>
            <w:tcW w:w="329"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128A0EC9">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94.5</w:t>
            </w:r>
          </w:p>
        </w:tc>
        <w:tc>
          <w:tcPr>
            <w:tcW w:w="265"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03DCEFF0">
            <w:pPr>
              <w:widowControl/>
              <w:textAlignment w:val="center"/>
              <w:rPr>
                <w:rFonts w:hint="default" w:ascii="Times New Roman" w:hAnsi="Times New Roman" w:eastAsia="宋体" w:cs="Times New Roman"/>
                <w:b/>
                <w:bCs/>
                <w:color w:val="000000"/>
                <w:kern w:val="0"/>
                <w:sz w:val="18"/>
                <w:szCs w:val="18"/>
                <w:lang w:val="en-US" w:eastAsia="zh-CN" w:bidi="ar-SA"/>
              </w:rPr>
            </w:pPr>
            <w:r>
              <w:rPr>
                <w:rFonts w:hint="default" w:ascii="Times New Roman" w:hAnsi="Times New Roman" w:cs="Times New Roman"/>
                <w:b/>
                <w:bCs/>
                <w:color w:val="000000"/>
                <w:kern w:val="0"/>
                <w:szCs w:val="18"/>
              </w:rPr>
              <w:t>100</w:t>
            </w:r>
          </w:p>
        </w:tc>
        <w:tc>
          <w:tcPr>
            <w:tcW w:w="370"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311EAFE1">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86.9</w:t>
            </w:r>
          </w:p>
        </w:tc>
        <w:tc>
          <w:tcPr>
            <w:tcW w:w="265"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1F819040">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95.5</w:t>
            </w:r>
          </w:p>
        </w:tc>
        <w:tc>
          <w:tcPr>
            <w:tcW w:w="412"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50937994">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89.5</w:t>
            </w:r>
          </w:p>
        </w:tc>
        <w:tc>
          <w:tcPr>
            <w:tcW w:w="266"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4601E542">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97.2</w:t>
            </w:r>
          </w:p>
        </w:tc>
      </w:tr>
      <w:tr w14:paraId="781C00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2" w:hRule="atLeast"/>
          <w:jc w:val="center"/>
        </w:trPr>
        <w:tc>
          <w:tcPr>
            <w:tcW w:w="433"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086F4BDA">
            <w:pPr>
              <w:widowControl/>
              <w:textAlignment w:val="center"/>
              <w:rPr>
                <w:rFonts w:ascii="Times New Roman" w:hAnsi="Times New Roman" w:cs="Times New Roman"/>
                <w:color w:val="000000"/>
                <w:kern w:val="0"/>
                <w:szCs w:val="18"/>
              </w:rPr>
            </w:pPr>
            <w:r>
              <w:rPr>
                <w:rFonts w:hint="default" w:ascii="Times New Roman" w:hAnsi="Times New Roman" w:cs="Times New Roman"/>
                <w:color w:val="000000"/>
                <w:kern w:val="0"/>
                <w:szCs w:val="18"/>
              </w:rPr>
              <w:t>MaxSel</w:t>
            </w:r>
          </w:p>
        </w:tc>
        <w:tc>
          <w:tcPr>
            <w:tcW w:w="26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6D889259">
            <w:pPr>
              <w:widowControl/>
              <w:textAlignment w:val="center"/>
              <w:rPr>
                <w:rFonts w:ascii="Times New Roman" w:hAnsi="Times New Roman" w:cs="Times New Roman"/>
                <w:color w:val="000000"/>
                <w:kern w:val="0"/>
                <w:szCs w:val="18"/>
              </w:rPr>
            </w:pPr>
            <w:r>
              <w:rPr>
                <w:rFonts w:hint="default" w:ascii="Times New Roman" w:hAnsi="Times New Roman" w:cs="Times New Roman"/>
                <w:color w:val="000000"/>
                <w:kern w:val="0"/>
                <w:szCs w:val="18"/>
              </w:rPr>
              <w:t>98.1</w:t>
            </w:r>
          </w:p>
        </w:tc>
        <w:tc>
          <w:tcPr>
            <w:tcW w:w="265"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36A29FA3">
            <w:pPr>
              <w:widowControl/>
              <w:textAlignment w:val="center"/>
              <w:rPr>
                <w:rFonts w:hint="default" w:ascii="Times New Roman" w:hAnsi="Times New Roman" w:eastAsia="宋体" w:cs="Times New Roman"/>
                <w:b/>
                <w:bCs/>
                <w:color w:val="000000"/>
                <w:kern w:val="0"/>
                <w:sz w:val="18"/>
                <w:szCs w:val="18"/>
                <w:lang w:val="en-US" w:eastAsia="zh-CN" w:bidi="ar-SA"/>
              </w:rPr>
            </w:pPr>
            <w:r>
              <w:rPr>
                <w:rFonts w:hint="default" w:ascii="Times New Roman" w:hAnsi="Times New Roman" w:cs="Times New Roman"/>
                <w:b/>
                <w:bCs/>
                <w:color w:val="000000"/>
                <w:kern w:val="0"/>
                <w:szCs w:val="18"/>
              </w:rPr>
              <w:t>99.9</w:t>
            </w:r>
          </w:p>
        </w:tc>
        <w:tc>
          <w:tcPr>
            <w:tcW w:w="26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501B4829">
            <w:pPr>
              <w:widowControl/>
              <w:textAlignment w:val="center"/>
              <w:rPr>
                <w:rFonts w:hint="default" w:ascii="Times New Roman" w:hAnsi="Times New Roman" w:eastAsia="宋体" w:cs="Times New Roman"/>
                <w:bCs/>
                <w:color w:val="000000"/>
                <w:kern w:val="0"/>
                <w:sz w:val="18"/>
                <w:szCs w:val="18"/>
                <w:lang w:val="en-US" w:eastAsia="zh-CN" w:bidi="ar-SA"/>
              </w:rPr>
            </w:pPr>
            <w:r>
              <w:rPr>
                <w:rFonts w:hint="default" w:ascii="Times New Roman" w:hAnsi="Times New Roman" w:cs="Times New Roman"/>
                <w:b w:val="0"/>
                <w:color w:val="000000"/>
                <w:kern w:val="0"/>
                <w:szCs w:val="18"/>
              </w:rPr>
              <w:t>82</w:t>
            </w:r>
          </w:p>
        </w:tc>
        <w:tc>
          <w:tcPr>
            <w:tcW w:w="265"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13BBBA30">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b/>
                <w:bCs/>
                <w:color w:val="000000"/>
                <w:kern w:val="0"/>
                <w:szCs w:val="18"/>
              </w:rPr>
              <w:t>93.2</w:t>
            </w:r>
          </w:p>
        </w:tc>
        <w:tc>
          <w:tcPr>
            <w:tcW w:w="26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77ACB725">
            <w:pPr>
              <w:widowControl/>
              <w:textAlignment w:val="center"/>
              <w:rPr>
                <w:rFonts w:hint="default" w:ascii="Times New Roman" w:hAnsi="Times New Roman" w:eastAsia="宋体" w:cs="Times New Roman"/>
                <w:bCs/>
                <w:color w:val="000000"/>
                <w:kern w:val="0"/>
                <w:sz w:val="18"/>
                <w:szCs w:val="18"/>
                <w:lang w:val="en-US" w:eastAsia="zh-CN" w:bidi="ar-SA"/>
              </w:rPr>
            </w:pPr>
            <w:r>
              <w:rPr>
                <w:rFonts w:hint="default" w:ascii="Times New Roman" w:hAnsi="Times New Roman" w:cs="Times New Roman"/>
                <w:b w:val="0"/>
                <w:color w:val="000000"/>
                <w:kern w:val="0"/>
                <w:szCs w:val="18"/>
              </w:rPr>
              <w:t>83.5</w:t>
            </w:r>
          </w:p>
        </w:tc>
        <w:tc>
          <w:tcPr>
            <w:tcW w:w="265"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324F88A5">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93.4</w:t>
            </w:r>
          </w:p>
        </w:tc>
        <w:tc>
          <w:tcPr>
            <w:tcW w:w="26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59DB43E2">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69</w:t>
            </w:r>
          </w:p>
        </w:tc>
        <w:tc>
          <w:tcPr>
            <w:tcW w:w="265"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7F97C01C">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b/>
                <w:bCs/>
                <w:color w:val="000000"/>
                <w:kern w:val="0"/>
                <w:szCs w:val="18"/>
              </w:rPr>
              <w:t>95.4</w:t>
            </w:r>
          </w:p>
        </w:tc>
        <w:tc>
          <w:tcPr>
            <w:tcW w:w="272"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5941665B">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63</w:t>
            </w:r>
          </w:p>
        </w:tc>
        <w:tc>
          <w:tcPr>
            <w:tcW w:w="264"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7480FF08">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75.5</w:t>
            </w:r>
          </w:p>
        </w:tc>
        <w:tc>
          <w:tcPr>
            <w:tcW w:w="329"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51757F35">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b w:val="0"/>
                <w:color w:val="000000"/>
                <w:kern w:val="0"/>
                <w:szCs w:val="18"/>
              </w:rPr>
              <w:t>100</w:t>
            </w:r>
          </w:p>
        </w:tc>
        <w:tc>
          <w:tcPr>
            <w:tcW w:w="265"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25413F8D">
            <w:pPr>
              <w:widowControl/>
              <w:textAlignment w:val="center"/>
              <w:rPr>
                <w:rFonts w:hint="default" w:ascii="Times New Roman" w:hAnsi="Times New Roman" w:eastAsia="宋体" w:cs="Times New Roman"/>
                <w:b/>
                <w:bCs/>
                <w:color w:val="000000"/>
                <w:kern w:val="0"/>
                <w:sz w:val="18"/>
                <w:szCs w:val="18"/>
                <w:lang w:val="en-US" w:eastAsia="zh-CN" w:bidi="ar-SA"/>
              </w:rPr>
            </w:pPr>
            <w:r>
              <w:rPr>
                <w:rFonts w:hint="default" w:ascii="Times New Roman" w:hAnsi="Times New Roman" w:cs="Times New Roman"/>
                <w:b/>
                <w:bCs/>
                <w:color w:val="000000"/>
                <w:kern w:val="0"/>
                <w:szCs w:val="18"/>
              </w:rPr>
              <w:t>100</w:t>
            </w:r>
          </w:p>
        </w:tc>
        <w:tc>
          <w:tcPr>
            <w:tcW w:w="370"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4366DA63">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b w:val="0"/>
                <w:color w:val="000000"/>
                <w:kern w:val="0"/>
                <w:szCs w:val="18"/>
              </w:rPr>
              <w:t>97.2</w:t>
            </w:r>
          </w:p>
        </w:tc>
        <w:tc>
          <w:tcPr>
            <w:tcW w:w="265"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68B29647">
            <w:pPr>
              <w:widowControl/>
              <w:textAlignment w:val="center"/>
              <w:rPr>
                <w:rFonts w:hint="default" w:ascii="Times New Roman" w:hAnsi="Times New Roman" w:eastAsia="宋体" w:cs="Times New Roman"/>
                <w:b/>
                <w:bCs/>
                <w:color w:val="000000"/>
                <w:kern w:val="0"/>
                <w:sz w:val="18"/>
                <w:szCs w:val="18"/>
                <w:lang w:val="en-US" w:eastAsia="zh-CN" w:bidi="ar-SA"/>
              </w:rPr>
            </w:pPr>
            <w:r>
              <w:rPr>
                <w:rFonts w:hint="default" w:ascii="Times New Roman" w:hAnsi="Times New Roman" w:cs="Times New Roman"/>
                <w:b/>
                <w:bCs/>
                <w:color w:val="000000"/>
                <w:kern w:val="0"/>
                <w:szCs w:val="18"/>
              </w:rPr>
              <w:t>99.8</w:t>
            </w:r>
          </w:p>
        </w:tc>
        <w:tc>
          <w:tcPr>
            <w:tcW w:w="412"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53F4B58A">
            <w:pPr>
              <w:widowControl/>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94.5</w:t>
            </w:r>
          </w:p>
        </w:tc>
        <w:tc>
          <w:tcPr>
            <w:tcW w:w="266"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6B1D600D">
            <w:pPr>
              <w:widowControl/>
              <w:textAlignment w:val="center"/>
              <w:rPr>
                <w:rFonts w:hint="default" w:ascii="Times New Roman" w:hAnsi="Times New Roman" w:eastAsia="宋体" w:cs="Times New Roman"/>
                <w:b/>
                <w:bCs/>
                <w:color w:val="000000"/>
                <w:kern w:val="0"/>
                <w:sz w:val="18"/>
                <w:szCs w:val="18"/>
                <w:lang w:val="en-US" w:eastAsia="zh-CN" w:bidi="ar-SA"/>
              </w:rPr>
            </w:pPr>
            <w:r>
              <w:rPr>
                <w:rFonts w:hint="default" w:ascii="Times New Roman" w:hAnsi="Times New Roman" w:cs="Times New Roman"/>
                <w:b/>
                <w:bCs/>
                <w:color w:val="000000"/>
                <w:kern w:val="0"/>
                <w:szCs w:val="18"/>
              </w:rPr>
              <w:t>99.6</w:t>
            </w:r>
          </w:p>
        </w:tc>
      </w:tr>
    </w:tbl>
    <w:p w14:paraId="79D0F3FC">
      <w:pPr>
        <w:spacing w:before="156" w:beforeLines="50" w:line="240" w:lineRule="auto"/>
        <w:jc w:val="center"/>
        <w:rPr>
          <w:ins w:id="48" w:author="四季雨" w:date="2024-09-26T16:31:33Z"/>
          <w:rFonts w:ascii="Times New Roman" w:hAnsi="Times New Roman" w:eastAsia="宋体" w:cs="Times New Roman"/>
          <w:szCs w:val="21"/>
        </w:rPr>
      </w:pPr>
      <w:r>
        <w:rPr>
          <w:rFonts w:hint="eastAsia" w:ascii="宋体" w:hAnsi="宋体" w:eastAsia="宋体"/>
          <w:szCs w:val="21"/>
        </w:rPr>
        <w:t>表</w:t>
      </w:r>
      <w:r>
        <w:rPr>
          <w:rFonts w:ascii="Times New Roman" w:hAnsi="Times New Roman" w:eastAsia="宋体" w:cs="Times New Roman"/>
          <w:szCs w:val="21"/>
        </w:rPr>
        <w:t>5</w:t>
      </w:r>
      <w:r>
        <w:rPr>
          <w:rFonts w:hint="eastAsia" w:ascii="宋体" w:hAnsi="宋体" w:eastAsia="宋体"/>
          <w:szCs w:val="21"/>
        </w:rPr>
        <w:t xml:space="preserve"> 消融实验</w:t>
      </w:r>
      <w:r>
        <w:rPr>
          <w:rFonts w:ascii="Times New Roman" w:hAnsi="Times New Roman" w:eastAsia="宋体" w:cs="Times New Roman"/>
          <w:szCs w:val="21"/>
        </w:rPr>
        <w:t>-ResNet（Acc）</w:t>
      </w:r>
      <w:bookmarkStart w:id="9" w:name="_GoBack"/>
      <w:bookmarkEnd w:id="9"/>
    </w:p>
    <w:p w14:paraId="7A85381A">
      <w:pPr>
        <w:spacing w:before="156" w:beforeLines="50" w:line="240" w:lineRule="auto"/>
        <w:jc w:val="center"/>
        <w:rPr>
          <w:rFonts w:ascii="Times New Roman" w:hAnsi="Times New Roman" w:eastAsia="宋体" w:cs="Times New Roman"/>
          <w:szCs w:val="21"/>
        </w:rPr>
      </w:pPr>
      <w:ins w:id="49" w:author="四季雨" w:date="2024-09-26T16:32:57Z">
        <w:r>
          <w:rPr/>
          <w:drawing>
            <wp:inline distT="0" distB="0" distL="114300" distR="114300">
              <wp:extent cx="6362700" cy="1973580"/>
              <wp:effectExtent l="0" t="0" r="7620" b="0"/>
              <wp:docPr id="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9"/>
                      <pic:cNvPicPr>
                        <a:picLocks noChangeAspect="1"/>
                      </pic:cNvPicPr>
                    </pic:nvPicPr>
                    <pic:blipFill>
                      <a:blip r:embed="rId45"/>
                      <a:stretch>
                        <a:fillRect/>
                      </a:stretch>
                    </pic:blipFill>
                    <pic:spPr>
                      <a:xfrm>
                        <a:off x="0" y="0"/>
                        <a:ext cx="6362700" cy="1973580"/>
                      </a:xfrm>
                      <a:prstGeom prst="rect">
                        <a:avLst/>
                      </a:prstGeom>
                      <a:noFill/>
                      <a:ln>
                        <a:noFill/>
                      </a:ln>
                    </pic:spPr>
                  </pic:pic>
                </a:graphicData>
              </a:graphic>
            </wp:inline>
          </w:drawing>
        </w:r>
      </w:ins>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Change w:id="51" w:author="四季雨" w:date="2024-09-26T16:31:27Z">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PrChange>
      </w:tblPr>
      <w:tblGrid>
        <w:gridCol w:w="876"/>
        <w:gridCol w:w="570"/>
        <w:gridCol w:w="570"/>
        <w:gridCol w:w="570"/>
        <w:gridCol w:w="570"/>
        <w:gridCol w:w="570"/>
        <w:gridCol w:w="570"/>
        <w:gridCol w:w="570"/>
        <w:gridCol w:w="570"/>
        <w:gridCol w:w="570"/>
        <w:gridCol w:w="570"/>
        <w:gridCol w:w="570"/>
        <w:gridCol w:w="570"/>
        <w:gridCol w:w="570"/>
        <w:gridCol w:w="570"/>
        <w:gridCol w:w="570"/>
        <w:gridCol w:w="571"/>
        <w:tblGridChange w:id="52">
          <w:tblGrid>
            <w:gridCol w:w="876"/>
            <w:gridCol w:w="536"/>
            <w:gridCol w:w="536"/>
            <w:gridCol w:w="536"/>
            <w:gridCol w:w="627"/>
            <w:gridCol w:w="536"/>
            <w:gridCol w:w="536"/>
            <w:gridCol w:w="536"/>
            <w:gridCol w:w="536"/>
            <w:gridCol w:w="536"/>
            <w:gridCol w:w="536"/>
            <w:gridCol w:w="617"/>
            <w:gridCol w:w="536"/>
            <w:gridCol w:w="685"/>
            <w:gridCol w:w="536"/>
            <w:gridCol w:w="760"/>
            <w:gridCol w:w="536"/>
          </w:tblGrid>
        </w:tblGridChange>
      </w:tblGrid>
      <w:tr w14:paraId="27613C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53" w:author="四季雨" w:date="2024-09-26T16:31:27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wAfter w:w="0" w:type="auto"/>
          <w:trHeight w:val="396" w:hRule="atLeast"/>
          <w:jc w:val="center"/>
          <w:trPrChange w:id="53" w:author="四季雨" w:date="2024-09-26T16:31:27Z">
            <w:trPr>
              <w:wAfter w:w="0" w:type="auto"/>
              <w:trHeight w:val="396" w:hRule="atLeast"/>
              <w:jc w:val="center"/>
            </w:trPr>
          </w:trPrChange>
        </w:trPr>
        <w:tc>
          <w:tcPr>
            <w:tcW w:w="876" w:type="dxa"/>
            <w:tcBorders>
              <w:top w:val="single" w:color="000000" w:sz="12" w:space="0"/>
              <w:left w:val="nil"/>
              <w:bottom w:val="single" w:color="000000" w:sz="4" w:space="0"/>
              <w:right w:val="nil"/>
              <w:tl2br w:val="nil"/>
            </w:tcBorders>
            <w:shd w:val="clear" w:color="auto" w:fill="FFFFFF"/>
            <w:vAlign w:val="center"/>
            <w:tcPrChange w:id="54" w:author="四季雨" w:date="2024-09-26T16:31:27Z">
              <w:tcPr>
                <w:tcW w:w="825" w:type="dxa"/>
                <w:tcBorders>
                  <w:top w:val="single" w:color="000000" w:sz="4" w:space="0"/>
                  <w:left w:val="single" w:color="000000" w:sz="4" w:space="0"/>
                  <w:bottom w:val="single" w:color="000000" w:sz="4" w:space="0"/>
                  <w:right w:val="single" w:color="000000" w:sz="4" w:space="0"/>
                  <w:tl2br w:val="nil"/>
                </w:tcBorders>
                <w:shd w:val="clear" w:color="auto" w:fill="FFFFFF"/>
                <w:vAlign w:val="center"/>
                <w:tcPrChange w:id="55" w:author="四季雨" w:date="2024-09-26T16:31:27Z">
                  <w:tcPr>
                    <w:tcW w:w="923" w:type="dxa"/>
                    <w:tcBorders>
                      <w:top w:val="single" w:color="000000" w:sz="4" w:space="0"/>
                      <w:left w:val="single" w:color="000000" w:sz="4" w:space="0"/>
                      <w:bottom w:val="single" w:color="000000" w:sz="4" w:space="0"/>
                      <w:right w:val="single" w:color="000000" w:sz="4" w:space="0"/>
                      <w:tl2br w:val="nil"/>
                    </w:tcBorders>
                    <w:shd w:val="clear" w:color="auto" w:fill="FFFFFF"/>
                    <w:vAlign w:val="center"/>
                  </w:tcPr>
                </w:tcPrChange>
              </w:tcPr>
            </w:tcPrChange>
          </w:tcPr>
          <w:p w14:paraId="463A9338">
            <w:pPr>
              <w:widowControl/>
              <w:textAlignment w:val="center"/>
              <w:rPr>
                <w:rFonts w:ascii="Times New Roman" w:hAnsi="Times New Roman" w:cs="Times New Roman"/>
                <w:color w:val="000000"/>
                <w:kern w:val="0"/>
                <w:szCs w:val="21"/>
              </w:rPr>
            </w:pPr>
          </w:p>
        </w:tc>
        <w:tc>
          <w:tcPr>
            <w:tcW w:w="1140" w:type="dxa"/>
            <w:gridSpan w:val="2"/>
            <w:tcBorders>
              <w:top w:val="single" w:color="000000" w:sz="12" w:space="0"/>
              <w:left w:val="nil"/>
              <w:bottom w:val="single" w:color="000000" w:sz="4" w:space="0"/>
              <w:right w:val="nil"/>
            </w:tcBorders>
            <w:shd w:val="clear" w:color="auto" w:fill="FFFFFF"/>
            <w:vAlign w:val="center"/>
            <w:tcPrChange w:id="56" w:author="四季雨" w:date="2024-09-26T16:31:27Z">
              <w:tcPr>
                <w:tcW w:w="1010" w:type="dxa"/>
                <w:gridSpan w:val="2"/>
                <w:tcBorders>
                  <w:top w:val="single" w:color="000000" w:sz="4" w:space="0"/>
                  <w:left w:val="single" w:color="000000" w:sz="4" w:space="0"/>
                  <w:bottom w:val="single" w:color="000000" w:sz="4" w:space="0"/>
                  <w:right w:val="single" w:color="000000" w:sz="4" w:space="0"/>
                </w:tcBorders>
                <w:shd w:val="clear" w:color="auto" w:fill="FFFFFF"/>
                <w:vAlign w:val="center"/>
                <w:tcPrChange w:id="57" w:author="四季雨" w:date="2024-09-26T16:31:27Z">
                  <w:tcPr>
                    <w:tcW w:w="723"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13829227">
            <w:pPr>
              <w:widowControl/>
              <w:jc w:val="center"/>
              <w:textAlignment w:val="center"/>
              <w:rPr>
                <w:rFonts w:ascii="Times New Roman" w:hAnsi="Times New Roman" w:cs="Times New Roman"/>
                <w:color w:val="000000"/>
                <w:kern w:val="0"/>
                <w:szCs w:val="21"/>
              </w:rPr>
              <w:pPrChange w:id="58" w:author="四季雨" w:date="2024-09-26T16:27:30Z">
                <w:pPr>
                  <w:widowControl/>
                  <w:textAlignment w:val="center"/>
                </w:pPr>
              </w:pPrChange>
            </w:pPr>
            <w:r>
              <w:rPr>
                <w:rFonts w:ascii="Times New Roman" w:hAnsi="Times New Roman" w:cs="Times New Roman"/>
                <w:color w:val="000000"/>
                <w:kern w:val="0"/>
                <w:szCs w:val="21"/>
              </w:rPr>
              <w:t>progan</w:t>
            </w:r>
          </w:p>
        </w:tc>
        <w:tc>
          <w:tcPr>
            <w:tcW w:w="1140" w:type="dxa"/>
            <w:gridSpan w:val="2"/>
            <w:tcBorders>
              <w:top w:val="single" w:color="000000" w:sz="12" w:space="0"/>
              <w:left w:val="nil"/>
              <w:bottom w:val="single" w:color="000000" w:sz="4" w:space="0"/>
              <w:right w:val="nil"/>
            </w:tcBorders>
            <w:shd w:val="clear" w:color="auto" w:fill="FFFFFF"/>
            <w:vAlign w:val="center"/>
            <w:tcPrChange w:id="59" w:author="四季雨" w:date="2024-09-26T16:31:27Z">
              <w:tcPr>
                <w:tcW w:w="1095" w:type="dxa"/>
                <w:gridSpan w:val="2"/>
                <w:tcBorders>
                  <w:top w:val="single" w:color="000000" w:sz="4" w:space="0"/>
                  <w:left w:val="single" w:color="000000" w:sz="4" w:space="0"/>
                  <w:bottom w:val="single" w:color="000000" w:sz="4" w:space="0"/>
                  <w:right w:val="single" w:color="000000" w:sz="4" w:space="0"/>
                </w:tcBorders>
                <w:shd w:val="clear" w:color="auto" w:fill="FFFFFF"/>
                <w:vAlign w:val="center"/>
                <w:tcPrChange w:id="60" w:author="四季雨" w:date="2024-09-26T16:31:27Z">
                  <w:tcPr>
                    <w:tcW w:w="631"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039B32A4">
            <w:pPr>
              <w:widowControl/>
              <w:jc w:val="center"/>
              <w:textAlignment w:val="center"/>
              <w:rPr>
                <w:rFonts w:ascii="Times New Roman" w:hAnsi="Times New Roman" w:cs="Times New Roman"/>
                <w:color w:val="000000"/>
                <w:kern w:val="0"/>
                <w:szCs w:val="21"/>
              </w:rPr>
              <w:pPrChange w:id="61" w:author="四季雨" w:date="2024-09-26T16:27:30Z">
                <w:pPr>
                  <w:widowControl/>
                  <w:textAlignment w:val="center"/>
                </w:pPr>
              </w:pPrChange>
            </w:pPr>
            <w:r>
              <w:rPr>
                <w:rFonts w:ascii="Times New Roman" w:hAnsi="Times New Roman" w:cs="Times New Roman"/>
                <w:color w:val="000000"/>
                <w:kern w:val="0"/>
                <w:szCs w:val="21"/>
              </w:rPr>
              <w:t>biggan</w:t>
            </w:r>
          </w:p>
        </w:tc>
        <w:tc>
          <w:tcPr>
            <w:tcW w:w="1140" w:type="dxa"/>
            <w:gridSpan w:val="2"/>
            <w:tcBorders>
              <w:top w:val="single" w:color="000000" w:sz="12" w:space="0"/>
              <w:left w:val="nil"/>
              <w:bottom w:val="single" w:color="000000" w:sz="4" w:space="0"/>
              <w:right w:val="nil"/>
            </w:tcBorders>
            <w:shd w:val="clear" w:color="auto" w:fill="FFFFFF"/>
            <w:vAlign w:val="center"/>
            <w:tcPrChange w:id="62" w:author="四季雨" w:date="2024-09-26T16:31:27Z">
              <w:tcPr>
                <w:tcW w:w="1010" w:type="dxa"/>
                <w:gridSpan w:val="2"/>
                <w:tcBorders>
                  <w:top w:val="single" w:color="000000" w:sz="4" w:space="0"/>
                  <w:left w:val="single" w:color="000000" w:sz="4" w:space="0"/>
                  <w:bottom w:val="single" w:color="000000" w:sz="4" w:space="0"/>
                  <w:right w:val="single" w:color="000000" w:sz="4" w:space="0"/>
                </w:tcBorders>
                <w:shd w:val="clear" w:color="auto" w:fill="FFFFFF"/>
                <w:vAlign w:val="center"/>
                <w:tcPrChange w:id="63" w:author="四季雨" w:date="2024-09-26T16:31:27Z">
                  <w:tcPr>
                    <w:tcW w:w="713"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4AF0AA17">
            <w:pPr>
              <w:widowControl/>
              <w:jc w:val="center"/>
              <w:textAlignment w:val="center"/>
              <w:rPr>
                <w:rFonts w:ascii="Times New Roman" w:hAnsi="Times New Roman" w:cs="Times New Roman"/>
                <w:color w:val="000000"/>
                <w:kern w:val="0"/>
                <w:szCs w:val="21"/>
              </w:rPr>
              <w:pPrChange w:id="64" w:author="四季雨" w:date="2024-09-26T16:27:30Z">
                <w:pPr>
                  <w:widowControl/>
                  <w:textAlignment w:val="center"/>
                </w:pPr>
              </w:pPrChange>
            </w:pPr>
            <w:r>
              <w:rPr>
                <w:rFonts w:ascii="Times New Roman" w:hAnsi="Times New Roman" w:cs="Times New Roman"/>
                <w:color w:val="000000"/>
                <w:kern w:val="0"/>
                <w:szCs w:val="21"/>
              </w:rPr>
              <w:t>cyclegan</w:t>
            </w:r>
          </w:p>
        </w:tc>
        <w:tc>
          <w:tcPr>
            <w:tcW w:w="1140" w:type="dxa"/>
            <w:gridSpan w:val="2"/>
            <w:tcBorders>
              <w:top w:val="single" w:color="000000" w:sz="12" w:space="0"/>
              <w:left w:val="nil"/>
              <w:bottom w:val="single" w:color="000000" w:sz="4" w:space="0"/>
              <w:right w:val="nil"/>
            </w:tcBorders>
            <w:shd w:val="clear" w:color="auto" w:fill="FFFFFF"/>
            <w:vAlign w:val="center"/>
            <w:tcPrChange w:id="65" w:author="四季雨" w:date="2024-09-26T16:31:27Z">
              <w:tcPr>
                <w:tcW w:w="1010" w:type="dxa"/>
                <w:gridSpan w:val="2"/>
                <w:tcBorders>
                  <w:top w:val="single" w:color="000000" w:sz="4" w:space="0"/>
                  <w:left w:val="single" w:color="000000" w:sz="4" w:space="0"/>
                  <w:bottom w:val="single" w:color="000000" w:sz="4" w:space="0"/>
                  <w:right w:val="single" w:color="000000" w:sz="4" w:space="0"/>
                </w:tcBorders>
                <w:shd w:val="clear" w:color="auto" w:fill="FFFFFF"/>
                <w:vAlign w:val="center"/>
                <w:tcPrChange w:id="66" w:author="四季雨" w:date="2024-09-26T16:31:27Z">
                  <w:tcPr>
                    <w:tcW w:w="352"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048DBBCD">
            <w:pPr>
              <w:widowControl/>
              <w:jc w:val="center"/>
              <w:textAlignment w:val="center"/>
              <w:rPr>
                <w:rFonts w:ascii="Times New Roman" w:hAnsi="Times New Roman" w:cs="Times New Roman"/>
                <w:color w:val="000000"/>
                <w:kern w:val="0"/>
                <w:szCs w:val="21"/>
              </w:rPr>
              <w:pPrChange w:id="67" w:author="四季雨" w:date="2024-09-26T16:27:30Z">
                <w:pPr>
                  <w:widowControl/>
                  <w:textAlignment w:val="center"/>
                </w:pPr>
              </w:pPrChange>
            </w:pPr>
            <w:r>
              <w:rPr>
                <w:rFonts w:ascii="Times New Roman" w:hAnsi="Times New Roman" w:cs="Times New Roman"/>
                <w:color w:val="000000"/>
                <w:kern w:val="0"/>
                <w:szCs w:val="21"/>
              </w:rPr>
              <w:t>deepfake</w:t>
            </w:r>
          </w:p>
        </w:tc>
        <w:tc>
          <w:tcPr>
            <w:tcW w:w="1140" w:type="dxa"/>
            <w:gridSpan w:val="2"/>
            <w:tcBorders>
              <w:top w:val="single" w:color="000000" w:sz="12" w:space="0"/>
              <w:left w:val="nil"/>
              <w:bottom w:val="single" w:color="000000" w:sz="4" w:space="0"/>
              <w:right w:val="nil"/>
            </w:tcBorders>
            <w:shd w:val="clear" w:color="auto" w:fill="FFFFFF"/>
            <w:vAlign w:val="center"/>
            <w:tcPrChange w:id="68" w:author="四季雨" w:date="2024-09-26T16:31:27Z">
              <w:tcPr>
                <w:tcW w:w="1010" w:type="dxa"/>
                <w:gridSpan w:val="2"/>
                <w:tcBorders>
                  <w:top w:val="single" w:color="000000" w:sz="4" w:space="0"/>
                  <w:left w:val="single" w:color="000000" w:sz="4" w:space="0"/>
                  <w:bottom w:val="single" w:color="000000" w:sz="4" w:space="0"/>
                  <w:right w:val="single" w:color="000000" w:sz="4" w:space="0"/>
                </w:tcBorders>
                <w:shd w:val="clear" w:color="auto" w:fill="FFFFFF"/>
                <w:vAlign w:val="center"/>
                <w:tcPrChange w:id="69" w:author="四季雨" w:date="2024-09-26T16:31:27Z">
                  <w:tcPr>
                    <w:tcW w:w="865"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397C195C">
            <w:pPr>
              <w:widowControl/>
              <w:jc w:val="center"/>
              <w:textAlignment w:val="center"/>
              <w:rPr>
                <w:rFonts w:ascii="Times New Roman" w:hAnsi="Times New Roman" w:cs="Times New Roman"/>
                <w:color w:val="000000"/>
                <w:kern w:val="0"/>
                <w:szCs w:val="21"/>
              </w:rPr>
              <w:pPrChange w:id="70" w:author="四季雨" w:date="2024-09-26T16:27:30Z">
                <w:pPr>
                  <w:widowControl/>
                  <w:textAlignment w:val="center"/>
                </w:pPr>
              </w:pPrChange>
            </w:pPr>
            <w:r>
              <w:rPr>
                <w:rFonts w:ascii="Times New Roman" w:hAnsi="Times New Roman" w:cs="Times New Roman"/>
                <w:color w:val="000000"/>
                <w:kern w:val="0"/>
                <w:szCs w:val="21"/>
              </w:rPr>
              <w:t>gaugan</w:t>
            </w:r>
          </w:p>
        </w:tc>
        <w:tc>
          <w:tcPr>
            <w:tcW w:w="1140" w:type="dxa"/>
            <w:gridSpan w:val="2"/>
            <w:tcBorders>
              <w:top w:val="single" w:color="000000" w:sz="12" w:space="0"/>
              <w:left w:val="nil"/>
              <w:bottom w:val="single" w:color="000000" w:sz="4" w:space="0"/>
              <w:right w:val="nil"/>
            </w:tcBorders>
            <w:shd w:val="clear" w:color="auto" w:fill="FFFFFF"/>
            <w:vAlign w:val="center"/>
            <w:tcPrChange w:id="71" w:author="四季雨" w:date="2024-09-26T16:31:27Z">
              <w:tcPr>
                <w:tcW w:w="1122" w:type="dxa"/>
                <w:gridSpan w:val="2"/>
                <w:tcBorders>
                  <w:top w:val="single" w:color="000000" w:sz="4" w:space="0"/>
                  <w:left w:val="single" w:color="000000" w:sz="4" w:space="0"/>
                  <w:bottom w:val="single" w:color="000000" w:sz="4" w:space="0"/>
                  <w:right w:val="single" w:color="000000" w:sz="4" w:space="0"/>
                </w:tcBorders>
                <w:shd w:val="clear" w:color="auto" w:fill="FFFFFF"/>
                <w:vAlign w:val="center"/>
                <w:tcPrChange w:id="72" w:author="四季雨" w:date="2024-09-26T16:31:27Z">
                  <w:tcPr>
                    <w:tcW w:w="352"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2742BFCC">
            <w:pPr>
              <w:widowControl/>
              <w:jc w:val="center"/>
              <w:textAlignment w:val="center"/>
              <w:rPr>
                <w:rFonts w:ascii="Times New Roman" w:hAnsi="Times New Roman" w:cs="Times New Roman"/>
                <w:color w:val="000000"/>
                <w:kern w:val="0"/>
                <w:szCs w:val="21"/>
              </w:rPr>
              <w:pPrChange w:id="73" w:author="四季雨" w:date="2024-09-26T16:27:30Z">
                <w:pPr>
                  <w:widowControl/>
                  <w:textAlignment w:val="center"/>
                </w:pPr>
              </w:pPrChange>
            </w:pPr>
            <w:r>
              <w:rPr>
                <w:rFonts w:ascii="Times New Roman" w:hAnsi="Times New Roman" w:cs="Times New Roman"/>
                <w:color w:val="000000"/>
                <w:kern w:val="0"/>
                <w:szCs w:val="21"/>
              </w:rPr>
              <w:t>stargan</w:t>
            </w:r>
          </w:p>
        </w:tc>
        <w:tc>
          <w:tcPr>
            <w:tcW w:w="1140" w:type="dxa"/>
            <w:gridSpan w:val="2"/>
            <w:tcBorders>
              <w:top w:val="single" w:color="000000" w:sz="12" w:space="0"/>
              <w:left w:val="nil"/>
              <w:bottom w:val="single" w:color="000000" w:sz="4" w:space="0"/>
              <w:right w:val="nil"/>
            </w:tcBorders>
            <w:shd w:val="clear" w:color="auto" w:fill="FFFFFF"/>
            <w:vAlign w:val="center"/>
            <w:tcPrChange w:id="74" w:author="四季雨" w:date="2024-09-26T16:31:27Z">
              <w:tcPr>
                <w:tcW w:w="1190" w:type="dxa"/>
                <w:gridSpan w:val="2"/>
                <w:tcBorders>
                  <w:top w:val="single" w:color="000000" w:sz="4" w:space="0"/>
                  <w:left w:val="single" w:color="000000" w:sz="4" w:space="0"/>
                  <w:bottom w:val="single" w:color="000000" w:sz="4" w:space="0"/>
                  <w:right w:val="single" w:color="000000" w:sz="4" w:space="0"/>
                </w:tcBorders>
                <w:shd w:val="clear" w:color="auto" w:fill="FFFFFF"/>
                <w:vAlign w:val="center"/>
                <w:tcPrChange w:id="75" w:author="四季雨" w:date="2024-09-26T16:31:27Z">
                  <w:tcPr>
                    <w:tcW w:w="875"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279EEF2F">
            <w:pPr>
              <w:widowControl/>
              <w:jc w:val="center"/>
              <w:textAlignment w:val="center"/>
              <w:rPr>
                <w:rFonts w:ascii="Times New Roman" w:hAnsi="Times New Roman" w:cs="Times New Roman"/>
                <w:color w:val="000000"/>
                <w:kern w:val="0"/>
                <w:szCs w:val="21"/>
              </w:rPr>
              <w:pPrChange w:id="76" w:author="四季雨" w:date="2024-09-26T16:27:30Z">
                <w:pPr>
                  <w:widowControl/>
                  <w:textAlignment w:val="center"/>
                </w:pPr>
              </w:pPrChange>
            </w:pPr>
            <w:r>
              <w:rPr>
                <w:rFonts w:ascii="Times New Roman" w:hAnsi="Times New Roman" w:cs="Times New Roman"/>
                <w:color w:val="000000"/>
                <w:kern w:val="0"/>
                <w:szCs w:val="21"/>
              </w:rPr>
              <w:t>stylegan</w:t>
            </w:r>
          </w:p>
        </w:tc>
        <w:tc>
          <w:tcPr>
            <w:tcW w:w="1141" w:type="dxa"/>
            <w:gridSpan w:val="2"/>
            <w:tcBorders>
              <w:top w:val="single" w:color="000000" w:sz="12" w:space="0"/>
              <w:left w:val="nil"/>
              <w:bottom w:val="single" w:color="000000" w:sz="4" w:space="0"/>
              <w:right w:val="nil"/>
            </w:tcBorders>
            <w:shd w:val="clear" w:color="auto" w:fill="FFFFFF"/>
            <w:vAlign w:val="center"/>
            <w:tcPrChange w:id="77" w:author="四季雨" w:date="2024-09-26T16:31:27Z">
              <w:tcPr>
                <w:tcW w:w="1265" w:type="dxa"/>
                <w:gridSpan w:val="2"/>
                <w:tcBorders>
                  <w:top w:val="single" w:color="000000" w:sz="4" w:space="0"/>
                  <w:left w:val="single" w:color="000000" w:sz="4" w:space="0"/>
                  <w:bottom w:val="single" w:color="000000" w:sz="4" w:space="0"/>
                  <w:right w:val="single" w:color="000000" w:sz="4" w:space="0"/>
                </w:tcBorders>
                <w:shd w:val="clear" w:color="auto" w:fill="FFFFFF"/>
                <w:vAlign w:val="center"/>
                <w:tcPrChange w:id="78" w:author="四季雨" w:date="2024-09-26T16:31:27Z">
                  <w:tcPr>
                    <w:tcW w:w="352"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69911739">
            <w:pPr>
              <w:widowControl/>
              <w:jc w:val="center"/>
              <w:textAlignment w:val="center"/>
              <w:rPr>
                <w:rFonts w:ascii="Times New Roman" w:hAnsi="Times New Roman" w:cs="Times New Roman"/>
                <w:color w:val="000000"/>
                <w:kern w:val="0"/>
                <w:szCs w:val="21"/>
              </w:rPr>
              <w:pPrChange w:id="79" w:author="四季雨" w:date="2024-09-26T16:27:30Z">
                <w:pPr>
                  <w:widowControl/>
                  <w:textAlignment w:val="center"/>
                </w:pPr>
              </w:pPrChange>
            </w:pPr>
            <w:r>
              <w:rPr>
                <w:rFonts w:ascii="Times New Roman" w:hAnsi="Times New Roman" w:cs="Times New Roman"/>
                <w:color w:val="000000"/>
                <w:kern w:val="0"/>
                <w:szCs w:val="21"/>
              </w:rPr>
              <w:t>stylegan2</w:t>
            </w:r>
          </w:p>
        </w:tc>
      </w:tr>
      <w:tr w14:paraId="20A3A0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80" w:author="四季雨" w:date="2024-09-26T16:31:27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trHeight w:val="298" w:hRule="atLeast"/>
          <w:jc w:val="center"/>
          <w:trPrChange w:id="80" w:author="四季雨" w:date="2024-09-26T16:31:27Z">
            <w:trPr>
              <w:trHeight w:val="298" w:hRule="atLeast"/>
              <w:jc w:val="center"/>
            </w:trPr>
          </w:trPrChange>
        </w:trPr>
        <w:tc>
          <w:tcPr>
            <w:tcW w:w="876" w:type="dxa"/>
            <w:tcBorders>
              <w:top w:val="single" w:color="000000" w:sz="4" w:space="0"/>
              <w:left w:val="nil"/>
              <w:bottom w:val="nil"/>
              <w:right w:val="nil"/>
            </w:tcBorders>
            <w:shd w:val="clear" w:color="auto" w:fill="FFFFFF"/>
            <w:vAlign w:val="center"/>
            <w:tcPrChange w:id="81" w:author="四季雨" w:date="2024-09-26T16:31:27Z">
              <w:tcPr>
                <w:tcW w:w="825" w:type="dxa"/>
                <w:tcBorders>
                  <w:top w:val="single" w:color="000000" w:sz="4" w:space="0"/>
                  <w:left w:val="single" w:color="000000" w:sz="4" w:space="0"/>
                  <w:bottom w:val="single" w:color="000000" w:sz="4" w:space="0"/>
                  <w:right w:val="single" w:color="000000" w:sz="4" w:space="0"/>
                </w:tcBorders>
                <w:shd w:val="clear" w:color="auto" w:fill="FFFFFF"/>
                <w:vAlign w:val="center"/>
                <w:tcPrChange w:id="82" w:author="四季雨" w:date="2024-09-26T16:31:27Z">
                  <w:tcPr>
                    <w:tcW w:w="923"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4F36B716">
            <w:pPr>
              <w:widowControl/>
              <w:textAlignment w:val="center"/>
              <w:rPr>
                <w:rFonts w:hint="eastAsia" w:ascii="Times New Roman" w:hAnsi="Times New Roman" w:cs="Times New Roman"/>
                <w:color w:val="000000"/>
                <w:kern w:val="0"/>
                <w:szCs w:val="21"/>
              </w:rPr>
            </w:pPr>
          </w:p>
        </w:tc>
        <w:tc>
          <w:tcPr>
            <w:tcW w:w="570" w:type="dxa"/>
            <w:tcBorders>
              <w:top w:val="single" w:color="000000" w:sz="4" w:space="0"/>
              <w:left w:val="nil"/>
              <w:bottom w:val="nil"/>
              <w:right w:val="nil"/>
            </w:tcBorders>
            <w:shd w:val="clear" w:color="auto" w:fill="FFFFFF"/>
            <w:vAlign w:val="center"/>
            <w:tcPrChange w:id="83"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84" w:author="四季雨" w:date="2024-09-26T16:31:27Z">
                  <w:tcPr>
                    <w:tcW w:w="723"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61B4B39B">
            <w:pPr>
              <w:widowControl/>
              <w:jc w:val="right"/>
              <w:textAlignment w:val="center"/>
              <w:rPr>
                <w:rFonts w:hint="eastAsia" w:ascii="Times New Roman" w:hAnsi="Times New Roman" w:eastAsia="宋体" w:cs="Times New Roman"/>
                <w:color w:val="000000"/>
                <w:kern w:val="0"/>
                <w:sz w:val="18"/>
                <w:szCs w:val="18"/>
                <w:lang w:val="en-US" w:eastAsia="zh-CN" w:bidi="ar-SA"/>
              </w:rPr>
              <w:pPrChange w:id="85" w:author="四季雨" w:date="2024-09-26T16:27:12Z">
                <w:pPr>
                  <w:widowControl/>
                  <w:textAlignment w:val="center"/>
                </w:pPr>
              </w:pPrChange>
            </w:pPr>
            <w:r>
              <w:rPr>
                <w:rFonts w:hint="default" w:ascii="Times New Roman" w:hAnsi="Times New Roman" w:cs="Times New Roman"/>
                <w:color w:val="000000"/>
                <w:kern w:val="0"/>
                <w:sz w:val="18"/>
                <w:szCs w:val="18"/>
                <w:lang w:val="en-US" w:eastAsia="zh-CN"/>
              </w:rPr>
              <w:t>Acc</w:t>
            </w:r>
          </w:p>
        </w:tc>
        <w:tc>
          <w:tcPr>
            <w:tcW w:w="570" w:type="dxa"/>
            <w:tcBorders>
              <w:top w:val="single" w:color="000000" w:sz="4" w:space="0"/>
              <w:left w:val="nil"/>
              <w:bottom w:val="nil"/>
              <w:right w:val="nil"/>
            </w:tcBorders>
            <w:shd w:val="clear" w:color="auto" w:fill="FFFFFF"/>
            <w:vAlign w:val="center"/>
            <w:tcPrChange w:id="86"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87" w:author="四季雨" w:date="2024-09-26T16:31:27Z">
                  <w:tcPr>
                    <w:tcW w:w="631"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77460C77">
            <w:pPr>
              <w:widowControl/>
              <w:jc w:val="left"/>
              <w:textAlignment w:val="center"/>
              <w:rPr>
                <w:rFonts w:hint="eastAsia" w:ascii="Times New Roman" w:hAnsi="Times New Roman" w:eastAsia="宋体" w:cs="Times New Roman"/>
                <w:color w:val="000000"/>
                <w:kern w:val="0"/>
                <w:sz w:val="18"/>
                <w:szCs w:val="18"/>
                <w:lang w:val="en-US" w:eastAsia="zh-CN" w:bidi="ar-SA"/>
              </w:rPr>
              <w:pPrChange w:id="88" w:author="四季雨" w:date="2024-09-26T16:27:42Z">
                <w:pPr>
                  <w:widowControl/>
                  <w:textAlignment w:val="center"/>
                </w:pPr>
              </w:pPrChange>
            </w:pPr>
            <w:r>
              <w:rPr>
                <w:rFonts w:hint="default" w:ascii="Times New Roman" w:hAnsi="Times New Roman" w:cs="Times New Roman"/>
                <w:color w:val="000000"/>
                <w:kern w:val="0"/>
                <w:sz w:val="18"/>
                <w:szCs w:val="18"/>
                <w:lang w:val="en-US" w:eastAsia="zh-CN"/>
              </w:rPr>
              <w:t>AP</w:t>
            </w:r>
          </w:p>
        </w:tc>
        <w:tc>
          <w:tcPr>
            <w:tcW w:w="570" w:type="dxa"/>
            <w:tcBorders>
              <w:top w:val="single" w:color="000000" w:sz="4" w:space="0"/>
              <w:left w:val="nil"/>
              <w:bottom w:val="nil"/>
              <w:right w:val="nil"/>
            </w:tcBorders>
            <w:shd w:val="clear" w:color="auto" w:fill="FFFFFF"/>
            <w:vAlign w:val="center"/>
            <w:tcPrChange w:id="89"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90" w:author="四季雨" w:date="2024-09-26T16:31:27Z">
                  <w:tcPr>
                    <w:tcW w:w="713"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60180FEF">
            <w:pPr>
              <w:widowControl/>
              <w:jc w:val="right"/>
              <w:textAlignment w:val="center"/>
              <w:rPr>
                <w:rFonts w:hint="eastAsia" w:ascii="Times New Roman" w:hAnsi="Times New Roman" w:eastAsia="宋体" w:cs="Times New Roman"/>
                <w:color w:val="000000"/>
                <w:kern w:val="0"/>
                <w:sz w:val="18"/>
                <w:szCs w:val="18"/>
                <w:lang w:val="en-US" w:eastAsia="zh-CN" w:bidi="ar-SA"/>
              </w:rPr>
              <w:pPrChange w:id="91" w:author="四季雨" w:date="2024-09-26T16:27:37Z">
                <w:pPr>
                  <w:widowControl/>
                  <w:textAlignment w:val="center"/>
                </w:pPr>
              </w:pPrChange>
            </w:pPr>
            <w:r>
              <w:rPr>
                <w:rFonts w:hint="default" w:ascii="Times New Roman" w:hAnsi="Times New Roman" w:cs="Times New Roman"/>
                <w:color w:val="000000"/>
                <w:kern w:val="0"/>
                <w:sz w:val="18"/>
                <w:szCs w:val="18"/>
                <w:lang w:val="en-US" w:eastAsia="zh-CN"/>
              </w:rPr>
              <w:t>Acc</w:t>
            </w:r>
          </w:p>
        </w:tc>
        <w:tc>
          <w:tcPr>
            <w:tcW w:w="570" w:type="dxa"/>
            <w:tcBorders>
              <w:top w:val="single" w:color="000000" w:sz="4" w:space="0"/>
              <w:left w:val="nil"/>
              <w:bottom w:val="nil"/>
              <w:right w:val="nil"/>
            </w:tcBorders>
            <w:shd w:val="clear" w:color="auto" w:fill="FFFFFF"/>
            <w:vAlign w:val="center"/>
            <w:tcPrChange w:id="92" w:author="四季雨" w:date="2024-09-26T16:31:27Z">
              <w:tcPr>
                <w:tcW w:w="590" w:type="dxa"/>
                <w:tcBorders>
                  <w:top w:val="single" w:color="000000" w:sz="4" w:space="0"/>
                  <w:left w:val="single" w:color="000000" w:sz="4" w:space="0"/>
                  <w:bottom w:val="single" w:color="000000" w:sz="4" w:space="0"/>
                  <w:right w:val="single" w:color="000000" w:sz="4" w:space="0"/>
                </w:tcBorders>
                <w:shd w:val="clear" w:color="auto" w:fill="FFFFFF"/>
                <w:vAlign w:val="center"/>
                <w:tcPrChange w:id="93" w:author="四季雨" w:date="2024-09-26T16:31:27Z">
                  <w:tcPr>
                    <w:tcW w:w="352"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7B40DFB4">
            <w:pPr>
              <w:widowControl/>
              <w:jc w:val="left"/>
              <w:textAlignment w:val="center"/>
              <w:rPr>
                <w:rFonts w:hint="eastAsia" w:ascii="Times New Roman" w:hAnsi="Times New Roman" w:eastAsia="宋体" w:cs="Times New Roman"/>
                <w:color w:val="000000"/>
                <w:kern w:val="0"/>
                <w:sz w:val="18"/>
                <w:szCs w:val="18"/>
                <w:lang w:val="en-US" w:eastAsia="zh-CN" w:bidi="ar-SA"/>
              </w:rPr>
              <w:pPrChange w:id="94" w:author="四季雨" w:date="2024-09-26T16:27:47Z">
                <w:pPr>
                  <w:widowControl/>
                  <w:textAlignment w:val="center"/>
                </w:pPr>
              </w:pPrChange>
            </w:pPr>
            <w:r>
              <w:rPr>
                <w:rFonts w:hint="default" w:ascii="Times New Roman" w:hAnsi="Times New Roman" w:cs="Times New Roman"/>
                <w:color w:val="000000"/>
                <w:kern w:val="0"/>
                <w:sz w:val="18"/>
                <w:szCs w:val="18"/>
                <w:lang w:val="en-US" w:eastAsia="zh-CN"/>
              </w:rPr>
              <w:t>AP</w:t>
            </w:r>
          </w:p>
        </w:tc>
        <w:tc>
          <w:tcPr>
            <w:tcW w:w="570" w:type="dxa"/>
            <w:tcBorders>
              <w:top w:val="single" w:color="000000" w:sz="4" w:space="0"/>
              <w:left w:val="nil"/>
              <w:bottom w:val="nil"/>
              <w:right w:val="nil"/>
            </w:tcBorders>
            <w:shd w:val="clear" w:color="auto" w:fill="FFFFFF"/>
            <w:vAlign w:val="center"/>
            <w:tcPrChange w:id="95"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96" w:author="四季雨" w:date="2024-09-26T16:31:27Z">
                  <w:tcPr>
                    <w:tcW w:w="865"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456C5D55">
            <w:pPr>
              <w:widowControl/>
              <w:jc w:val="right"/>
              <w:textAlignment w:val="center"/>
              <w:rPr>
                <w:rFonts w:hint="eastAsia" w:ascii="Times New Roman" w:hAnsi="Times New Roman" w:eastAsia="宋体" w:cs="Times New Roman"/>
                <w:color w:val="000000"/>
                <w:kern w:val="0"/>
                <w:sz w:val="18"/>
                <w:szCs w:val="18"/>
                <w:lang w:val="en-US" w:eastAsia="zh-CN" w:bidi="ar-SA"/>
              </w:rPr>
              <w:pPrChange w:id="97" w:author="四季雨" w:date="2024-09-26T16:27:37Z">
                <w:pPr>
                  <w:widowControl/>
                  <w:textAlignment w:val="center"/>
                </w:pPr>
              </w:pPrChange>
            </w:pPr>
            <w:r>
              <w:rPr>
                <w:rFonts w:hint="default" w:ascii="Times New Roman" w:hAnsi="Times New Roman" w:cs="Times New Roman"/>
                <w:color w:val="000000"/>
                <w:kern w:val="0"/>
                <w:sz w:val="18"/>
                <w:szCs w:val="18"/>
                <w:lang w:val="en-US" w:eastAsia="zh-CN"/>
              </w:rPr>
              <w:t>Acc</w:t>
            </w:r>
          </w:p>
        </w:tc>
        <w:tc>
          <w:tcPr>
            <w:tcW w:w="570" w:type="dxa"/>
            <w:tcBorders>
              <w:top w:val="single" w:color="000000" w:sz="4" w:space="0"/>
              <w:left w:val="nil"/>
              <w:bottom w:val="nil"/>
              <w:right w:val="nil"/>
            </w:tcBorders>
            <w:shd w:val="clear" w:color="auto" w:fill="FFFFFF"/>
            <w:vAlign w:val="center"/>
            <w:tcPrChange w:id="98"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99" w:author="四季雨" w:date="2024-09-26T16:31:27Z">
                  <w:tcPr>
                    <w:tcW w:w="352"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07F56EDA">
            <w:pPr>
              <w:widowControl/>
              <w:jc w:val="left"/>
              <w:textAlignment w:val="center"/>
              <w:rPr>
                <w:rFonts w:hint="eastAsia" w:ascii="Times New Roman" w:hAnsi="Times New Roman" w:eastAsia="宋体" w:cs="Times New Roman"/>
                <w:color w:val="000000"/>
                <w:kern w:val="0"/>
                <w:sz w:val="18"/>
                <w:szCs w:val="18"/>
                <w:lang w:val="en-US" w:eastAsia="zh-CN" w:bidi="ar-SA"/>
              </w:rPr>
              <w:pPrChange w:id="100" w:author="四季雨" w:date="2024-09-26T16:27:52Z">
                <w:pPr>
                  <w:widowControl/>
                  <w:textAlignment w:val="center"/>
                </w:pPr>
              </w:pPrChange>
            </w:pPr>
            <w:r>
              <w:rPr>
                <w:rFonts w:hint="default" w:ascii="Times New Roman" w:hAnsi="Times New Roman" w:cs="Times New Roman"/>
                <w:color w:val="000000"/>
                <w:kern w:val="0"/>
                <w:sz w:val="18"/>
                <w:szCs w:val="18"/>
                <w:lang w:val="en-US" w:eastAsia="zh-CN"/>
              </w:rPr>
              <w:t>AP</w:t>
            </w:r>
          </w:p>
        </w:tc>
        <w:tc>
          <w:tcPr>
            <w:tcW w:w="570" w:type="dxa"/>
            <w:tcBorders>
              <w:top w:val="single" w:color="000000" w:sz="4" w:space="0"/>
              <w:left w:val="nil"/>
              <w:bottom w:val="nil"/>
              <w:right w:val="nil"/>
            </w:tcBorders>
            <w:shd w:val="clear" w:color="auto" w:fill="FFFFFF"/>
            <w:vAlign w:val="center"/>
            <w:tcPrChange w:id="101"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102" w:author="四季雨" w:date="2024-09-26T16:31:27Z">
                  <w:tcPr>
                    <w:tcW w:w="875"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46725B8C">
            <w:pPr>
              <w:widowControl/>
              <w:jc w:val="right"/>
              <w:textAlignment w:val="center"/>
              <w:rPr>
                <w:rFonts w:hint="eastAsia" w:ascii="Times New Roman" w:hAnsi="Times New Roman" w:eastAsia="宋体" w:cs="Times New Roman"/>
                <w:color w:val="000000"/>
                <w:kern w:val="0"/>
                <w:sz w:val="18"/>
                <w:szCs w:val="18"/>
                <w:lang w:val="en-US" w:eastAsia="zh-CN" w:bidi="ar-SA"/>
              </w:rPr>
              <w:pPrChange w:id="103" w:author="四季雨" w:date="2024-09-26T16:27:37Z">
                <w:pPr>
                  <w:widowControl/>
                  <w:textAlignment w:val="center"/>
                </w:pPr>
              </w:pPrChange>
            </w:pPr>
            <w:r>
              <w:rPr>
                <w:rFonts w:hint="default" w:ascii="Times New Roman" w:hAnsi="Times New Roman" w:cs="Times New Roman"/>
                <w:color w:val="000000"/>
                <w:kern w:val="0"/>
                <w:sz w:val="18"/>
                <w:szCs w:val="18"/>
                <w:lang w:val="en-US" w:eastAsia="zh-CN"/>
              </w:rPr>
              <w:t>Acc</w:t>
            </w:r>
          </w:p>
        </w:tc>
        <w:tc>
          <w:tcPr>
            <w:tcW w:w="570" w:type="dxa"/>
            <w:tcBorders>
              <w:top w:val="single" w:color="000000" w:sz="4" w:space="0"/>
              <w:left w:val="nil"/>
              <w:bottom w:val="nil"/>
              <w:right w:val="nil"/>
            </w:tcBorders>
            <w:shd w:val="clear" w:color="auto" w:fill="FFFFFF"/>
            <w:vAlign w:val="center"/>
            <w:tcPrChange w:id="104"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105" w:author="四季雨" w:date="2024-09-26T16:31:27Z">
                  <w:tcPr>
                    <w:tcW w:w="352"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5925C4E2">
            <w:pPr>
              <w:widowControl/>
              <w:jc w:val="left"/>
              <w:textAlignment w:val="center"/>
              <w:rPr>
                <w:rFonts w:hint="eastAsia" w:ascii="Times New Roman" w:hAnsi="Times New Roman" w:eastAsia="宋体" w:cs="Times New Roman"/>
                <w:color w:val="000000"/>
                <w:kern w:val="0"/>
                <w:sz w:val="18"/>
                <w:szCs w:val="18"/>
                <w:lang w:val="en-US" w:eastAsia="zh-CN" w:bidi="ar-SA"/>
              </w:rPr>
              <w:pPrChange w:id="106" w:author="四季雨" w:date="2024-09-26T16:27:56Z">
                <w:pPr>
                  <w:widowControl/>
                  <w:textAlignment w:val="center"/>
                </w:pPr>
              </w:pPrChange>
            </w:pPr>
            <w:r>
              <w:rPr>
                <w:rFonts w:hint="default" w:ascii="Times New Roman" w:hAnsi="Times New Roman" w:cs="Times New Roman"/>
                <w:color w:val="000000"/>
                <w:kern w:val="0"/>
                <w:sz w:val="18"/>
                <w:szCs w:val="18"/>
                <w:lang w:val="en-US" w:eastAsia="zh-CN"/>
              </w:rPr>
              <w:t>AP</w:t>
            </w:r>
          </w:p>
        </w:tc>
        <w:tc>
          <w:tcPr>
            <w:tcW w:w="570" w:type="dxa"/>
            <w:tcBorders>
              <w:top w:val="single" w:color="000000" w:sz="4" w:space="0"/>
              <w:left w:val="nil"/>
              <w:bottom w:val="nil"/>
              <w:right w:val="nil"/>
            </w:tcBorders>
            <w:shd w:val="clear" w:color="auto" w:fill="FFFFFF"/>
            <w:vAlign w:val="center"/>
            <w:tcPrChange w:id="107"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108" w:author="四季雨" w:date="2024-09-26T16:31:27Z">
                  <w:tcPr>
                    <w:tcW w:w="743"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6C2C7450">
            <w:pPr>
              <w:widowControl/>
              <w:jc w:val="right"/>
              <w:textAlignment w:val="center"/>
              <w:rPr>
                <w:rFonts w:hint="eastAsia" w:ascii="Times New Roman" w:hAnsi="Times New Roman" w:eastAsia="宋体" w:cs="Times New Roman"/>
                <w:color w:val="000000"/>
                <w:kern w:val="0"/>
                <w:sz w:val="18"/>
                <w:szCs w:val="18"/>
                <w:lang w:val="en-US" w:eastAsia="zh-CN" w:bidi="ar-SA"/>
              </w:rPr>
              <w:pPrChange w:id="109" w:author="四季雨" w:date="2024-09-26T16:27:37Z">
                <w:pPr>
                  <w:widowControl/>
                  <w:textAlignment w:val="center"/>
                </w:pPr>
              </w:pPrChange>
            </w:pPr>
            <w:r>
              <w:rPr>
                <w:rFonts w:hint="default" w:ascii="Times New Roman" w:hAnsi="Times New Roman" w:cs="Times New Roman"/>
                <w:color w:val="000000"/>
                <w:kern w:val="0"/>
                <w:sz w:val="18"/>
                <w:szCs w:val="18"/>
                <w:lang w:val="en-US" w:eastAsia="zh-CN"/>
              </w:rPr>
              <w:t>Acc</w:t>
            </w:r>
          </w:p>
        </w:tc>
        <w:tc>
          <w:tcPr>
            <w:tcW w:w="570" w:type="dxa"/>
            <w:tcBorders>
              <w:top w:val="single" w:color="000000" w:sz="4" w:space="0"/>
              <w:left w:val="nil"/>
              <w:bottom w:val="nil"/>
              <w:right w:val="nil"/>
            </w:tcBorders>
            <w:shd w:val="clear" w:color="auto" w:fill="FFFFFF"/>
            <w:vAlign w:val="center"/>
            <w:tcPrChange w:id="110"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111" w:author="四季雨" w:date="2024-09-26T16:31:27Z">
                  <w:tcPr>
                    <w:tcW w:w="352"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0F158466">
            <w:pPr>
              <w:widowControl/>
              <w:jc w:val="left"/>
              <w:textAlignment w:val="center"/>
              <w:rPr>
                <w:rFonts w:hint="eastAsia" w:ascii="Times New Roman" w:hAnsi="Times New Roman" w:eastAsia="宋体" w:cs="Times New Roman"/>
                <w:color w:val="000000"/>
                <w:kern w:val="0"/>
                <w:sz w:val="18"/>
                <w:szCs w:val="18"/>
                <w:lang w:val="en-US" w:eastAsia="zh-CN" w:bidi="ar-SA"/>
              </w:rPr>
              <w:pPrChange w:id="112" w:author="四季雨" w:date="2024-09-26T16:27:59Z">
                <w:pPr>
                  <w:widowControl/>
                  <w:textAlignment w:val="center"/>
                </w:pPr>
              </w:pPrChange>
            </w:pPr>
            <w:r>
              <w:rPr>
                <w:rFonts w:hint="default" w:ascii="Times New Roman" w:hAnsi="Times New Roman" w:cs="Times New Roman"/>
                <w:color w:val="000000"/>
                <w:kern w:val="0"/>
                <w:sz w:val="18"/>
                <w:szCs w:val="18"/>
                <w:lang w:val="en-US" w:eastAsia="zh-CN"/>
              </w:rPr>
              <w:t>AP</w:t>
            </w:r>
          </w:p>
        </w:tc>
        <w:tc>
          <w:tcPr>
            <w:tcW w:w="570" w:type="dxa"/>
            <w:tcBorders>
              <w:top w:val="single" w:color="000000" w:sz="4" w:space="0"/>
              <w:left w:val="nil"/>
              <w:bottom w:val="nil"/>
              <w:right w:val="nil"/>
            </w:tcBorders>
            <w:shd w:val="clear" w:color="auto" w:fill="FFFFFF"/>
            <w:vAlign w:val="center"/>
            <w:tcPrChange w:id="113" w:author="四季雨" w:date="2024-09-26T16:31:27Z">
              <w:tcPr>
                <w:tcW w:w="617" w:type="dxa"/>
                <w:tcBorders>
                  <w:top w:val="single" w:color="000000" w:sz="4" w:space="0"/>
                  <w:left w:val="single" w:color="000000" w:sz="4" w:space="0"/>
                  <w:bottom w:val="single" w:color="000000" w:sz="4" w:space="0"/>
                  <w:right w:val="single" w:color="000000" w:sz="4" w:space="0"/>
                </w:tcBorders>
                <w:shd w:val="clear" w:color="auto" w:fill="FFFFFF"/>
                <w:vAlign w:val="center"/>
                <w:tcPrChange w:id="114" w:author="四季雨" w:date="2024-09-26T16:31:27Z">
                  <w:tcPr>
                    <w:tcW w:w="744"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38B6B1E2">
            <w:pPr>
              <w:widowControl/>
              <w:jc w:val="right"/>
              <w:textAlignment w:val="center"/>
              <w:rPr>
                <w:rFonts w:hint="eastAsia" w:ascii="Times New Roman" w:hAnsi="Times New Roman" w:eastAsia="宋体" w:cs="Times New Roman"/>
                <w:color w:val="000000"/>
                <w:kern w:val="0"/>
                <w:sz w:val="18"/>
                <w:szCs w:val="18"/>
                <w:lang w:val="en-US" w:eastAsia="zh-CN" w:bidi="ar-SA"/>
              </w:rPr>
              <w:pPrChange w:id="115" w:author="四季雨" w:date="2024-09-26T16:27:37Z">
                <w:pPr>
                  <w:widowControl/>
                  <w:textAlignment w:val="center"/>
                </w:pPr>
              </w:pPrChange>
            </w:pPr>
            <w:r>
              <w:rPr>
                <w:rFonts w:hint="default" w:ascii="Times New Roman" w:hAnsi="Times New Roman" w:cs="Times New Roman"/>
                <w:color w:val="000000"/>
                <w:kern w:val="0"/>
                <w:sz w:val="18"/>
                <w:szCs w:val="18"/>
                <w:lang w:val="en-US" w:eastAsia="zh-CN"/>
              </w:rPr>
              <w:t>Acc</w:t>
            </w:r>
          </w:p>
        </w:tc>
        <w:tc>
          <w:tcPr>
            <w:tcW w:w="570" w:type="dxa"/>
            <w:tcBorders>
              <w:top w:val="single" w:color="000000" w:sz="4" w:space="0"/>
              <w:left w:val="nil"/>
              <w:bottom w:val="nil"/>
              <w:right w:val="nil"/>
            </w:tcBorders>
            <w:shd w:val="clear" w:color="auto" w:fill="FFFFFF"/>
            <w:vAlign w:val="center"/>
            <w:tcPrChange w:id="116"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117" w:author="四季雨" w:date="2024-09-26T16:31:27Z">
                  <w:tcPr>
                    <w:tcW w:w="352"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398911D3">
            <w:pPr>
              <w:widowControl/>
              <w:jc w:val="left"/>
              <w:textAlignment w:val="center"/>
              <w:rPr>
                <w:rFonts w:hint="eastAsia" w:ascii="Times New Roman" w:hAnsi="Times New Roman" w:eastAsia="宋体" w:cs="Times New Roman"/>
                <w:color w:val="000000"/>
                <w:kern w:val="0"/>
                <w:sz w:val="18"/>
                <w:szCs w:val="18"/>
                <w:lang w:val="en-US" w:eastAsia="zh-CN" w:bidi="ar-SA"/>
              </w:rPr>
              <w:pPrChange w:id="118" w:author="四季雨" w:date="2024-09-26T16:28:03Z">
                <w:pPr>
                  <w:widowControl/>
                  <w:textAlignment w:val="center"/>
                </w:pPr>
              </w:pPrChange>
            </w:pPr>
            <w:r>
              <w:rPr>
                <w:rFonts w:hint="default" w:ascii="Times New Roman" w:hAnsi="Times New Roman" w:cs="Times New Roman"/>
                <w:color w:val="000000"/>
                <w:kern w:val="0"/>
                <w:sz w:val="18"/>
                <w:szCs w:val="18"/>
                <w:lang w:val="en-US" w:eastAsia="zh-CN"/>
              </w:rPr>
              <w:t>AP</w:t>
            </w:r>
          </w:p>
        </w:tc>
        <w:tc>
          <w:tcPr>
            <w:tcW w:w="570" w:type="dxa"/>
            <w:tcBorders>
              <w:top w:val="single" w:color="000000" w:sz="4" w:space="0"/>
              <w:left w:val="nil"/>
              <w:bottom w:val="nil"/>
              <w:right w:val="nil"/>
            </w:tcBorders>
            <w:shd w:val="clear" w:color="auto" w:fill="FFFFFF"/>
            <w:vAlign w:val="center"/>
            <w:tcPrChange w:id="119" w:author="四季雨" w:date="2024-09-26T16:31:27Z">
              <w:tcPr>
                <w:tcW w:w="685" w:type="dxa"/>
                <w:tcBorders>
                  <w:top w:val="single" w:color="000000" w:sz="4" w:space="0"/>
                  <w:left w:val="single" w:color="000000" w:sz="4" w:space="0"/>
                  <w:bottom w:val="single" w:color="000000" w:sz="4" w:space="0"/>
                  <w:right w:val="single" w:color="000000" w:sz="4" w:space="0"/>
                </w:tcBorders>
                <w:shd w:val="clear" w:color="auto" w:fill="FFFFFF"/>
                <w:vAlign w:val="center"/>
                <w:tcPrChange w:id="120" w:author="四季雨" w:date="2024-09-26T16:31:27Z">
                  <w:tcPr>
                    <w:tcW w:w="825"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6F3498BE">
            <w:pPr>
              <w:widowControl/>
              <w:jc w:val="right"/>
              <w:textAlignment w:val="center"/>
              <w:rPr>
                <w:rFonts w:hint="eastAsia" w:ascii="Times New Roman" w:hAnsi="Times New Roman" w:eastAsia="宋体" w:cs="Times New Roman"/>
                <w:color w:val="000000"/>
                <w:kern w:val="0"/>
                <w:sz w:val="18"/>
                <w:szCs w:val="18"/>
                <w:lang w:val="en-US" w:eastAsia="zh-CN" w:bidi="ar-SA"/>
              </w:rPr>
              <w:pPrChange w:id="121" w:author="四季雨" w:date="2024-09-26T16:27:37Z">
                <w:pPr>
                  <w:widowControl/>
                  <w:textAlignment w:val="center"/>
                </w:pPr>
              </w:pPrChange>
            </w:pPr>
            <w:r>
              <w:rPr>
                <w:rFonts w:hint="default" w:ascii="Times New Roman" w:hAnsi="Times New Roman" w:cs="Times New Roman"/>
                <w:color w:val="000000"/>
                <w:kern w:val="0"/>
                <w:sz w:val="18"/>
                <w:szCs w:val="18"/>
                <w:lang w:val="en-US" w:eastAsia="zh-CN"/>
              </w:rPr>
              <w:t>Acc</w:t>
            </w:r>
          </w:p>
        </w:tc>
        <w:tc>
          <w:tcPr>
            <w:tcW w:w="570" w:type="dxa"/>
            <w:tcBorders>
              <w:top w:val="single" w:color="000000" w:sz="4" w:space="0"/>
              <w:left w:val="nil"/>
              <w:bottom w:val="nil"/>
              <w:right w:val="nil"/>
            </w:tcBorders>
            <w:shd w:val="clear" w:color="auto" w:fill="FFFFFF"/>
            <w:vAlign w:val="center"/>
            <w:tcPrChange w:id="122"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123" w:author="四季雨" w:date="2024-09-26T16:31:27Z">
                  <w:tcPr>
                    <w:tcW w:w="352"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429A2537">
            <w:pPr>
              <w:widowControl/>
              <w:jc w:val="left"/>
              <w:textAlignment w:val="center"/>
              <w:rPr>
                <w:rFonts w:hint="eastAsia" w:ascii="Times New Roman" w:hAnsi="Times New Roman" w:eastAsia="宋体" w:cs="Times New Roman"/>
                <w:color w:val="000000"/>
                <w:kern w:val="0"/>
                <w:sz w:val="18"/>
                <w:szCs w:val="18"/>
                <w:lang w:val="en-US" w:eastAsia="zh-CN" w:bidi="ar-SA"/>
              </w:rPr>
              <w:pPrChange w:id="124" w:author="四季雨" w:date="2024-09-26T16:28:07Z">
                <w:pPr>
                  <w:widowControl/>
                  <w:textAlignment w:val="center"/>
                </w:pPr>
              </w:pPrChange>
            </w:pPr>
            <w:r>
              <w:rPr>
                <w:rFonts w:hint="default" w:ascii="Times New Roman" w:hAnsi="Times New Roman" w:cs="Times New Roman"/>
                <w:color w:val="000000"/>
                <w:kern w:val="0"/>
                <w:sz w:val="18"/>
                <w:szCs w:val="18"/>
                <w:lang w:val="en-US" w:eastAsia="zh-CN"/>
              </w:rPr>
              <w:t>AP</w:t>
            </w:r>
          </w:p>
        </w:tc>
        <w:tc>
          <w:tcPr>
            <w:tcW w:w="570" w:type="dxa"/>
            <w:tcBorders>
              <w:top w:val="single" w:color="000000" w:sz="4" w:space="0"/>
              <w:left w:val="nil"/>
              <w:bottom w:val="nil"/>
              <w:right w:val="nil"/>
            </w:tcBorders>
            <w:shd w:val="clear" w:color="auto" w:fill="FFFFFF"/>
            <w:vAlign w:val="center"/>
            <w:tcPrChange w:id="125" w:author="四季雨" w:date="2024-09-26T16:31:27Z">
              <w:tcPr>
                <w:tcW w:w="760" w:type="dxa"/>
                <w:tcBorders>
                  <w:top w:val="single" w:color="000000" w:sz="4" w:space="0"/>
                  <w:left w:val="single" w:color="000000" w:sz="4" w:space="0"/>
                  <w:bottom w:val="single" w:color="000000" w:sz="4" w:space="0"/>
                  <w:right w:val="single" w:color="000000" w:sz="4" w:space="0"/>
                </w:tcBorders>
                <w:shd w:val="clear" w:color="auto" w:fill="FFFFFF"/>
                <w:vAlign w:val="center"/>
                <w:tcPrChange w:id="126" w:author="四季雨" w:date="2024-09-26T16:31:27Z">
                  <w:tcPr>
                    <w:tcW w:w="916"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273D743B">
            <w:pPr>
              <w:widowControl/>
              <w:jc w:val="right"/>
              <w:textAlignment w:val="center"/>
              <w:rPr>
                <w:rFonts w:hint="eastAsia" w:ascii="Times New Roman" w:hAnsi="Times New Roman" w:eastAsia="宋体" w:cs="Times New Roman"/>
                <w:color w:val="000000"/>
                <w:kern w:val="0"/>
                <w:sz w:val="18"/>
                <w:szCs w:val="18"/>
                <w:lang w:val="en-US" w:eastAsia="zh-CN" w:bidi="ar-SA"/>
              </w:rPr>
              <w:pPrChange w:id="127" w:author="四季雨" w:date="2024-09-26T16:27:37Z">
                <w:pPr>
                  <w:widowControl/>
                  <w:textAlignment w:val="center"/>
                </w:pPr>
              </w:pPrChange>
            </w:pPr>
            <w:r>
              <w:rPr>
                <w:rFonts w:hint="default" w:ascii="Times New Roman" w:hAnsi="Times New Roman" w:cs="Times New Roman"/>
                <w:color w:val="000000"/>
                <w:kern w:val="0"/>
                <w:sz w:val="18"/>
                <w:szCs w:val="18"/>
                <w:lang w:val="en-US" w:eastAsia="zh-CN"/>
              </w:rPr>
              <w:t>Acc</w:t>
            </w:r>
          </w:p>
        </w:tc>
        <w:tc>
          <w:tcPr>
            <w:tcW w:w="571" w:type="dxa"/>
            <w:tcBorders>
              <w:top w:val="single" w:color="000000" w:sz="4" w:space="0"/>
              <w:left w:val="nil"/>
              <w:bottom w:val="nil"/>
              <w:right w:val="nil"/>
            </w:tcBorders>
            <w:shd w:val="clear" w:color="auto" w:fill="FFFFFF"/>
            <w:vAlign w:val="center"/>
            <w:tcPrChange w:id="128"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129" w:author="四季雨" w:date="2024-09-26T16:31:27Z">
                  <w:tcPr>
                    <w:tcW w:w="352"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3DF32D81">
            <w:pPr>
              <w:widowControl/>
              <w:jc w:val="left"/>
              <w:textAlignment w:val="center"/>
              <w:rPr>
                <w:rFonts w:hint="eastAsia" w:ascii="Times New Roman" w:hAnsi="Times New Roman" w:eastAsia="宋体" w:cs="Times New Roman"/>
                <w:color w:val="000000"/>
                <w:kern w:val="0"/>
                <w:sz w:val="18"/>
                <w:szCs w:val="18"/>
                <w:lang w:val="en-US" w:eastAsia="zh-CN" w:bidi="ar-SA"/>
              </w:rPr>
              <w:pPrChange w:id="130" w:author="四季雨" w:date="2024-09-26T16:28:11Z">
                <w:pPr>
                  <w:widowControl/>
                  <w:textAlignment w:val="center"/>
                </w:pPr>
              </w:pPrChange>
            </w:pPr>
            <w:r>
              <w:rPr>
                <w:rFonts w:hint="default" w:ascii="Times New Roman" w:hAnsi="Times New Roman" w:cs="Times New Roman"/>
                <w:color w:val="000000"/>
                <w:kern w:val="0"/>
                <w:sz w:val="18"/>
                <w:szCs w:val="18"/>
                <w:lang w:val="en-US" w:eastAsia="zh-CN"/>
              </w:rPr>
              <w:t>AP</w:t>
            </w:r>
          </w:p>
        </w:tc>
      </w:tr>
      <w:tr w14:paraId="58AB88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131" w:author="四季雨" w:date="2024-09-26T16:31:27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trHeight w:val="396" w:hRule="atLeast"/>
          <w:jc w:val="center"/>
          <w:trPrChange w:id="131" w:author="四季雨" w:date="2024-09-26T16:31:27Z">
            <w:trPr>
              <w:trHeight w:val="396" w:hRule="atLeast"/>
              <w:jc w:val="center"/>
            </w:trPr>
          </w:trPrChange>
        </w:trPr>
        <w:tc>
          <w:tcPr>
            <w:tcW w:w="876" w:type="dxa"/>
            <w:tcBorders>
              <w:top w:val="nil"/>
              <w:left w:val="nil"/>
              <w:bottom w:val="nil"/>
              <w:right w:val="nil"/>
            </w:tcBorders>
            <w:shd w:val="clear" w:color="auto" w:fill="FFFFFF"/>
            <w:vAlign w:val="center"/>
            <w:tcPrChange w:id="132" w:author="四季雨" w:date="2024-09-26T16:31:27Z">
              <w:tcPr>
                <w:tcW w:w="825" w:type="dxa"/>
                <w:tcBorders>
                  <w:top w:val="single" w:color="000000" w:sz="4" w:space="0"/>
                  <w:left w:val="single" w:color="000000" w:sz="4" w:space="0"/>
                  <w:bottom w:val="single" w:color="000000" w:sz="4" w:space="0"/>
                  <w:right w:val="single" w:color="000000" w:sz="4" w:space="0"/>
                </w:tcBorders>
                <w:shd w:val="clear" w:color="auto" w:fill="FFFFFF"/>
                <w:vAlign w:val="center"/>
                <w:tcPrChange w:id="133" w:author="四季雨" w:date="2024-09-26T16:31:27Z">
                  <w:tcPr>
                    <w:tcW w:w="923"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52EA467C">
            <w:pPr>
              <w:widowControl/>
              <w:textAlignment w:val="center"/>
              <w:rPr>
                <w:rFonts w:ascii="Times New Roman" w:hAnsi="Times New Roman" w:cs="Times New Roman"/>
                <w:color w:val="000000"/>
                <w:kern w:val="0"/>
                <w:szCs w:val="21"/>
              </w:rPr>
            </w:pPr>
            <w:r>
              <w:rPr>
                <w:rFonts w:hint="eastAsia" w:ascii="Times New Roman" w:hAnsi="Times New Roman" w:cs="Times New Roman"/>
                <w:color w:val="000000"/>
                <w:kern w:val="0"/>
                <w:szCs w:val="21"/>
              </w:rPr>
              <w:t>laplacian</w:t>
            </w:r>
          </w:p>
        </w:tc>
        <w:tc>
          <w:tcPr>
            <w:tcW w:w="570" w:type="dxa"/>
            <w:tcBorders>
              <w:top w:val="nil"/>
              <w:left w:val="nil"/>
              <w:bottom w:val="nil"/>
              <w:right w:val="nil"/>
            </w:tcBorders>
            <w:shd w:val="clear" w:color="auto" w:fill="FFFFFF"/>
            <w:vAlign w:val="center"/>
            <w:tcPrChange w:id="134"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135" w:author="四季雨" w:date="2024-09-26T16:31:27Z">
                  <w:tcPr>
                    <w:tcW w:w="723"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1CD814E8">
            <w:pPr>
              <w:widowControl/>
              <w:jc w:val="right"/>
              <w:textAlignment w:val="center"/>
              <w:rPr>
                <w:rFonts w:ascii="Times New Roman" w:hAnsi="Times New Roman" w:cs="Times New Roman"/>
                <w:color w:val="000000"/>
                <w:kern w:val="0"/>
                <w:szCs w:val="21"/>
              </w:rPr>
              <w:pPrChange w:id="136" w:author="四季雨" w:date="2024-09-26T16:27:12Z">
                <w:pPr>
                  <w:widowControl/>
                  <w:textAlignment w:val="center"/>
                </w:pPr>
              </w:pPrChange>
            </w:pPr>
            <w:r>
              <w:rPr>
                <w:rFonts w:hint="eastAsia" w:ascii="Times New Roman" w:hAnsi="Times New Roman" w:cs="Times New Roman"/>
                <w:color w:val="000000"/>
                <w:kern w:val="0"/>
                <w:szCs w:val="21"/>
              </w:rPr>
              <w:t>96.7</w:t>
            </w:r>
          </w:p>
        </w:tc>
        <w:tc>
          <w:tcPr>
            <w:tcW w:w="570" w:type="dxa"/>
            <w:tcBorders>
              <w:top w:val="nil"/>
              <w:left w:val="nil"/>
              <w:bottom w:val="nil"/>
              <w:right w:val="nil"/>
            </w:tcBorders>
            <w:shd w:val="clear" w:color="auto" w:fill="FFFFFF"/>
            <w:vAlign w:val="center"/>
            <w:tcPrChange w:id="137"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138" w:author="四季雨" w:date="2024-09-26T16:31:27Z">
                  <w:tcPr>
                    <w:tcW w:w="631"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73F7E6EB">
            <w:pPr>
              <w:widowControl/>
              <w:jc w:val="left"/>
              <w:textAlignment w:val="center"/>
              <w:rPr>
                <w:rFonts w:hint="eastAsia" w:ascii="Times New Roman" w:hAnsi="Times New Roman" w:eastAsia="宋体" w:cs="Times New Roman"/>
                <w:color w:val="000000"/>
                <w:kern w:val="0"/>
                <w:sz w:val="18"/>
                <w:szCs w:val="21"/>
                <w:lang w:val="en-US" w:eastAsia="zh-CN" w:bidi="ar-SA"/>
              </w:rPr>
              <w:pPrChange w:id="139" w:author="四季雨" w:date="2024-09-26T16:27:42Z">
                <w:pPr>
                  <w:widowControl/>
                  <w:textAlignment w:val="center"/>
                </w:pPr>
              </w:pPrChange>
            </w:pPr>
            <w:r>
              <w:rPr>
                <w:rFonts w:hint="eastAsia" w:ascii="Times New Roman" w:hAnsi="Times New Roman" w:cs="Times New Roman"/>
                <w:color w:val="000000"/>
                <w:kern w:val="0"/>
                <w:szCs w:val="21"/>
              </w:rPr>
              <w:t>99.8</w:t>
            </w:r>
          </w:p>
        </w:tc>
        <w:tc>
          <w:tcPr>
            <w:tcW w:w="570" w:type="dxa"/>
            <w:tcBorders>
              <w:top w:val="nil"/>
              <w:left w:val="nil"/>
              <w:bottom w:val="nil"/>
              <w:right w:val="nil"/>
            </w:tcBorders>
            <w:shd w:val="clear" w:color="auto" w:fill="FFFFFF"/>
            <w:vAlign w:val="center"/>
            <w:tcPrChange w:id="140"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141" w:author="四季雨" w:date="2024-09-26T16:31:27Z">
                  <w:tcPr>
                    <w:tcW w:w="713"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30B7AB5F">
            <w:pPr>
              <w:widowControl/>
              <w:jc w:val="right"/>
              <w:textAlignment w:val="center"/>
              <w:rPr>
                <w:rFonts w:hint="eastAsia" w:ascii="Times New Roman" w:hAnsi="Times New Roman" w:eastAsia="宋体" w:cs="Times New Roman"/>
                <w:color w:val="000000"/>
                <w:kern w:val="0"/>
                <w:sz w:val="18"/>
                <w:szCs w:val="21"/>
                <w:lang w:val="en-US" w:eastAsia="zh-CN" w:bidi="ar-SA"/>
              </w:rPr>
              <w:pPrChange w:id="142" w:author="四季雨" w:date="2024-09-26T16:27:37Z">
                <w:pPr>
                  <w:widowControl/>
                  <w:textAlignment w:val="center"/>
                </w:pPr>
              </w:pPrChange>
            </w:pPr>
            <w:r>
              <w:rPr>
                <w:rFonts w:hint="eastAsia" w:ascii="Times New Roman" w:hAnsi="Times New Roman" w:cs="Times New Roman"/>
                <w:color w:val="000000"/>
                <w:kern w:val="0"/>
                <w:szCs w:val="21"/>
              </w:rPr>
              <w:t>78.2</w:t>
            </w:r>
          </w:p>
        </w:tc>
        <w:tc>
          <w:tcPr>
            <w:tcW w:w="570" w:type="dxa"/>
            <w:tcBorders>
              <w:top w:val="nil"/>
              <w:left w:val="nil"/>
              <w:bottom w:val="nil"/>
              <w:right w:val="nil"/>
            </w:tcBorders>
            <w:shd w:val="clear" w:color="auto" w:fill="FFFFFF"/>
            <w:vAlign w:val="center"/>
            <w:tcPrChange w:id="143" w:author="四季雨" w:date="2024-09-26T16:31:27Z">
              <w:tcPr>
                <w:tcW w:w="590" w:type="dxa"/>
                <w:tcBorders>
                  <w:top w:val="single" w:color="000000" w:sz="4" w:space="0"/>
                  <w:left w:val="single" w:color="000000" w:sz="4" w:space="0"/>
                  <w:bottom w:val="single" w:color="000000" w:sz="4" w:space="0"/>
                  <w:right w:val="single" w:color="000000" w:sz="4" w:space="0"/>
                </w:tcBorders>
                <w:shd w:val="clear" w:color="auto" w:fill="FFFFFF"/>
                <w:vAlign w:val="center"/>
                <w:tcPrChange w:id="144" w:author="四季雨" w:date="2024-09-26T16:31:27Z">
                  <w:tcPr>
                    <w:tcW w:w="352"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505DEC05">
            <w:pPr>
              <w:widowControl/>
              <w:jc w:val="left"/>
              <w:textAlignment w:val="center"/>
              <w:rPr>
                <w:rFonts w:hint="eastAsia" w:ascii="Times New Roman" w:hAnsi="Times New Roman" w:eastAsia="宋体" w:cs="Times New Roman"/>
                <w:color w:val="000000"/>
                <w:kern w:val="0"/>
                <w:sz w:val="18"/>
                <w:szCs w:val="21"/>
                <w:lang w:val="en-US" w:eastAsia="zh-CN" w:bidi="ar-SA"/>
              </w:rPr>
              <w:pPrChange w:id="145" w:author="四季雨" w:date="2024-09-26T16:27:47Z">
                <w:pPr>
                  <w:widowControl/>
                  <w:textAlignment w:val="center"/>
                </w:pPr>
              </w:pPrChange>
            </w:pPr>
            <w:r>
              <w:rPr>
                <w:rFonts w:hint="eastAsia" w:ascii="Times New Roman" w:hAnsi="Times New Roman" w:cs="Times New Roman"/>
                <w:b/>
                <w:bCs w:val="0"/>
                <w:color w:val="000000"/>
                <w:kern w:val="0"/>
                <w:szCs w:val="21"/>
                <w:rPrChange w:id="146" w:author="四季雨" w:date="2024-09-26T16:32:07Z">
                  <w:rPr>
                    <w:rFonts w:hint="eastAsia" w:ascii="Times New Roman" w:hAnsi="Times New Roman" w:cs="Times New Roman"/>
                    <w:b/>
                    <w:bCs/>
                    <w:color w:val="000000"/>
                    <w:kern w:val="0"/>
                    <w:szCs w:val="21"/>
                  </w:rPr>
                </w:rPrChange>
              </w:rPr>
              <w:t>92.2</w:t>
            </w:r>
          </w:p>
        </w:tc>
        <w:tc>
          <w:tcPr>
            <w:tcW w:w="570" w:type="dxa"/>
            <w:tcBorders>
              <w:top w:val="nil"/>
              <w:left w:val="nil"/>
              <w:bottom w:val="nil"/>
              <w:right w:val="nil"/>
            </w:tcBorders>
            <w:shd w:val="clear" w:color="auto" w:fill="FFFFFF"/>
            <w:vAlign w:val="center"/>
            <w:tcPrChange w:id="147"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148" w:author="四季雨" w:date="2024-09-26T16:31:27Z">
                  <w:tcPr>
                    <w:tcW w:w="865"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04525E18">
            <w:pPr>
              <w:widowControl/>
              <w:jc w:val="right"/>
              <w:textAlignment w:val="center"/>
              <w:rPr>
                <w:rFonts w:hint="eastAsia" w:ascii="Times New Roman" w:hAnsi="Times New Roman" w:eastAsia="宋体" w:cs="Times New Roman"/>
                <w:color w:val="000000"/>
                <w:kern w:val="0"/>
                <w:sz w:val="18"/>
                <w:szCs w:val="21"/>
                <w:lang w:val="en-US" w:eastAsia="zh-CN" w:bidi="ar-SA"/>
              </w:rPr>
              <w:pPrChange w:id="149" w:author="四季雨" w:date="2024-09-26T16:27:37Z">
                <w:pPr>
                  <w:widowControl/>
                  <w:textAlignment w:val="center"/>
                </w:pPr>
              </w:pPrChange>
            </w:pPr>
            <w:r>
              <w:rPr>
                <w:rFonts w:hint="eastAsia" w:ascii="Times New Roman" w:hAnsi="Times New Roman" w:cs="Times New Roman"/>
                <w:color w:val="000000"/>
                <w:kern w:val="0"/>
                <w:szCs w:val="21"/>
              </w:rPr>
              <w:t>67.1</w:t>
            </w:r>
          </w:p>
        </w:tc>
        <w:tc>
          <w:tcPr>
            <w:tcW w:w="570" w:type="dxa"/>
            <w:tcBorders>
              <w:top w:val="nil"/>
              <w:left w:val="nil"/>
              <w:bottom w:val="nil"/>
              <w:right w:val="nil"/>
            </w:tcBorders>
            <w:shd w:val="clear" w:color="auto" w:fill="FFFFFF"/>
            <w:vAlign w:val="center"/>
            <w:tcPrChange w:id="150"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151" w:author="四季雨" w:date="2024-09-26T16:31:27Z">
                  <w:tcPr>
                    <w:tcW w:w="352"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6762CD8B">
            <w:pPr>
              <w:widowControl/>
              <w:jc w:val="left"/>
              <w:textAlignment w:val="center"/>
              <w:rPr>
                <w:rFonts w:hint="eastAsia" w:ascii="Times New Roman" w:hAnsi="Times New Roman" w:eastAsia="宋体" w:cs="Times New Roman"/>
                <w:color w:val="000000"/>
                <w:kern w:val="0"/>
                <w:sz w:val="18"/>
                <w:szCs w:val="21"/>
                <w:lang w:val="en-US" w:eastAsia="zh-CN" w:bidi="ar-SA"/>
              </w:rPr>
              <w:pPrChange w:id="152" w:author="四季雨" w:date="2024-09-26T16:27:52Z">
                <w:pPr>
                  <w:widowControl/>
                  <w:textAlignment w:val="center"/>
                </w:pPr>
              </w:pPrChange>
            </w:pPr>
            <w:r>
              <w:rPr>
                <w:rFonts w:hint="eastAsia" w:ascii="Times New Roman" w:hAnsi="Times New Roman" w:cs="Times New Roman"/>
                <w:color w:val="000000"/>
                <w:kern w:val="0"/>
                <w:szCs w:val="21"/>
              </w:rPr>
              <w:t>85.4</w:t>
            </w:r>
          </w:p>
        </w:tc>
        <w:tc>
          <w:tcPr>
            <w:tcW w:w="570" w:type="dxa"/>
            <w:tcBorders>
              <w:top w:val="nil"/>
              <w:left w:val="nil"/>
              <w:bottom w:val="nil"/>
              <w:right w:val="nil"/>
            </w:tcBorders>
            <w:shd w:val="clear" w:color="auto" w:fill="FFFFFF"/>
            <w:vAlign w:val="center"/>
            <w:tcPrChange w:id="153"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154" w:author="四季雨" w:date="2024-09-26T16:31:27Z">
                  <w:tcPr>
                    <w:tcW w:w="875"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040FB422">
            <w:pPr>
              <w:widowControl/>
              <w:jc w:val="right"/>
              <w:textAlignment w:val="center"/>
              <w:rPr>
                <w:rFonts w:hint="eastAsia" w:ascii="Times New Roman" w:hAnsi="Times New Roman" w:eastAsia="宋体" w:cs="Times New Roman"/>
                <w:color w:val="000000"/>
                <w:kern w:val="0"/>
                <w:sz w:val="18"/>
                <w:szCs w:val="21"/>
                <w:lang w:val="en-US" w:eastAsia="zh-CN" w:bidi="ar-SA"/>
              </w:rPr>
              <w:pPrChange w:id="155" w:author="四季雨" w:date="2024-09-26T16:27:37Z">
                <w:pPr>
                  <w:widowControl/>
                  <w:textAlignment w:val="center"/>
                </w:pPr>
              </w:pPrChange>
            </w:pPr>
            <w:r>
              <w:rPr>
                <w:rFonts w:hint="eastAsia" w:ascii="Times New Roman" w:hAnsi="Times New Roman" w:cs="Times New Roman"/>
                <w:color w:val="000000"/>
                <w:kern w:val="0"/>
                <w:szCs w:val="21"/>
              </w:rPr>
              <w:t>64.4</w:t>
            </w:r>
          </w:p>
        </w:tc>
        <w:tc>
          <w:tcPr>
            <w:tcW w:w="570" w:type="dxa"/>
            <w:tcBorders>
              <w:top w:val="nil"/>
              <w:left w:val="nil"/>
              <w:bottom w:val="nil"/>
              <w:right w:val="nil"/>
            </w:tcBorders>
            <w:shd w:val="clear" w:color="auto" w:fill="FFFFFF"/>
            <w:vAlign w:val="center"/>
            <w:tcPrChange w:id="156"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157" w:author="四季雨" w:date="2024-09-26T16:31:27Z">
                  <w:tcPr>
                    <w:tcW w:w="352"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1F484FAA">
            <w:pPr>
              <w:widowControl/>
              <w:jc w:val="left"/>
              <w:textAlignment w:val="center"/>
              <w:rPr>
                <w:rFonts w:hint="eastAsia" w:ascii="Times New Roman" w:hAnsi="Times New Roman" w:eastAsia="宋体" w:cs="Times New Roman"/>
                <w:color w:val="000000"/>
                <w:kern w:val="0"/>
                <w:sz w:val="18"/>
                <w:szCs w:val="21"/>
                <w:lang w:val="en-US" w:eastAsia="zh-CN" w:bidi="ar-SA"/>
              </w:rPr>
              <w:pPrChange w:id="158" w:author="四季雨" w:date="2024-09-26T16:27:56Z">
                <w:pPr>
                  <w:widowControl/>
                  <w:textAlignment w:val="center"/>
                </w:pPr>
              </w:pPrChange>
            </w:pPr>
            <w:r>
              <w:rPr>
                <w:rFonts w:hint="eastAsia" w:ascii="Times New Roman" w:hAnsi="Times New Roman" w:cs="Times New Roman"/>
                <w:color w:val="000000"/>
                <w:kern w:val="0"/>
                <w:szCs w:val="21"/>
              </w:rPr>
              <w:t>80.3</w:t>
            </w:r>
          </w:p>
        </w:tc>
        <w:tc>
          <w:tcPr>
            <w:tcW w:w="570" w:type="dxa"/>
            <w:tcBorders>
              <w:top w:val="nil"/>
              <w:left w:val="nil"/>
              <w:bottom w:val="nil"/>
              <w:right w:val="nil"/>
            </w:tcBorders>
            <w:shd w:val="clear" w:color="auto" w:fill="FFFFFF"/>
            <w:vAlign w:val="center"/>
            <w:tcPrChange w:id="159"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160" w:author="四季雨" w:date="2024-09-26T16:31:27Z">
                  <w:tcPr>
                    <w:tcW w:w="743"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3D9127CF">
            <w:pPr>
              <w:widowControl/>
              <w:jc w:val="right"/>
              <w:textAlignment w:val="center"/>
              <w:rPr>
                <w:rFonts w:hint="eastAsia" w:ascii="Times New Roman" w:hAnsi="Times New Roman" w:eastAsia="宋体" w:cs="Times New Roman"/>
                <w:color w:val="000000"/>
                <w:kern w:val="0"/>
                <w:sz w:val="18"/>
                <w:szCs w:val="21"/>
                <w:lang w:val="en-US" w:eastAsia="zh-CN" w:bidi="ar-SA"/>
              </w:rPr>
              <w:pPrChange w:id="161" w:author="四季雨" w:date="2024-09-26T16:27:37Z">
                <w:pPr>
                  <w:widowControl/>
                  <w:textAlignment w:val="center"/>
                </w:pPr>
              </w:pPrChange>
            </w:pPr>
            <w:r>
              <w:rPr>
                <w:rFonts w:hint="eastAsia" w:ascii="Times New Roman" w:hAnsi="Times New Roman" w:cs="Times New Roman"/>
                <w:color w:val="000000"/>
                <w:kern w:val="0"/>
                <w:szCs w:val="21"/>
              </w:rPr>
              <w:t>53</w:t>
            </w:r>
          </w:p>
        </w:tc>
        <w:tc>
          <w:tcPr>
            <w:tcW w:w="570" w:type="dxa"/>
            <w:tcBorders>
              <w:top w:val="nil"/>
              <w:left w:val="nil"/>
              <w:bottom w:val="nil"/>
              <w:right w:val="nil"/>
            </w:tcBorders>
            <w:shd w:val="clear" w:color="auto" w:fill="FFFFFF"/>
            <w:vAlign w:val="center"/>
            <w:tcPrChange w:id="162"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163" w:author="四季雨" w:date="2024-09-26T16:31:27Z">
                  <w:tcPr>
                    <w:tcW w:w="352"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063990C6">
            <w:pPr>
              <w:widowControl/>
              <w:jc w:val="left"/>
              <w:textAlignment w:val="center"/>
              <w:rPr>
                <w:rFonts w:hint="eastAsia" w:ascii="Times New Roman" w:hAnsi="Times New Roman" w:eastAsia="宋体" w:cs="Times New Roman"/>
                <w:color w:val="000000"/>
                <w:kern w:val="0"/>
                <w:sz w:val="18"/>
                <w:szCs w:val="21"/>
                <w:lang w:val="en-US" w:eastAsia="zh-CN" w:bidi="ar-SA"/>
              </w:rPr>
              <w:pPrChange w:id="164" w:author="四季雨" w:date="2024-09-26T16:27:59Z">
                <w:pPr>
                  <w:widowControl/>
                  <w:textAlignment w:val="center"/>
                </w:pPr>
              </w:pPrChange>
            </w:pPr>
            <w:r>
              <w:rPr>
                <w:rFonts w:hint="eastAsia" w:ascii="Times New Roman" w:hAnsi="Times New Roman" w:cs="Times New Roman"/>
                <w:color w:val="000000"/>
                <w:kern w:val="0"/>
                <w:szCs w:val="21"/>
              </w:rPr>
              <w:t>58.9</w:t>
            </w:r>
          </w:p>
        </w:tc>
        <w:tc>
          <w:tcPr>
            <w:tcW w:w="570" w:type="dxa"/>
            <w:tcBorders>
              <w:top w:val="nil"/>
              <w:left w:val="nil"/>
              <w:bottom w:val="nil"/>
              <w:right w:val="nil"/>
            </w:tcBorders>
            <w:shd w:val="clear" w:color="auto" w:fill="FFFFFF"/>
            <w:vAlign w:val="center"/>
            <w:tcPrChange w:id="165" w:author="四季雨" w:date="2024-09-26T16:31:27Z">
              <w:tcPr>
                <w:tcW w:w="617" w:type="dxa"/>
                <w:tcBorders>
                  <w:top w:val="single" w:color="000000" w:sz="4" w:space="0"/>
                  <w:left w:val="single" w:color="000000" w:sz="4" w:space="0"/>
                  <w:bottom w:val="single" w:color="000000" w:sz="4" w:space="0"/>
                  <w:right w:val="single" w:color="000000" w:sz="4" w:space="0"/>
                </w:tcBorders>
                <w:shd w:val="clear" w:color="auto" w:fill="FFFFFF"/>
                <w:vAlign w:val="center"/>
                <w:tcPrChange w:id="166" w:author="四季雨" w:date="2024-09-26T16:31:27Z">
                  <w:tcPr>
                    <w:tcW w:w="744"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0A51912E">
            <w:pPr>
              <w:widowControl/>
              <w:jc w:val="right"/>
              <w:textAlignment w:val="center"/>
              <w:rPr>
                <w:rFonts w:hint="eastAsia" w:ascii="Times New Roman" w:hAnsi="Times New Roman" w:eastAsia="宋体" w:cs="Times New Roman"/>
                <w:color w:val="000000"/>
                <w:kern w:val="0"/>
                <w:sz w:val="18"/>
                <w:szCs w:val="21"/>
                <w:lang w:val="en-US" w:eastAsia="zh-CN" w:bidi="ar-SA"/>
              </w:rPr>
              <w:pPrChange w:id="167" w:author="四季雨" w:date="2024-09-26T16:27:37Z">
                <w:pPr>
                  <w:widowControl/>
                  <w:textAlignment w:val="center"/>
                </w:pPr>
              </w:pPrChange>
            </w:pPr>
            <w:r>
              <w:rPr>
                <w:rFonts w:hint="eastAsia" w:ascii="Times New Roman" w:hAnsi="Times New Roman" w:cs="Times New Roman"/>
                <w:color w:val="000000"/>
                <w:kern w:val="0"/>
                <w:szCs w:val="21"/>
              </w:rPr>
              <w:t>98.5</w:t>
            </w:r>
          </w:p>
        </w:tc>
        <w:tc>
          <w:tcPr>
            <w:tcW w:w="570" w:type="dxa"/>
            <w:tcBorders>
              <w:top w:val="nil"/>
              <w:left w:val="nil"/>
              <w:bottom w:val="nil"/>
              <w:right w:val="nil"/>
            </w:tcBorders>
            <w:shd w:val="clear" w:color="auto" w:fill="FFFFFF"/>
            <w:vAlign w:val="center"/>
            <w:tcPrChange w:id="168"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169" w:author="四季雨" w:date="2024-09-26T16:31:27Z">
                  <w:tcPr>
                    <w:tcW w:w="352"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41F38806">
            <w:pPr>
              <w:widowControl/>
              <w:jc w:val="left"/>
              <w:textAlignment w:val="center"/>
              <w:rPr>
                <w:rFonts w:hint="eastAsia" w:ascii="Times New Roman" w:hAnsi="Times New Roman" w:eastAsia="宋体" w:cs="Times New Roman"/>
                <w:color w:val="000000"/>
                <w:kern w:val="0"/>
                <w:sz w:val="18"/>
                <w:szCs w:val="21"/>
                <w:lang w:val="en-US" w:eastAsia="zh-CN" w:bidi="ar-SA"/>
              </w:rPr>
              <w:pPrChange w:id="170" w:author="四季雨" w:date="2024-09-26T16:28:03Z">
                <w:pPr>
                  <w:widowControl/>
                  <w:textAlignment w:val="center"/>
                </w:pPr>
              </w:pPrChange>
            </w:pPr>
            <w:r>
              <w:rPr>
                <w:rFonts w:hint="eastAsia" w:ascii="Times New Roman" w:hAnsi="Times New Roman" w:cs="Times New Roman"/>
                <w:b/>
                <w:bCs w:val="0"/>
                <w:color w:val="000000"/>
                <w:kern w:val="0"/>
                <w:szCs w:val="21"/>
                <w:rPrChange w:id="171" w:author="四季雨" w:date="2024-09-26T16:32:28Z">
                  <w:rPr>
                    <w:rFonts w:hint="eastAsia" w:ascii="Times New Roman" w:hAnsi="Times New Roman" w:cs="Times New Roman"/>
                    <w:b/>
                    <w:bCs/>
                    <w:color w:val="000000"/>
                    <w:kern w:val="0"/>
                    <w:szCs w:val="21"/>
                  </w:rPr>
                </w:rPrChange>
              </w:rPr>
              <w:t>100</w:t>
            </w:r>
          </w:p>
        </w:tc>
        <w:tc>
          <w:tcPr>
            <w:tcW w:w="570" w:type="dxa"/>
            <w:tcBorders>
              <w:top w:val="nil"/>
              <w:left w:val="nil"/>
              <w:bottom w:val="nil"/>
              <w:right w:val="nil"/>
            </w:tcBorders>
            <w:shd w:val="clear" w:color="auto" w:fill="FFFFFF"/>
            <w:vAlign w:val="center"/>
            <w:tcPrChange w:id="172" w:author="四季雨" w:date="2024-09-26T16:31:27Z">
              <w:tcPr>
                <w:tcW w:w="685" w:type="dxa"/>
                <w:tcBorders>
                  <w:top w:val="single" w:color="000000" w:sz="4" w:space="0"/>
                  <w:left w:val="single" w:color="000000" w:sz="4" w:space="0"/>
                  <w:bottom w:val="single" w:color="000000" w:sz="4" w:space="0"/>
                  <w:right w:val="single" w:color="000000" w:sz="4" w:space="0"/>
                </w:tcBorders>
                <w:shd w:val="clear" w:color="auto" w:fill="FFFFFF"/>
                <w:vAlign w:val="center"/>
                <w:tcPrChange w:id="173" w:author="四季雨" w:date="2024-09-26T16:31:27Z">
                  <w:tcPr>
                    <w:tcW w:w="825"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63E1E595">
            <w:pPr>
              <w:widowControl/>
              <w:jc w:val="right"/>
              <w:textAlignment w:val="center"/>
              <w:rPr>
                <w:rFonts w:hint="eastAsia" w:ascii="Times New Roman" w:hAnsi="Times New Roman" w:eastAsia="宋体" w:cs="Times New Roman"/>
                <w:color w:val="000000"/>
                <w:kern w:val="0"/>
                <w:sz w:val="18"/>
                <w:szCs w:val="21"/>
                <w:lang w:val="en-US" w:eastAsia="zh-CN" w:bidi="ar-SA"/>
              </w:rPr>
              <w:pPrChange w:id="174" w:author="四季雨" w:date="2024-09-26T16:27:37Z">
                <w:pPr>
                  <w:widowControl/>
                  <w:textAlignment w:val="center"/>
                </w:pPr>
              </w:pPrChange>
            </w:pPr>
            <w:r>
              <w:rPr>
                <w:rFonts w:hint="eastAsia" w:ascii="Times New Roman" w:hAnsi="Times New Roman" w:cs="Times New Roman"/>
                <w:color w:val="000000"/>
                <w:kern w:val="0"/>
                <w:szCs w:val="21"/>
              </w:rPr>
              <w:t>93.4</w:t>
            </w:r>
          </w:p>
        </w:tc>
        <w:tc>
          <w:tcPr>
            <w:tcW w:w="570" w:type="dxa"/>
            <w:tcBorders>
              <w:top w:val="nil"/>
              <w:left w:val="nil"/>
              <w:bottom w:val="nil"/>
              <w:right w:val="nil"/>
            </w:tcBorders>
            <w:shd w:val="clear" w:color="auto" w:fill="FFFFFF"/>
            <w:vAlign w:val="center"/>
            <w:tcPrChange w:id="175"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176" w:author="四季雨" w:date="2024-09-26T16:31:27Z">
                  <w:tcPr>
                    <w:tcW w:w="352"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6F813069">
            <w:pPr>
              <w:widowControl/>
              <w:jc w:val="left"/>
              <w:textAlignment w:val="center"/>
              <w:rPr>
                <w:rFonts w:hint="eastAsia" w:ascii="Times New Roman" w:hAnsi="Times New Roman" w:eastAsia="宋体" w:cs="Times New Roman"/>
                <w:color w:val="000000"/>
                <w:kern w:val="0"/>
                <w:sz w:val="18"/>
                <w:szCs w:val="21"/>
                <w:lang w:val="en-US" w:eastAsia="zh-CN" w:bidi="ar-SA"/>
              </w:rPr>
              <w:pPrChange w:id="177" w:author="四季雨" w:date="2024-09-26T16:28:07Z">
                <w:pPr>
                  <w:widowControl/>
                  <w:textAlignment w:val="center"/>
                </w:pPr>
              </w:pPrChange>
            </w:pPr>
            <w:r>
              <w:rPr>
                <w:rFonts w:hint="eastAsia" w:ascii="Times New Roman" w:hAnsi="Times New Roman" w:cs="Times New Roman"/>
                <w:color w:val="000000"/>
                <w:kern w:val="0"/>
                <w:szCs w:val="21"/>
              </w:rPr>
              <w:t>99.3</w:t>
            </w:r>
          </w:p>
        </w:tc>
        <w:tc>
          <w:tcPr>
            <w:tcW w:w="570" w:type="dxa"/>
            <w:tcBorders>
              <w:top w:val="nil"/>
              <w:left w:val="nil"/>
              <w:bottom w:val="nil"/>
              <w:right w:val="nil"/>
            </w:tcBorders>
            <w:shd w:val="clear" w:color="auto" w:fill="FFFFFF"/>
            <w:vAlign w:val="center"/>
            <w:tcPrChange w:id="178" w:author="四季雨" w:date="2024-09-26T16:31:27Z">
              <w:tcPr>
                <w:tcW w:w="760" w:type="dxa"/>
                <w:tcBorders>
                  <w:top w:val="single" w:color="000000" w:sz="4" w:space="0"/>
                  <w:left w:val="single" w:color="000000" w:sz="4" w:space="0"/>
                  <w:bottom w:val="single" w:color="000000" w:sz="4" w:space="0"/>
                  <w:right w:val="single" w:color="000000" w:sz="4" w:space="0"/>
                </w:tcBorders>
                <w:shd w:val="clear" w:color="auto" w:fill="FFFFFF"/>
                <w:vAlign w:val="center"/>
                <w:tcPrChange w:id="179" w:author="四季雨" w:date="2024-09-26T16:31:27Z">
                  <w:tcPr>
                    <w:tcW w:w="916"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0E16798A">
            <w:pPr>
              <w:widowControl/>
              <w:jc w:val="right"/>
              <w:textAlignment w:val="center"/>
              <w:rPr>
                <w:rFonts w:hint="eastAsia" w:ascii="Times New Roman" w:hAnsi="Times New Roman" w:eastAsia="宋体" w:cs="Times New Roman"/>
                <w:color w:val="000000"/>
                <w:kern w:val="0"/>
                <w:sz w:val="18"/>
                <w:szCs w:val="21"/>
                <w:lang w:val="en-US" w:eastAsia="zh-CN" w:bidi="ar-SA"/>
              </w:rPr>
              <w:pPrChange w:id="180" w:author="四季雨" w:date="2024-09-26T16:27:37Z">
                <w:pPr>
                  <w:widowControl/>
                  <w:textAlignment w:val="center"/>
                </w:pPr>
              </w:pPrChange>
            </w:pPr>
            <w:r>
              <w:rPr>
                <w:rFonts w:hint="eastAsia" w:ascii="Times New Roman" w:hAnsi="Times New Roman" w:cs="Times New Roman"/>
                <w:color w:val="000000"/>
                <w:kern w:val="0"/>
                <w:szCs w:val="21"/>
              </w:rPr>
              <w:t>91.3</w:t>
            </w:r>
          </w:p>
        </w:tc>
        <w:tc>
          <w:tcPr>
            <w:tcW w:w="571" w:type="dxa"/>
            <w:tcBorders>
              <w:top w:val="nil"/>
              <w:left w:val="nil"/>
              <w:bottom w:val="nil"/>
              <w:right w:val="nil"/>
            </w:tcBorders>
            <w:shd w:val="clear" w:color="auto" w:fill="FFFFFF"/>
            <w:vAlign w:val="center"/>
            <w:tcPrChange w:id="181"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182" w:author="四季雨" w:date="2024-09-26T16:31:27Z">
                  <w:tcPr>
                    <w:tcW w:w="352"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45693673">
            <w:pPr>
              <w:widowControl/>
              <w:jc w:val="left"/>
              <w:textAlignment w:val="center"/>
              <w:rPr>
                <w:rFonts w:hint="eastAsia" w:ascii="Times New Roman" w:hAnsi="Times New Roman" w:eastAsia="宋体" w:cs="Times New Roman"/>
                <w:color w:val="000000"/>
                <w:kern w:val="0"/>
                <w:sz w:val="18"/>
                <w:szCs w:val="21"/>
                <w:lang w:val="en-US" w:eastAsia="zh-CN" w:bidi="ar-SA"/>
              </w:rPr>
              <w:pPrChange w:id="183" w:author="四季雨" w:date="2024-09-26T16:28:11Z">
                <w:pPr>
                  <w:widowControl/>
                  <w:textAlignment w:val="center"/>
                </w:pPr>
              </w:pPrChange>
            </w:pPr>
            <w:r>
              <w:rPr>
                <w:rFonts w:hint="eastAsia" w:ascii="Times New Roman" w:hAnsi="Times New Roman" w:cs="Times New Roman"/>
                <w:color w:val="000000"/>
                <w:kern w:val="0"/>
                <w:szCs w:val="21"/>
              </w:rPr>
              <w:t>99.2</w:t>
            </w:r>
          </w:p>
        </w:tc>
      </w:tr>
      <w:tr w14:paraId="10AC3B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184" w:author="四季雨" w:date="2024-09-26T16:31:27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trHeight w:val="396" w:hRule="atLeast"/>
          <w:jc w:val="center"/>
          <w:trPrChange w:id="184" w:author="四季雨" w:date="2024-09-26T16:31:27Z">
            <w:trPr>
              <w:trHeight w:val="396" w:hRule="atLeast"/>
              <w:jc w:val="center"/>
            </w:trPr>
          </w:trPrChange>
        </w:trPr>
        <w:tc>
          <w:tcPr>
            <w:tcW w:w="876" w:type="dxa"/>
            <w:tcBorders>
              <w:top w:val="nil"/>
              <w:left w:val="nil"/>
              <w:bottom w:val="nil"/>
              <w:right w:val="nil"/>
            </w:tcBorders>
            <w:shd w:val="clear" w:color="auto" w:fill="FFFFFF"/>
            <w:vAlign w:val="center"/>
            <w:tcPrChange w:id="185" w:author="四季雨" w:date="2024-09-26T16:31:27Z">
              <w:tcPr>
                <w:tcW w:w="825" w:type="dxa"/>
                <w:tcBorders>
                  <w:top w:val="single" w:color="000000" w:sz="4" w:space="0"/>
                  <w:left w:val="single" w:color="000000" w:sz="4" w:space="0"/>
                  <w:bottom w:val="single" w:color="000000" w:sz="4" w:space="0"/>
                  <w:right w:val="single" w:color="000000" w:sz="4" w:space="0"/>
                </w:tcBorders>
                <w:shd w:val="clear" w:color="auto" w:fill="FFFFFF"/>
                <w:vAlign w:val="center"/>
                <w:tcPrChange w:id="186" w:author="四季雨" w:date="2024-09-26T16:31:27Z">
                  <w:tcPr>
                    <w:tcW w:w="923"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2F67259A">
            <w:pPr>
              <w:widowControl/>
              <w:textAlignment w:val="center"/>
              <w:rPr>
                <w:rFonts w:ascii="Times New Roman" w:hAnsi="Times New Roman" w:cs="Times New Roman"/>
                <w:color w:val="000000"/>
                <w:kern w:val="0"/>
                <w:szCs w:val="21"/>
              </w:rPr>
            </w:pPr>
            <w:r>
              <w:rPr>
                <w:rFonts w:hint="eastAsia" w:ascii="Times New Roman" w:hAnsi="Times New Roman" w:cs="Times New Roman"/>
                <w:color w:val="000000"/>
                <w:kern w:val="0"/>
                <w:szCs w:val="21"/>
              </w:rPr>
              <w:t>prewitt</w:t>
            </w:r>
          </w:p>
        </w:tc>
        <w:tc>
          <w:tcPr>
            <w:tcW w:w="570" w:type="dxa"/>
            <w:tcBorders>
              <w:top w:val="nil"/>
              <w:left w:val="nil"/>
              <w:bottom w:val="nil"/>
              <w:right w:val="nil"/>
            </w:tcBorders>
            <w:shd w:val="clear" w:color="auto" w:fill="FFFFFF"/>
            <w:vAlign w:val="center"/>
            <w:tcPrChange w:id="187"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188" w:author="四季雨" w:date="2024-09-26T16:31:27Z">
                  <w:tcPr>
                    <w:tcW w:w="723"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652727D8">
            <w:pPr>
              <w:widowControl/>
              <w:jc w:val="right"/>
              <w:textAlignment w:val="center"/>
              <w:rPr>
                <w:rFonts w:ascii="Times New Roman" w:hAnsi="Times New Roman" w:cs="Times New Roman"/>
                <w:color w:val="000000"/>
                <w:kern w:val="0"/>
                <w:szCs w:val="21"/>
              </w:rPr>
              <w:pPrChange w:id="189" w:author="四季雨" w:date="2024-09-26T16:27:12Z">
                <w:pPr>
                  <w:widowControl/>
                  <w:textAlignment w:val="center"/>
                </w:pPr>
              </w:pPrChange>
            </w:pPr>
            <w:r>
              <w:rPr>
                <w:rFonts w:hint="eastAsia" w:ascii="Times New Roman" w:hAnsi="Times New Roman" w:cs="Times New Roman"/>
                <w:color w:val="000000"/>
                <w:kern w:val="0"/>
                <w:szCs w:val="21"/>
              </w:rPr>
              <w:t>97.9</w:t>
            </w:r>
          </w:p>
        </w:tc>
        <w:tc>
          <w:tcPr>
            <w:tcW w:w="570" w:type="dxa"/>
            <w:tcBorders>
              <w:top w:val="nil"/>
              <w:left w:val="nil"/>
              <w:bottom w:val="nil"/>
              <w:right w:val="nil"/>
            </w:tcBorders>
            <w:shd w:val="clear" w:color="auto" w:fill="FFFFFF"/>
            <w:vAlign w:val="center"/>
            <w:tcPrChange w:id="190"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191" w:author="四季雨" w:date="2024-09-26T16:31:27Z">
                  <w:tcPr>
                    <w:tcW w:w="631"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2E34FBE3">
            <w:pPr>
              <w:widowControl/>
              <w:jc w:val="left"/>
              <w:textAlignment w:val="center"/>
              <w:rPr>
                <w:rFonts w:hint="eastAsia" w:ascii="Times New Roman" w:hAnsi="Times New Roman" w:eastAsia="宋体" w:cs="Times New Roman"/>
                <w:b/>
                <w:bCs w:val="0"/>
                <w:color w:val="000000"/>
                <w:kern w:val="0"/>
                <w:sz w:val="18"/>
                <w:szCs w:val="21"/>
                <w:lang w:val="en-US" w:eastAsia="zh-CN" w:bidi="ar-SA"/>
                <w:rPrChange w:id="193" w:author="四季雨" w:date="2024-09-26T16:32:00Z">
                  <w:rPr>
                    <w:rFonts w:hint="eastAsia" w:ascii="Times New Roman" w:hAnsi="Times New Roman" w:eastAsia="宋体" w:cs="Times New Roman"/>
                    <w:b/>
                    <w:bCs/>
                    <w:color w:val="000000"/>
                    <w:kern w:val="0"/>
                    <w:sz w:val="18"/>
                    <w:szCs w:val="21"/>
                    <w:lang w:val="en-US" w:eastAsia="zh-CN" w:bidi="ar-SA"/>
                  </w:rPr>
                </w:rPrChange>
              </w:rPr>
              <w:pPrChange w:id="192" w:author="四季雨" w:date="2024-09-26T16:27:42Z">
                <w:pPr>
                  <w:widowControl/>
                  <w:textAlignment w:val="center"/>
                </w:pPr>
              </w:pPrChange>
            </w:pPr>
            <w:r>
              <w:rPr>
                <w:rFonts w:hint="eastAsia" w:ascii="Times New Roman" w:hAnsi="Times New Roman" w:cs="Times New Roman"/>
                <w:b/>
                <w:bCs w:val="0"/>
                <w:color w:val="000000"/>
                <w:kern w:val="0"/>
                <w:szCs w:val="21"/>
                <w:rPrChange w:id="194" w:author="四季雨" w:date="2024-09-26T16:32:00Z">
                  <w:rPr>
                    <w:rFonts w:hint="eastAsia" w:ascii="Times New Roman" w:hAnsi="Times New Roman" w:cs="Times New Roman"/>
                    <w:b/>
                    <w:bCs/>
                    <w:color w:val="000000"/>
                    <w:kern w:val="0"/>
                    <w:szCs w:val="21"/>
                  </w:rPr>
                </w:rPrChange>
              </w:rPr>
              <w:t>99.9</w:t>
            </w:r>
          </w:p>
        </w:tc>
        <w:tc>
          <w:tcPr>
            <w:tcW w:w="570" w:type="dxa"/>
            <w:tcBorders>
              <w:top w:val="nil"/>
              <w:left w:val="nil"/>
              <w:bottom w:val="nil"/>
              <w:right w:val="nil"/>
            </w:tcBorders>
            <w:shd w:val="clear" w:color="auto" w:fill="FFFFFF"/>
            <w:vAlign w:val="center"/>
            <w:tcPrChange w:id="195"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196" w:author="四季雨" w:date="2024-09-26T16:31:27Z">
                  <w:tcPr>
                    <w:tcW w:w="713"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60C1749D">
            <w:pPr>
              <w:widowControl/>
              <w:jc w:val="right"/>
              <w:textAlignment w:val="center"/>
              <w:rPr>
                <w:rFonts w:hint="eastAsia" w:ascii="Times New Roman" w:hAnsi="Times New Roman" w:eastAsia="宋体" w:cs="Times New Roman"/>
                <w:color w:val="000000"/>
                <w:kern w:val="0"/>
                <w:sz w:val="18"/>
                <w:szCs w:val="21"/>
                <w:lang w:val="en-US" w:eastAsia="zh-CN" w:bidi="ar-SA"/>
              </w:rPr>
              <w:pPrChange w:id="197" w:author="四季雨" w:date="2024-09-26T16:27:37Z">
                <w:pPr>
                  <w:widowControl/>
                  <w:textAlignment w:val="center"/>
                </w:pPr>
              </w:pPrChange>
            </w:pPr>
            <w:r>
              <w:rPr>
                <w:rFonts w:hint="eastAsia" w:ascii="Times New Roman" w:hAnsi="Times New Roman" w:cs="Times New Roman"/>
                <w:color w:val="000000"/>
                <w:kern w:val="0"/>
                <w:szCs w:val="21"/>
              </w:rPr>
              <w:t xml:space="preserve">61.6 </w:t>
            </w:r>
          </w:p>
        </w:tc>
        <w:tc>
          <w:tcPr>
            <w:tcW w:w="570" w:type="dxa"/>
            <w:tcBorders>
              <w:top w:val="nil"/>
              <w:left w:val="nil"/>
              <w:bottom w:val="nil"/>
              <w:right w:val="nil"/>
            </w:tcBorders>
            <w:shd w:val="clear" w:color="auto" w:fill="FFFFFF"/>
            <w:vAlign w:val="center"/>
            <w:tcPrChange w:id="198" w:author="四季雨" w:date="2024-09-26T16:31:27Z">
              <w:tcPr>
                <w:tcW w:w="590" w:type="dxa"/>
                <w:tcBorders>
                  <w:top w:val="single" w:color="000000" w:sz="4" w:space="0"/>
                  <w:left w:val="single" w:color="000000" w:sz="4" w:space="0"/>
                  <w:bottom w:val="single" w:color="000000" w:sz="4" w:space="0"/>
                  <w:right w:val="single" w:color="000000" w:sz="4" w:space="0"/>
                </w:tcBorders>
                <w:shd w:val="clear" w:color="auto" w:fill="FFFFFF"/>
                <w:vAlign w:val="center"/>
                <w:tcPrChange w:id="199" w:author="四季雨" w:date="2024-09-26T16:31:27Z">
                  <w:tcPr>
                    <w:tcW w:w="352"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0E546AD3">
            <w:pPr>
              <w:widowControl/>
              <w:jc w:val="left"/>
              <w:textAlignment w:val="center"/>
              <w:rPr>
                <w:rFonts w:hint="eastAsia" w:ascii="Times New Roman" w:hAnsi="Times New Roman" w:eastAsia="宋体" w:cs="Times New Roman"/>
                <w:color w:val="000000"/>
                <w:kern w:val="0"/>
                <w:sz w:val="18"/>
                <w:szCs w:val="21"/>
                <w:lang w:val="en-US" w:eastAsia="zh-CN" w:bidi="ar-SA"/>
              </w:rPr>
              <w:pPrChange w:id="200" w:author="四季雨" w:date="2024-09-26T16:27:47Z">
                <w:pPr>
                  <w:widowControl/>
                  <w:textAlignment w:val="center"/>
                </w:pPr>
              </w:pPrChange>
            </w:pPr>
            <w:r>
              <w:rPr>
                <w:rFonts w:hint="eastAsia" w:ascii="Times New Roman" w:hAnsi="Times New Roman" w:cs="Times New Roman"/>
                <w:color w:val="000000"/>
                <w:kern w:val="0"/>
                <w:szCs w:val="21"/>
              </w:rPr>
              <w:t>72.7</w:t>
            </w:r>
            <w:del w:id="201" w:author="四季雨" w:date="2024-09-26T16:31:03Z">
              <w:r>
                <w:rPr>
                  <w:rFonts w:hint="eastAsia" w:ascii="Times New Roman" w:hAnsi="Times New Roman" w:cs="Times New Roman"/>
                  <w:color w:val="000000"/>
                  <w:kern w:val="0"/>
                  <w:szCs w:val="21"/>
                </w:rPr>
                <w:delText>0</w:delText>
              </w:r>
            </w:del>
            <w:del w:id="202" w:author="四季雨" w:date="2024-09-26T16:31:02Z">
              <w:r>
                <w:rPr>
                  <w:rFonts w:hint="eastAsia" w:ascii="Times New Roman" w:hAnsi="Times New Roman" w:cs="Times New Roman"/>
                  <w:color w:val="000000"/>
                  <w:kern w:val="0"/>
                  <w:szCs w:val="21"/>
                </w:rPr>
                <w:delText xml:space="preserve"> </w:delText>
              </w:r>
            </w:del>
          </w:p>
        </w:tc>
        <w:tc>
          <w:tcPr>
            <w:tcW w:w="570" w:type="dxa"/>
            <w:tcBorders>
              <w:top w:val="nil"/>
              <w:left w:val="nil"/>
              <w:bottom w:val="nil"/>
              <w:right w:val="nil"/>
            </w:tcBorders>
            <w:shd w:val="clear" w:color="auto" w:fill="FFFFFF"/>
            <w:vAlign w:val="center"/>
            <w:tcPrChange w:id="203"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204" w:author="四季雨" w:date="2024-09-26T16:31:27Z">
                  <w:tcPr>
                    <w:tcW w:w="865"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4ABA8489">
            <w:pPr>
              <w:widowControl/>
              <w:jc w:val="right"/>
              <w:textAlignment w:val="center"/>
              <w:rPr>
                <w:rFonts w:hint="eastAsia" w:ascii="Times New Roman" w:hAnsi="Times New Roman" w:eastAsia="宋体" w:cs="Times New Roman"/>
                <w:color w:val="000000"/>
                <w:kern w:val="0"/>
                <w:sz w:val="18"/>
                <w:szCs w:val="21"/>
                <w:lang w:val="en-US" w:eastAsia="zh-CN" w:bidi="ar-SA"/>
              </w:rPr>
              <w:pPrChange w:id="205" w:author="四季雨" w:date="2024-09-26T16:27:37Z">
                <w:pPr>
                  <w:widowControl/>
                  <w:textAlignment w:val="center"/>
                </w:pPr>
              </w:pPrChange>
            </w:pPr>
            <w:r>
              <w:rPr>
                <w:rFonts w:hint="eastAsia" w:ascii="Times New Roman" w:hAnsi="Times New Roman" w:cs="Times New Roman"/>
                <w:color w:val="000000"/>
                <w:kern w:val="0"/>
                <w:szCs w:val="21"/>
              </w:rPr>
              <w:t>66.8</w:t>
            </w:r>
          </w:p>
        </w:tc>
        <w:tc>
          <w:tcPr>
            <w:tcW w:w="570" w:type="dxa"/>
            <w:tcBorders>
              <w:top w:val="nil"/>
              <w:left w:val="nil"/>
              <w:bottom w:val="nil"/>
              <w:right w:val="nil"/>
            </w:tcBorders>
            <w:shd w:val="clear" w:color="auto" w:fill="FFFFFF"/>
            <w:vAlign w:val="center"/>
            <w:tcPrChange w:id="206"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207" w:author="四季雨" w:date="2024-09-26T16:31:27Z">
                  <w:tcPr>
                    <w:tcW w:w="352"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3440B761">
            <w:pPr>
              <w:widowControl/>
              <w:jc w:val="left"/>
              <w:textAlignment w:val="center"/>
              <w:rPr>
                <w:rFonts w:hint="eastAsia" w:ascii="Times New Roman" w:hAnsi="Times New Roman" w:eastAsia="宋体" w:cs="Times New Roman"/>
                <w:color w:val="000000"/>
                <w:kern w:val="0"/>
                <w:sz w:val="18"/>
                <w:szCs w:val="21"/>
                <w:lang w:val="en-US" w:eastAsia="zh-CN" w:bidi="ar-SA"/>
              </w:rPr>
              <w:pPrChange w:id="208" w:author="四季雨" w:date="2024-09-26T16:27:52Z">
                <w:pPr>
                  <w:widowControl/>
                  <w:textAlignment w:val="center"/>
                </w:pPr>
              </w:pPrChange>
            </w:pPr>
            <w:r>
              <w:rPr>
                <w:rFonts w:hint="eastAsia" w:ascii="Times New Roman" w:hAnsi="Times New Roman" w:cs="Times New Roman"/>
                <w:color w:val="000000"/>
                <w:kern w:val="0"/>
                <w:szCs w:val="21"/>
              </w:rPr>
              <w:t>81</w:t>
            </w:r>
          </w:p>
        </w:tc>
        <w:tc>
          <w:tcPr>
            <w:tcW w:w="570" w:type="dxa"/>
            <w:tcBorders>
              <w:top w:val="nil"/>
              <w:left w:val="nil"/>
              <w:bottom w:val="nil"/>
              <w:right w:val="nil"/>
            </w:tcBorders>
            <w:shd w:val="clear" w:color="auto" w:fill="FFFFFF"/>
            <w:vAlign w:val="center"/>
            <w:tcPrChange w:id="209"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210" w:author="四季雨" w:date="2024-09-26T16:31:27Z">
                  <w:tcPr>
                    <w:tcW w:w="875"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408EAC9C">
            <w:pPr>
              <w:widowControl/>
              <w:jc w:val="right"/>
              <w:textAlignment w:val="center"/>
              <w:rPr>
                <w:rFonts w:hint="eastAsia" w:ascii="Times New Roman" w:hAnsi="Times New Roman" w:eastAsia="宋体" w:cs="Times New Roman"/>
                <w:color w:val="000000"/>
                <w:kern w:val="0"/>
                <w:sz w:val="18"/>
                <w:szCs w:val="21"/>
                <w:lang w:val="en-US" w:eastAsia="zh-CN" w:bidi="ar-SA"/>
              </w:rPr>
              <w:pPrChange w:id="211" w:author="四季雨" w:date="2024-09-26T16:27:37Z">
                <w:pPr>
                  <w:widowControl/>
                  <w:textAlignment w:val="center"/>
                </w:pPr>
              </w:pPrChange>
            </w:pPr>
            <w:r>
              <w:rPr>
                <w:rFonts w:hint="eastAsia" w:ascii="Times New Roman" w:hAnsi="Times New Roman" w:cs="Times New Roman"/>
                <w:color w:val="000000"/>
                <w:kern w:val="0"/>
                <w:szCs w:val="21"/>
              </w:rPr>
              <w:t>72.1</w:t>
            </w:r>
          </w:p>
        </w:tc>
        <w:tc>
          <w:tcPr>
            <w:tcW w:w="570" w:type="dxa"/>
            <w:tcBorders>
              <w:top w:val="nil"/>
              <w:left w:val="nil"/>
              <w:bottom w:val="nil"/>
              <w:right w:val="nil"/>
            </w:tcBorders>
            <w:shd w:val="clear" w:color="auto" w:fill="FFFFFF"/>
            <w:vAlign w:val="center"/>
            <w:tcPrChange w:id="212"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213" w:author="四季雨" w:date="2024-09-26T16:31:27Z">
                  <w:tcPr>
                    <w:tcW w:w="352"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60C3B993">
            <w:pPr>
              <w:widowControl/>
              <w:jc w:val="left"/>
              <w:textAlignment w:val="center"/>
              <w:rPr>
                <w:rFonts w:hint="eastAsia" w:ascii="Times New Roman" w:hAnsi="Times New Roman" w:eastAsia="宋体" w:cs="Times New Roman"/>
                <w:color w:val="000000"/>
                <w:kern w:val="0"/>
                <w:sz w:val="18"/>
                <w:szCs w:val="21"/>
                <w:lang w:val="en-US" w:eastAsia="zh-CN" w:bidi="ar-SA"/>
              </w:rPr>
              <w:pPrChange w:id="214" w:author="四季雨" w:date="2024-09-26T16:27:56Z">
                <w:pPr>
                  <w:widowControl/>
                  <w:textAlignment w:val="center"/>
                </w:pPr>
              </w:pPrChange>
            </w:pPr>
            <w:r>
              <w:rPr>
                <w:rFonts w:hint="eastAsia" w:ascii="Times New Roman" w:hAnsi="Times New Roman" w:cs="Times New Roman"/>
                <w:color w:val="000000"/>
                <w:kern w:val="0"/>
                <w:szCs w:val="21"/>
              </w:rPr>
              <w:t>88.7</w:t>
            </w:r>
          </w:p>
        </w:tc>
        <w:tc>
          <w:tcPr>
            <w:tcW w:w="570" w:type="dxa"/>
            <w:tcBorders>
              <w:top w:val="nil"/>
              <w:left w:val="nil"/>
              <w:bottom w:val="nil"/>
              <w:right w:val="nil"/>
            </w:tcBorders>
            <w:shd w:val="clear" w:color="auto" w:fill="FFFFFF"/>
            <w:vAlign w:val="center"/>
            <w:tcPrChange w:id="215"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216" w:author="四季雨" w:date="2024-09-26T16:31:27Z">
                  <w:tcPr>
                    <w:tcW w:w="743"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3B0A519C">
            <w:pPr>
              <w:widowControl/>
              <w:jc w:val="left"/>
              <w:textAlignment w:val="center"/>
              <w:rPr>
                <w:rFonts w:hint="eastAsia" w:ascii="Times New Roman" w:hAnsi="Times New Roman" w:eastAsia="宋体" w:cs="Times New Roman"/>
                <w:b/>
                <w:color w:val="000000"/>
                <w:kern w:val="0"/>
                <w:sz w:val="18"/>
                <w:szCs w:val="21"/>
                <w:lang w:val="en-US" w:eastAsia="zh-CN" w:bidi="ar-SA"/>
                <w:rPrChange w:id="218" w:author="四季雨" w:date="2024-09-26T16:32:35Z">
                  <w:rPr>
                    <w:rFonts w:hint="eastAsia" w:ascii="Times New Roman" w:hAnsi="Times New Roman" w:eastAsia="宋体" w:cs="Times New Roman"/>
                    <w:color w:val="000000"/>
                    <w:kern w:val="0"/>
                    <w:sz w:val="18"/>
                    <w:szCs w:val="21"/>
                    <w:lang w:val="en-US" w:eastAsia="zh-CN" w:bidi="ar-SA"/>
                  </w:rPr>
                </w:rPrChange>
              </w:rPr>
              <w:pPrChange w:id="217" w:author="四季雨" w:date="2024-09-26T16:32:35Z">
                <w:pPr>
                  <w:widowControl/>
                  <w:textAlignment w:val="center"/>
                </w:pPr>
              </w:pPrChange>
            </w:pPr>
            <w:r>
              <w:rPr>
                <w:rFonts w:hint="eastAsia" w:ascii="Times New Roman" w:hAnsi="Times New Roman" w:cs="Times New Roman"/>
                <w:b/>
                <w:bCs w:val="0"/>
                <w:color w:val="000000"/>
                <w:kern w:val="0"/>
                <w:szCs w:val="21"/>
                <w:rPrChange w:id="219" w:author="四季雨" w:date="2024-09-26T16:32:35Z">
                  <w:rPr>
                    <w:rFonts w:hint="eastAsia" w:ascii="Times New Roman" w:hAnsi="Times New Roman" w:cs="Times New Roman"/>
                    <w:b w:val="0"/>
                    <w:bCs/>
                    <w:color w:val="000000"/>
                    <w:kern w:val="0"/>
                    <w:szCs w:val="21"/>
                  </w:rPr>
                </w:rPrChange>
              </w:rPr>
              <w:t>70.3</w:t>
            </w:r>
          </w:p>
        </w:tc>
        <w:tc>
          <w:tcPr>
            <w:tcW w:w="570" w:type="dxa"/>
            <w:tcBorders>
              <w:top w:val="nil"/>
              <w:left w:val="nil"/>
              <w:bottom w:val="nil"/>
              <w:right w:val="nil"/>
            </w:tcBorders>
            <w:shd w:val="clear" w:color="auto" w:fill="FFFFFF"/>
            <w:vAlign w:val="center"/>
            <w:tcPrChange w:id="220"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221" w:author="四季雨" w:date="2024-09-26T16:31:27Z">
                  <w:tcPr>
                    <w:tcW w:w="352"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1916DC7C">
            <w:pPr>
              <w:widowControl/>
              <w:jc w:val="left"/>
              <w:textAlignment w:val="center"/>
              <w:rPr>
                <w:rFonts w:hint="eastAsia" w:ascii="Times New Roman" w:hAnsi="Times New Roman" w:eastAsia="宋体" w:cs="Times New Roman"/>
                <w:b/>
                <w:color w:val="000000"/>
                <w:kern w:val="0"/>
                <w:sz w:val="18"/>
                <w:szCs w:val="21"/>
                <w:lang w:val="en-US" w:eastAsia="zh-CN" w:bidi="ar-SA"/>
                <w:rPrChange w:id="223" w:author="四季雨" w:date="2024-09-26T16:32:35Z">
                  <w:rPr>
                    <w:rFonts w:hint="eastAsia" w:ascii="Times New Roman" w:hAnsi="Times New Roman" w:eastAsia="宋体" w:cs="Times New Roman"/>
                    <w:color w:val="000000"/>
                    <w:kern w:val="0"/>
                    <w:sz w:val="18"/>
                    <w:szCs w:val="21"/>
                    <w:lang w:val="en-US" w:eastAsia="zh-CN" w:bidi="ar-SA"/>
                  </w:rPr>
                </w:rPrChange>
              </w:rPr>
              <w:pPrChange w:id="222" w:author="四季雨" w:date="2024-09-26T16:27:59Z">
                <w:pPr>
                  <w:widowControl/>
                  <w:textAlignment w:val="center"/>
                </w:pPr>
              </w:pPrChange>
            </w:pPr>
            <w:r>
              <w:rPr>
                <w:rFonts w:hint="eastAsia" w:ascii="Times New Roman" w:hAnsi="Times New Roman" w:cs="Times New Roman"/>
                <w:b/>
                <w:bCs w:val="0"/>
                <w:color w:val="000000"/>
                <w:kern w:val="0"/>
                <w:szCs w:val="21"/>
                <w:rPrChange w:id="224" w:author="四季雨" w:date="2024-09-26T16:32:35Z">
                  <w:rPr>
                    <w:rFonts w:hint="eastAsia" w:ascii="Times New Roman" w:hAnsi="Times New Roman" w:cs="Times New Roman"/>
                    <w:b/>
                    <w:bCs/>
                    <w:color w:val="000000"/>
                    <w:kern w:val="0"/>
                    <w:szCs w:val="21"/>
                  </w:rPr>
                </w:rPrChange>
              </w:rPr>
              <w:t>80</w:t>
            </w:r>
          </w:p>
        </w:tc>
        <w:tc>
          <w:tcPr>
            <w:tcW w:w="570" w:type="dxa"/>
            <w:tcBorders>
              <w:top w:val="nil"/>
              <w:left w:val="nil"/>
              <w:bottom w:val="nil"/>
              <w:right w:val="nil"/>
            </w:tcBorders>
            <w:shd w:val="clear" w:color="auto" w:fill="FFFFFF"/>
            <w:vAlign w:val="center"/>
            <w:tcPrChange w:id="225" w:author="四季雨" w:date="2024-09-26T16:31:27Z">
              <w:tcPr>
                <w:tcW w:w="617" w:type="dxa"/>
                <w:tcBorders>
                  <w:top w:val="single" w:color="000000" w:sz="4" w:space="0"/>
                  <w:left w:val="single" w:color="000000" w:sz="4" w:space="0"/>
                  <w:bottom w:val="single" w:color="000000" w:sz="4" w:space="0"/>
                  <w:right w:val="single" w:color="000000" w:sz="4" w:space="0"/>
                </w:tcBorders>
                <w:shd w:val="clear" w:color="auto" w:fill="FFFFFF"/>
                <w:vAlign w:val="center"/>
                <w:tcPrChange w:id="226" w:author="四季雨" w:date="2024-09-26T16:31:27Z">
                  <w:tcPr>
                    <w:tcW w:w="744"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22E6F8F1">
            <w:pPr>
              <w:widowControl/>
              <w:jc w:val="right"/>
              <w:textAlignment w:val="center"/>
              <w:rPr>
                <w:rFonts w:hint="eastAsia" w:ascii="Times New Roman" w:hAnsi="Times New Roman" w:eastAsia="宋体" w:cs="Times New Roman"/>
                <w:color w:val="000000"/>
                <w:kern w:val="0"/>
                <w:sz w:val="18"/>
                <w:szCs w:val="21"/>
                <w:lang w:val="en-US" w:eastAsia="zh-CN" w:bidi="ar-SA"/>
              </w:rPr>
              <w:pPrChange w:id="227" w:author="四季雨" w:date="2024-09-26T16:27:37Z">
                <w:pPr>
                  <w:widowControl/>
                  <w:textAlignment w:val="center"/>
                </w:pPr>
              </w:pPrChange>
            </w:pPr>
            <w:r>
              <w:rPr>
                <w:rFonts w:hint="eastAsia" w:ascii="Times New Roman" w:hAnsi="Times New Roman" w:cs="Times New Roman"/>
                <w:color w:val="000000"/>
                <w:kern w:val="0"/>
                <w:szCs w:val="21"/>
              </w:rPr>
              <w:t>87.1</w:t>
            </w:r>
          </w:p>
        </w:tc>
        <w:tc>
          <w:tcPr>
            <w:tcW w:w="570" w:type="dxa"/>
            <w:tcBorders>
              <w:top w:val="nil"/>
              <w:left w:val="nil"/>
              <w:bottom w:val="nil"/>
              <w:right w:val="nil"/>
            </w:tcBorders>
            <w:shd w:val="clear" w:color="auto" w:fill="FFFFFF"/>
            <w:vAlign w:val="center"/>
            <w:tcPrChange w:id="228"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229" w:author="四季雨" w:date="2024-09-26T16:31:27Z">
                  <w:tcPr>
                    <w:tcW w:w="352"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7070B434">
            <w:pPr>
              <w:widowControl/>
              <w:jc w:val="left"/>
              <w:textAlignment w:val="center"/>
              <w:rPr>
                <w:rFonts w:hint="eastAsia" w:ascii="Times New Roman" w:hAnsi="Times New Roman" w:eastAsia="宋体" w:cs="Times New Roman"/>
                <w:color w:val="000000"/>
                <w:kern w:val="0"/>
                <w:sz w:val="18"/>
                <w:szCs w:val="21"/>
                <w:lang w:val="en-US" w:eastAsia="zh-CN" w:bidi="ar-SA"/>
              </w:rPr>
              <w:pPrChange w:id="230" w:author="四季雨" w:date="2024-09-26T16:28:03Z">
                <w:pPr>
                  <w:widowControl/>
                  <w:textAlignment w:val="center"/>
                </w:pPr>
              </w:pPrChange>
            </w:pPr>
            <w:r>
              <w:rPr>
                <w:rFonts w:hint="eastAsia" w:ascii="Times New Roman" w:hAnsi="Times New Roman" w:cs="Times New Roman"/>
                <w:color w:val="000000"/>
                <w:kern w:val="0"/>
                <w:szCs w:val="21"/>
              </w:rPr>
              <w:t>99</w:t>
            </w:r>
          </w:p>
        </w:tc>
        <w:tc>
          <w:tcPr>
            <w:tcW w:w="570" w:type="dxa"/>
            <w:tcBorders>
              <w:top w:val="nil"/>
              <w:left w:val="nil"/>
              <w:bottom w:val="nil"/>
              <w:right w:val="nil"/>
            </w:tcBorders>
            <w:shd w:val="clear" w:color="auto" w:fill="FFFFFF"/>
            <w:vAlign w:val="center"/>
            <w:tcPrChange w:id="231" w:author="四季雨" w:date="2024-09-26T16:31:27Z">
              <w:tcPr>
                <w:tcW w:w="685" w:type="dxa"/>
                <w:tcBorders>
                  <w:top w:val="single" w:color="000000" w:sz="4" w:space="0"/>
                  <w:left w:val="single" w:color="000000" w:sz="4" w:space="0"/>
                  <w:bottom w:val="single" w:color="000000" w:sz="4" w:space="0"/>
                  <w:right w:val="single" w:color="000000" w:sz="4" w:space="0"/>
                </w:tcBorders>
                <w:shd w:val="clear" w:color="auto" w:fill="FFFFFF"/>
                <w:vAlign w:val="center"/>
                <w:tcPrChange w:id="232" w:author="四季雨" w:date="2024-09-26T16:31:27Z">
                  <w:tcPr>
                    <w:tcW w:w="825"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5F5348DE">
            <w:pPr>
              <w:widowControl/>
              <w:jc w:val="right"/>
              <w:textAlignment w:val="center"/>
              <w:rPr>
                <w:rFonts w:hint="eastAsia" w:ascii="Times New Roman" w:hAnsi="Times New Roman" w:eastAsia="宋体" w:cs="Times New Roman"/>
                <w:color w:val="000000"/>
                <w:kern w:val="0"/>
                <w:sz w:val="18"/>
                <w:szCs w:val="21"/>
                <w:lang w:val="en-US" w:eastAsia="zh-CN" w:bidi="ar-SA"/>
              </w:rPr>
              <w:pPrChange w:id="233" w:author="四季雨" w:date="2024-09-26T16:27:37Z">
                <w:pPr>
                  <w:widowControl/>
                  <w:textAlignment w:val="center"/>
                </w:pPr>
              </w:pPrChange>
            </w:pPr>
            <w:r>
              <w:rPr>
                <w:rFonts w:hint="eastAsia" w:ascii="Times New Roman" w:hAnsi="Times New Roman" w:cs="Times New Roman"/>
                <w:color w:val="000000"/>
                <w:kern w:val="0"/>
                <w:szCs w:val="21"/>
              </w:rPr>
              <w:t>86.2</w:t>
            </w:r>
          </w:p>
        </w:tc>
        <w:tc>
          <w:tcPr>
            <w:tcW w:w="570" w:type="dxa"/>
            <w:tcBorders>
              <w:top w:val="nil"/>
              <w:left w:val="nil"/>
              <w:bottom w:val="nil"/>
              <w:right w:val="nil"/>
            </w:tcBorders>
            <w:shd w:val="clear" w:color="auto" w:fill="FFFFFF"/>
            <w:vAlign w:val="center"/>
            <w:tcPrChange w:id="234"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235" w:author="四季雨" w:date="2024-09-26T16:31:27Z">
                  <w:tcPr>
                    <w:tcW w:w="352"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00E21D60">
            <w:pPr>
              <w:widowControl/>
              <w:jc w:val="left"/>
              <w:textAlignment w:val="center"/>
              <w:rPr>
                <w:rFonts w:hint="eastAsia" w:ascii="Times New Roman" w:hAnsi="Times New Roman" w:eastAsia="宋体" w:cs="Times New Roman"/>
                <w:color w:val="000000"/>
                <w:kern w:val="0"/>
                <w:sz w:val="18"/>
                <w:szCs w:val="21"/>
                <w:lang w:val="en-US" w:eastAsia="zh-CN" w:bidi="ar-SA"/>
              </w:rPr>
              <w:pPrChange w:id="236" w:author="四季雨" w:date="2024-09-26T16:28:07Z">
                <w:pPr>
                  <w:widowControl/>
                  <w:textAlignment w:val="center"/>
                </w:pPr>
              </w:pPrChange>
            </w:pPr>
            <w:r>
              <w:rPr>
                <w:rFonts w:hint="eastAsia" w:ascii="Times New Roman" w:hAnsi="Times New Roman" w:cs="Times New Roman"/>
                <w:color w:val="000000"/>
                <w:kern w:val="0"/>
                <w:szCs w:val="21"/>
              </w:rPr>
              <w:t>94.3</w:t>
            </w:r>
          </w:p>
        </w:tc>
        <w:tc>
          <w:tcPr>
            <w:tcW w:w="570" w:type="dxa"/>
            <w:tcBorders>
              <w:top w:val="nil"/>
              <w:left w:val="nil"/>
              <w:bottom w:val="nil"/>
              <w:right w:val="nil"/>
            </w:tcBorders>
            <w:shd w:val="clear" w:color="auto" w:fill="FFFFFF"/>
            <w:vAlign w:val="center"/>
            <w:tcPrChange w:id="237" w:author="四季雨" w:date="2024-09-26T16:31:27Z">
              <w:tcPr>
                <w:tcW w:w="760" w:type="dxa"/>
                <w:tcBorders>
                  <w:top w:val="single" w:color="000000" w:sz="4" w:space="0"/>
                  <w:left w:val="single" w:color="000000" w:sz="4" w:space="0"/>
                  <w:bottom w:val="single" w:color="000000" w:sz="4" w:space="0"/>
                  <w:right w:val="single" w:color="000000" w:sz="4" w:space="0"/>
                </w:tcBorders>
                <w:shd w:val="clear" w:color="auto" w:fill="FFFFFF"/>
                <w:vAlign w:val="center"/>
                <w:tcPrChange w:id="238" w:author="四季雨" w:date="2024-09-26T16:31:27Z">
                  <w:tcPr>
                    <w:tcW w:w="916"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369092AA">
            <w:pPr>
              <w:widowControl/>
              <w:jc w:val="right"/>
              <w:textAlignment w:val="center"/>
              <w:rPr>
                <w:rFonts w:hint="eastAsia" w:ascii="Times New Roman" w:hAnsi="Times New Roman" w:eastAsia="宋体" w:cs="Times New Roman"/>
                <w:color w:val="000000"/>
                <w:kern w:val="0"/>
                <w:sz w:val="18"/>
                <w:szCs w:val="21"/>
                <w:lang w:val="en-US" w:eastAsia="zh-CN" w:bidi="ar-SA"/>
              </w:rPr>
              <w:pPrChange w:id="239" w:author="四季雨" w:date="2024-09-26T16:27:37Z">
                <w:pPr>
                  <w:widowControl/>
                  <w:textAlignment w:val="center"/>
                </w:pPr>
              </w:pPrChange>
            </w:pPr>
            <w:r>
              <w:rPr>
                <w:rFonts w:hint="eastAsia" w:ascii="Times New Roman" w:hAnsi="Times New Roman" w:cs="Times New Roman"/>
                <w:color w:val="000000"/>
                <w:kern w:val="0"/>
                <w:szCs w:val="21"/>
              </w:rPr>
              <w:t>86.5</w:t>
            </w:r>
          </w:p>
        </w:tc>
        <w:tc>
          <w:tcPr>
            <w:tcW w:w="571" w:type="dxa"/>
            <w:tcBorders>
              <w:top w:val="nil"/>
              <w:left w:val="nil"/>
              <w:bottom w:val="nil"/>
              <w:right w:val="nil"/>
            </w:tcBorders>
            <w:shd w:val="clear" w:color="auto" w:fill="FFFFFF"/>
            <w:vAlign w:val="center"/>
            <w:tcPrChange w:id="240"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241" w:author="四季雨" w:date="2024-09-26T16:31:27Z">
                  <w:tcPr>
                    <w:tcW w:w="352"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62C12241">
            <w:pPr>
              <w:widowControl/>
              <w:jc w:val="left"/>
              <w:textAlignment w:val="center"/>
              <w:rPr>
                <w:rFonts w:hint="eastAsia" w:ascii="Times New Roman" w:hAnsi="Times New Roman" w:eastAsia="宋体" w:cs="Times New Roman"/>
                <w:color w:val="000000"/>
                <w:kern w:val="0"/>
                <w:sz w:val="18"/>
                <w:szCs w:val="21"/>
                <w:lang w:val="en-US" w:eastAsia="zh-CN" w:bidi="ar-SA"/>
              </w:rPr>
              <w:pPrChange w:id="242" w:author="四季雨" w:date="2024-09-26T16:28:11Z">
                <w:pPr>
                  <w:widowControl/>
                  <w:textAlignment w:val="center"/>
                </w:pPr>
              </w:pPrChange>
            </w:pPr>
            <w:r>
              <w:rPr>
                <w:rFonts w:hint="eastAsia" w:ascii="Times New Roman" w:hAnsi="Times New Roman" w:cs="Times New Roman"/>
                <w:color w:val="000000"/>
                <w:kern w:val="0"/>
                <w:szCs w:val="21"/>
              </w:rPr>
              <w:t>96.2</w:t>
            </w:r>
          </w:p>
        </w:tc>
      </w:tr>
      <w:tr w14:paraId="317364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243" w:author="四季雨" w:date="2024-09-26T16:31:27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trHeight w:val="396" w:hRule="atLeast"/>
          <w:jc w:val="center"/>
          <w:trPrChange w:id="243" w:author="四季雨" w:date="2024-09-26T16:31:27Z">
            <w:trPr>
              <w:trHeight w:val="396" w:hRule="atLeast"/>
              <w:jc w:val="center"/>
            </w:trPr>
          </w:trPrChange>
        </w:trPr>
        <w:tc>
          <w:tcPr>
            <w:tcW w:w="876" w:type="dxa"/>
            <w:tcBorders>
              <w:top w:val="nil"/>
              <w:left w:val="nil"/>
              <w:bottom w:val="nil"/>
              <w:right w:val="nil"/>
            </w:tcBorders>
            <w:shd w:val="clear" w:color="auto" w:fill="FFFFFF"/>
            <w:vAlign w:val="center"/>
            <w:tcPrChange w:id="244" w:author="四季雨" w:date="2024-09-26T16:31:27Z">
              <w:tcPr>
                <w:tcW w:w="825" w:type="dxa"/>
                <w:tcBorders>
                  <w:top w:val="single" w:color="000000" w:sz="4" w:space="0"/>
                  <w:left w:val="single" w:color="000000" w:sz="4" w:space="0"/>
                  <w:bottom w:val="single" w:color="000000" w:sz="4" w:space="0"/>
                  <w:right w:val="single" w:color="000000" w:sz="4" w:space="0"/>
                </w:tcBorders>
                <w:shd w:val="clear" w:color="auto" w:fill="FFFFFF"/>
                <w:vAlign w:val="center"/>
                <w:tcPrChange w:id="245" w:author="四季雨" w:date="2024-09-26T16:31:27Z">
                  <w:tcPr>
                    <w:tcW w:w="923"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5E3BBBCE">
            <w:pPr>
              <w:widowControl/>
              <w:textAlignment w:val="center"/>
              <w:rPr>
                <w:rFonts w:ascii="Times New Roman" w:hAnsi="Times New Roman" w:cs="Times New Roman"/>
                <w:color w:val="000000"/>
                <w:kern w:val="0"/>
                <w:szCs w:val="21"/>
              </w:rPr>
            </w:pPr>
            <w:r>
              <w:rPr>
                <w:rFonts w:hint="eastAsia" w:ascii="Times New Roman" w:hAnsi="Times New Roman" w:cs="Times New Roman"/>
                <w:color w:val="000000"/>
                <w:kern w:val="0"/>
                <w:szCs w:val="21"/>
              </w:rPr>
              <w:t>sobel</w:t>
            </w:r>
          </w:p>
        </w:tc>
        <w:tc>
          <w:tcPr>
            <w:tcW w:w="570" w:type="dxa"/>
            <w:tcBorders>
              <w:top w:val="nil"/>
              <w:left w:val="nil"/>
              <w:bottom w:val="nil"/>
              <w:right w:val="nil"/>
            </w:tcBorders>
            <w:shd w:val="clear" w:color="auto" w:fill="FFFFFF"/>
            <w:vAlign w:val="center"/>
            <w:tcPrChange w:id="246"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247" w:author="四季雨" w:date="2024-09-26T16:31:27Z">
                  <w:tcPr>
                    <w:tcW w:w="723"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547211B1">
            <w:pPr>
              <w:widowControl/>
              <w:jc w:val="right"/>
              <w:textAlignment w:val="center"/>
              <w:rPr>
                <w:rFonts w:ascii="Times New Roman" w:hAnsi="Times New Roman" w:cs="Times New Roman"/>
                <w:color w:val="000000"/>
                <w:kern w:val="0"/>
                <w:szCs w:val="21"/>
              </w:rPr>
              <w:pPrChange w:id="248" w:author="四季雨" w:date="2024-09-26T16:27:12Z">
                <w:pPr>
                  <w:widowControl/>
                  <w:textAlignment w:val="center"/>
                </w:pPr>
              </w:pPrChange>
            </w:pPr>
            <w:r>
              <w:rPr>
                <w:rFonts w:hint="eastAsia" w:ascii="Times New Roman" w:hAnsi="Times New Roman" w:cs="Times New Roman"/>
                <w:b/>
                <w:bCs w:val="0"/>
                <w:color w:val="000000"/>
                <w:kern w:val="0"/>
                <w:szCs w:val="21"/>
                <w:rPrChange w:id="249" w:author="四季雨" w:date="2024-09-26T16:31:57Z">
                  <w:rPr>
                    <w:rFonts w:hint="eastAsia" w:ascii="Times New Roman" w:hAnsi="Times New Roman" w:cs="Times New Roman"/>
                    <w:b w:val="0"/>
                    <w:bCs/>
                    <w:color w:val="000000"/>
                    <w:kern w:val="0"/>
                    <w:szCs w:val="21"/>
                  </w:rPr>
                </w:rPrChange>
              </w:rPr>
              <w:t>98.8</w:t>
            </w:r>
          </w:p>
        </w:tc>
        <w:tc>
          <w:tcPr>
            <w:tcW w:w="570" w:type="dxa"/>
            <w:tcBorders>
              <w:top w:val="nil"/>
              <w:left w:val="nil"/>
              <w:bottom w:val="nil"/>
              <w:right w:val="nil"/>
            </w:tcBorders>
            <w:shd w:val="clear" w:color="auto" w:fill="FFFFFF"/>
            <w:vAlign w:val="center"/>
            <w:tcPrChange w:id="250"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251" w:author="四季雨" w:date="2024-09-26T16:31:27Z">
                  <w:tcPr>
                    <w:tcW w:w="631"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01D20479">
            <w:pPr>
              <w:widowControl/>
              <w:jc w:val="left"/>
              <w:textAlignment w:val="center"/>
              <w:rPr>
                <w:rFonts w:hint="eastAsia" w:ascii="Times New Roman" w:hAnsi="Times New Roman" w:eastAsia="宋体" w:cs="Times New Roman"/>
                <w:b/>
                <w:bCs w:val="0"/>
                <w:color w:val="000000"/>
                <w:kern w:val="0"/>
                <w:sz w:val="18"/>
                <w:szCs w:val="21"/>
                <w:lang w:val="en-US" w:eastAsia="zh-CN" w:bidi="ar-SA"/>
                <w:rPrChange w:id="253" w:author="四季雨" w:date="2024-09-26T16:32:00Z">
                  <w:rPr>
                    <w:rFonts w:hint="eastAsia" w:ascii="Times New Roman" w:hAnsi="Times New Roman" w:eastAsia="宋体" w:cs="Times New Roman"/>
                    <w:b/>
                    <w:bCs/>
                    <w:color w:val="000000"/>
                    <w:kern w:val="0"/>
                    <w:sz w:val="18"/>
                    <w:szCs w:val="21"/>
                    <w:lang w:val="en-US" w:eastAsia="zh-CN" w:bidi="ar-SA"/>
                  </w:rPr>
                </w:rPrChange>
              </w:rPr>
              <w:pPrChange w:id="252" w:author="四季雨" w:date="2024-09-26T16:27:42Z">
                <w:pPr>
                  <w:widowControl/>
                  <w:textAlignment w:val="center"/>
                </w:pPr>
              </w:pPrChange>
            </w:pPr>
            <w:r>
              <w:rPr>
                <w:rFonts w:hint="eastAsia" w:ascii="Times New Roman" w:hAnsi="Times New Roman" w:cs="Times New Roman"/>
                <w:b/>
                <w:bCs w:val="0"/>
                <w:color w:val="000000"/>
                <w:kern w:val="0"/>
                <w:szCs w:val="21"/>
                <w:rPrChange w:id="254" w:author="四季雨" w:date="2024-09-26T16:32:00Z">
                  <w:rPr>
                    <w:rFonts w:hint="eastAsia" w:ascii="Times New Roman" w:hAnsi="Times New Roman" w:cs="Times New Roman"/>
                    <w:b/>
                    <w:bCs/>
                    <w:color w:val="000000"/>
                    <w:kern w:val="0"/>
                    <w:szCs w:val="21"/>
                  </w:rPr>
                </w:rPrChange>
              </w:rPr>
              <w:t>99.9</w:t>
            </w:r>
          </w:p>
        </w:tc>
        <w:tc>
          <w:tcPr>
            <w:tcW w:w="570" w:type="dxa"/>
            <w:tcBorders>
              <w:top w:val="nil"/>
              <w:left w:val="nil"/>
              <w:bottom w:val="nil"/>
              <w:right w:val="nil"/>
            </w:tcBorders>
            <w:shd w:val="clear" w:color="auto" w:fill="FFFFFF"/>
            <w:vAlign w:val="center"/>
            <w:tcPrChange w:id="255"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256" w:author="四季雨" w:date="2024-09-26T16:31:27Z">
                  <w:tcPr>
                    <w:tcW w:w="713"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3EE5ECE3">
            <w:pPr>
              <w:widowControl/>
              <w:jc w:val="right"/>
              <w:textAlignment w:val="center"/>
              <w:rPr>
                <w:rFonts w:hint="eastAsia" w:ascii="Times New Roman" w:hAnsi="Times New Roman" w:eastAsia="宋体" w:cs="Times New Roman"/>
                <w:color w:val="000000"/>
                <w:kern w:val="0"/>
                <w:sz w:val="18"/>
                <w:szCs w:val="21"/>
                <w:lang w:val="en-US" w:eastAsia="zh-CN" w:bidi="ar-SA"/>
              </w:rPr>
              <w:pPrChange w:id="257" w:author="四季雨" w:date="2024-09-26T16:27:37Z">
                <w:pPr>
                  <w:widowControl/>
                  <w:textAlignment w:val="center"/>
                </w:pPr>
              </w:pPrChange>
            </w:pPr>
            <w:r>
              <w:rPr>
                <w:rFonts w:hint="eastAsia" w:ascii="Times New Roman" w:hAnsi="Times New Roman" w:cs="Times New Roman"/>
                <w:color w:val="000000"/>
                <w:kern w:val="0"/>
                <w:szCs w:val="21"/>
              </w:rPr>
              <w:t>65.8</w:t>
            </w:r>
          </w:p>
        </w:tc>
        <w:tc>
          <w:tcPr>
            <w:tcW w:w="570" w:type="dxa"/>
            <w:tcBorders>
              <w:top w:val="nil"/>
              <w:left w:val="nil"/>
              <w:bottom w:val="nil"/>
              <w:right w:val="nil"/>
            </w:tcBorders>
            <w:shd w:val="clear" w:color="auto" w:fill="FFFFFF"/>
            <w:vAlign w:val="center"/>
            <w:tcPrChange w:id="258" w:author="四季雨" w:date="2024-09-26T16:31:27Z">
              <w:tcPr>
                <w:tcW w:w="590" w:type="dxa"/>
                <w:tcBorders>
                  <w:top w:val="single" w:color="000000" w:sz="4" w:space="0"/>
                  <w:left w:val="single" w:color="000000" w:sz="4" w:space="0"/>
                  <w:bottom w:val="single" w:color="000000" w:sz="4" w:space="0"/>
                  <w:right w:val="single" w:color="000000" w:sz="4" w:space="0"/>
                </w:tcBorders>
                <w:shd w:val="clear" w:color="auto" w:fill="FFFFFF"/>
                <w:vAlign w:val="center"/>
                <w:tcPrChange w:id="259" w:author="四季雨" w:date="2024-09-26T16:31:27Z">
                  <w:tcPr>
                    <w:tcW w:w="352"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38E41296">
            <w:pPr>
              <w:widowControl/>
              <w:jc w:val="left"/>
              <w:textAlignment w:val="center"/>
              <w:rPr>
                <w:rFonts w:hint="eastAsia" w:ascii="Times New Roman" w:hAnsi="Times New Roman" w:eastAsia="宋体" w:cs="Times New Roman"/>
                <w:color w:val="000000"/>
                <w:kern w:val="0"/>
                <w:sz w:val="18"/>
                <w:szCs w:val="21"/>
                <w:lang w:val="en-US" w:eastAsia="zh-CN" w:bidi="ar-SA"/>
              </w:rPr>
              <w:pPrChange w:id="260" w:author="四季雨" w:date="2024-09-26T16:27:47Z">
                <w:pPr>
                  <w:widowControl/>
                  <w:textAlignment w:val="center"/>
                </w:pPr>
              </w:pPrChange>
            </w:pPr>
            <w:r>
              <w:rPr>
                <w:rFonts w:hint="eastAsia" w:ascii="Times New Roman" w:hAnsi="Times New Roman" w:cs="Times New Roman"/>
                <w:color w:val="000000"/>
                <w:kern w:val="0"/>
                <w:szCs w:val="21"/>
              </w:rPr>
              <w:t>76.3</w:t>
            </w:r>
          </w:p>
        </w:tc>
        <w:tc>
          <w:tcPr>
            <w:tcW w:w="570" w:type="dxa"/>
            <w:tcBorders>
              <w:top w:val="nil"/>
              <w:left w:val="nil"/>
              <w:bottom w:val="nil"/>
              <w:right w:val="nil"/>
            </w:tcBorders>
            <w:shd w:val="clear" w:color="auto" w:fill="FFFFFF"/>
            <w:vAlign w:val="center"/>
            <w:tcPrChange w:id="261"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262" w:author="四季雨" w:date="2024-09-26T16:31:27Z">
                  <w:tcPr>
                    <w:tcW w:w="865"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263FDB3B">
            <w:pPr>
              <w:widowControl/>
              <w:jc w:val="right"/>
              <w:textAlignment w:val="center"/>
              <w:rPr>
                <w:rFonts w:hint="eastAsia" w:ascii="Times New Roman" w:hAnsi="Times New Roman" w:eastAsia="宋体" w:cs="Times New Roman"/>
                <w:color w:val="000000"/>
                <w:kern w:val="0"/>
                <w:sz w:val="18"/>
                <w:szCs w:val="21"/>
                <w:lang w:val="en-US" w:eastAsia="zh-CN" w:bidi="ar-SA"/>
              </w:rPr>
              <w:pPrChange w:id="263" w:author="四季雨" w:date="2024-09-26T16:27:37Z">
                <w:pPr>
                  <w:widowControl/>
                  <w:textAlignment w:val="center"/>
                </w:pPr>
              </w:pPrChange>
            </w:pPr>
            <w:r>
              <w:rPr>
                <w:rFonts w:hint="eastAsia" w:ascii="Times New Roman" w:hAnsi="Times New Roman" w:cs="Times New Roman"/>
                <w:color w:val="000000"/>
                <w:kern w:val="0"/>
                <w:szCs w:val="21"/>
              </w:rPr>
              <w:t>66.6</w:t>
            </w:r>
          </w:p>
        </w:tc>
        <w:tc>
          <w:tcPr>
            <w:tcW w:w="570" w:type="dxa"/>
            <w:tcBorders>
              <w:top w:val="nil"/>
              <w:left w:val="nil"/>
              <w:bottom w:val="nil"/>
              <w:right w:val="nil"/>
            </w:tcBorders>
            <w:shd w:val="clear" w:color="auto" w:fill="FFFFFF"/>
            <w:vAlign w:val="center"/>
            <w:tcPrChange w:id="264"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265" w:author="四季雨" w:date="2024-09-26T16:31:27Z">
                  <w:tcPr>
                    <w:tcW w:w="352"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1BB2E3CA">
            <w:pPr>
              <w:widowControl/>
              <w:jc w:val="left"/>
              <w:textAlignment w:val="center"/>
              <w:rPr>
                <w:rFonts w:hint="eastAsia" w:ascii="Times New Roman" w:hAnsi="Times New Roman" w:eastAsia="宋体" w:cs="Times New Roman"/>
                <w:color w:val="000000"/>
                <w:kern w:val="0"/>
                <w:sz w:val="18"/>
                <w:szCs w:val="21"/>
                <w:lang w:val="en-US" w:eastAsia="zh-CN" w:bidi="ar-SA"/>
              </w:rPr>
              <w:pPrChange w:id="266" w:author="四季雨" w:date="2024-09-26T16:27:52Z">
                <w:pPr>
                  <w:widowControl/>
                  <w:textAlignment w:val="center"/>
                </w:pPr>
              </w:pPrChange>
            </w:pPr>
            <w:r>
              <w:rPr>
                <w:rFonts w:hint="eastAsia" w:ascii="Times New Roman" w:hAnsi="Times New Roman" w:cs="Times New Roman"/>
                <w:color w:val="000000"/>
                <w:kern w:val="0"/>
                <w:szCs w:val="21"/>
              </w:rPr>
              <w:t>81.6</w:t>
            </w:r>
          </w:p>
        </w:tc>
        <w:tc>
          <w:tcPr>
            <w:tcW w:w="570" w:type="dxa"/>
            <w:tcBorders>
              <w:top w:val="nil"/>
              <w:left w:val="nil"/>
              <w:bottom w:val="nil"/>
              <w:right w:val="nil"/>
            </w:tcBorders>
            <w:shd w:val="clear" w:color="auto" w:fill="FFFFFF"/>
            <w:vAlign w:val="center"/>
            <w:tcPrChange w:id="267"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268" w:author="四季雨" w:date="2024-09-26T16:31:27Z">
                  <w:tcPr>
                    <w:tcW w:w="875"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223593B2">
            <w:pPr>
              <w:widowControl/>
              <w:jc w:val="right"/>
              <w:textAlignment w:val="center"/>
              <w:rPr>
                <w:rFonts w:hint="eastAsia" w:ascii="Times New Roman" w:hAnsi="Times New Roman" w:eastAsia="宋体" w:cs="Times New Roman"/>
                <w:color w:val="000000"/>
                <w:kern w:val="0"/>
                <w:sz w:val="18"/>
                <w:szCs w:val="21"/>
                <w:lang w:val="en-US" w:eastAsia="zh-CN" w:bidi="ar-SA"/>
              </w:rPr>
              <w:pPrChange w:id="269" w:author="四季雨" w:date="2024-09-26T16:27:37Z">
                <w:pPr>
                  <w:widowControl/>
                  <w:textAlignment w:val="center"/>
                </w:pPr>
              </w:pPrChange>
            </w:pPr>
            <w:r>
              <w:rPr>
                <w:rFonts w:hint="eastAsia" w:ascii="Times New Roman" w:hAnsi="Times New Roman" w:cs="Times New Roman"/>
                <w:color w:val="000000"/>
                <w:kern w:val="0"/>
                <w:szCs w:val="21"/>
              </w:rPr>
              <w:t>81.5</w:t>
            </w:r>
          </w:p>
        </w:tc>
        <w:tc>
          <w:tcPr>
            <w:tcW w:w="570" w:type="dxa"/>
            <w:tcBorders>
              <w:top w:val="nil"/>
              <w:left w:val="nil"/>
              <w:bottom w:val="nil"/>
              <w:right w:val="nil"/>
            </w:tcBorders>
            <w:shd w:val="clear" w:color="auto" w:fill="FFFFFF"/>
            <w:vAlign w:val="center"/>
            <w:tcPrChange w:id="270"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271" w:author="四季雨" w:date="2024-09-26T16:31:27Z">
                  <w:tcPr>
                    <w:tcW w:w="352"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53B366DB">
            <w:pPr>
              <w:widowControl/>
              <w:jc w:val="left"/>
              <w:textAlignment w:val="center"/>
              <w:rPr>
                <w:rFonts w:hint="eastAsia" w:ascii="Times New Roman" w:hAnsi="Times New Roman" w:eastAsia="宋体" w:cs="Times New Roman"/>
                <w:color w:val="000000"/>
                <w:kern w:val="0"/>
                <w:sz w:val="18"/>
                <w:szCs w:val="21"/>
                <w:lang w:val="en-US" w:eastAsia="zh-CN" w:bidi="ar-SA"/>
              </w:rPr>
              <w:pPrChange w:id="272" w:author="四季雨" w:date="2024-09-26T16:27:56Z">
                <w:pPr>
                  <w:widowControl/>
                  <w:textAlignment w:val="center"/>
                </w:pPr>
              </w:pPrChange>
            </w:pPr>
            <w:r>
              <w:rPr>
                <w:rFonts w:hint="eastAsia" w:ascii="Times New Roman" w:hAnsi="Times New Roman" w:cs="Times New Roman"/>
                <w:color w:val="000000"/>
                <w:kern w:val="0"/>
                <w:szCs w:val="21"/>
              </w:rPr>
              <w:t>88.3</w:t>
            </w:r>
          </w:p>
        </w:tc>
        <w:tc>
          <w:tcPr>
            <w:tcW w:w="570" w:type="dxa"/>
            <w:tcBorders>
              <w:top w:val="nil"/>
              <w:left w:val="nil"/>
              <w:bottom w:val="nil"/>
              <w:right w:val="nil"/>
            </w:tcBorders>
            <w:shd w:val="clear" w:color="auto" w:fill="FFFFFF"/>
            <w:vAlign w:val="center"/>
            <w:tcPrChange w:id="273"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274" w:author="四季雨" w:date="2024-09-26T16:31:27Z">
                  <w:tcPr>
                    <w:tcW w:w="743"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1F9B6D1E">
            <w:pPr>
              <w:widowControl/>
              <w:jc w:val="right"/>
              <w:textAlignment w:val="center"/>
              <w:rPr>
                <w:rFonts w:hint="eastAsia" w:ascii="Times New Roman" w:hAnsi="Times New Roman" w:eastAsia="宋体" w:cs="Times New Roman"/>
                <w:color w:val="000000"/>
                <w:kern w:val="0"/>
                <w:sz w:val="18"/>
                <w:szCs w:val="21"/>
                <w:lang w:val="en-US" w:eastAsia="zh-CN" w:bidi="ar-SA"/>
              </w:rPr>
              <w:pPrChange w:id="275" w:author="四季雨" w:date="2024-09-26T16:27:37Z">
                <w:pPr>
                  <w:widowControl/>
                  <w:textAlignment w:val="center"/>
                </w:pPr>
              </w:pPrChange>
            </w:pPr>
            <w:r>
              <w:rPr>
                <w:rFonts w:hint="eastAsia" w:ascii="Times New Roman" w:hAnsi="Times New Roman" w:cs="Times New Roman"/>
                <w:color w:val="000000"/>
                <w:kern w:val="0"/>
                <w:szCs w:val="21"/>
              </w:rPr>
              <w:t>67.8</w:t>
            </w:r>
          </w:p>
        </w:tc>
        <w:tc>
          <w:tcPr>
            <w:tcW w:w="570" w:type="dxa"/>
            <w:tcBorders>
              <w:top w:val="nil"/>
              <w:left w:val="nil"/>
              <w:bottom w:val="nil"/>
              <w:right w:val="nil"/>
            </w:tcBorders>
            <w:shd w:val="clear" w:color="auto" w:fill="FFFFFF"/>
            <w:vAlign w:val="center"/>
            <w:tcPrChange w:id="276"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277" w:author="四季雨" w:date="2024-09-26T16:31:27Z">
                  <w:tcPr>
                    <w:tcW w:w="352"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2F6CC35B">
            <w:pPr>
              <w:widowControl/>
              <w:jc w:val="left"/>
              <w:textAlignment w:val="center"/>
              <w:rPr>
                <w:rFonts w:hint="eastAsia" w:ascii="Times New Roman" w:hAnsi="Times New Roman" w:eastAsia="宋体" w:cs="Times New Roman"/>
                <w:color w:val="000000"/>
                <w:kern w:val="0"/>
                <w:sz w:val="18"/>
                <w:szCs w:val="21"/>
                <w:lang w:val="en-US" w:eastAsia="zh-CN" w:bidi="ar-SA"/>
              </w:rPr>
              <w:pPrChange w:id="278" w:author="四季雨" w:date="2024-09-26T16:27:59Z">
                <w:pPr>
                  <w:widowControl/>
                  <w:textAlignment w:val="center"/>
                </w:pPr>
              </w:pPrChange>
            </w:pPr>
            <w:r>
              <w:rPr>
                <w:rFonts w:hint="eastAsia" w:ascii="Times New Roman" w:hAnsi="Times New Roman" w:cs="Times New Roman"/>
                <w:color w:val="000000"/>
                <w:kern w:val="0"/>
                <w:szCs w:val="21"/>
              </w:rPr>
              <w:t>76</w:t>
            </w:r>
          </w:p>
        </w:tc>
        <w:tc>
          <w:tcPr>
            <w:tcW w:w="570" w:type="dxa"/>
            <w:tcBorders>
              <w:top w:val="nil"/>
              <w:left w:val="nil"/>
              <w:bottom w:val="nil"/>
              <w:right w:val="nil"/>
            </w:tcBorders>
            <w:shd w:val="clear" w:color="auto" w:fill="FFFFFF"/>
            <w:vAlign w:val="center"/>
            <w:tcPrChange w:id="279" w:author="四季雨" w:date="2024-09-26T16:31:27Z">
              <w:tcPr>
                <w:tcW w:w="617" w:type="dxa"/>
                <w:tcBorders>
                  <w:top w:val="single" w:color="000000" w:sz="4" w:space="0"/>
                  <w:left w:val="single" w:color="000000" w:sz="4" w:space="0"/>
                  <w:bottom w:val="single" w:color="000000" w:sz="4" w:space="0"/>
                  <w:right w:val="single" w:color="000000" w:sz="4" w:space="0"/>
                </w:tcBorders>
                <w:shd w:val="clear" w:color="auto" w:fill="FFFFFF"/>
                <w:vAlign w:val="center"/>
                <w:tcPrChange w:id="280" w:author="四季雨" w:date="2024-09-26T16:31:27Z">
                  <w:tcPr>
                    <w:tcW w:w="744"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7B908502">
            <w:pPr>
              <w:widowControl/>
              <w:jc w:val="right"/>
              <w:textAlignment w:val="center"/>
              <w:rPr>
                <w:rFonts w:hint="eastAsia" w:ascii="Times New Roman" w:hAnsi="Times New Roman" w:eastAsia="宋体" w:cs="Times New Roman"/>
                <w:color w:val="000000"/>
                <w:kern w:val="0"/>
                <w:sz w:val="18"/>
                <w:szCs w:val="21"/>
                <w:lang w:val="en-US" w:eastAsia="zh-CN" w:bidi="ar-SA"/>
              </w:rPr>
              <w:pPrChange w:id="281" w:author="四季雨" w:date="2024-09-26T16:27:37Z">
                <w:pPr>
                  <w:widowControl/>
                  <w:textAlignment w:val="center"/>
                </w:pPr>
              </w:pPrChange>
            </w:pPr>
            <w:r>
              <w:rPr>
                <w:rFonts w:hint="eastAsia" w:ascii="Times New Roman" w:hAnsi="Times New Roman" w:cs="Times New Roman"/>
                <w:color w:val="000000"/>
                <w:kern w:val="0"/>
                <w:szCs w:val="21"/>
              </w:rPr>
              <w:t>92.6</w:t>
            </w:r>
          </w:p>
        </w:tc>
        <w:tc>
          <w:tcPr>
            <w:tcW w:w="570" w:type="dxa"/>
            <w:tcBorders>
              <w:top w:val="nil"/>
              <w:left w:val="nil"/>
              <w:bottom w:val="nil"/>
              <w:right w:val="nil"/>
            </w:tcBorders>
            <w:shd w:val="clear" w:color="auto" w:fill="FFFFFF"/>
            <w:vAlign w:val="center"/>
            <w:tcPrChange w:id="282"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283" w:author="四季雨" w:date="2024-09-26T16:31:27Z">
                  <w:tcPr>
                    <w:tcW w:w="352"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779CBB68">
            <w:pPr>
              <w:widowControl/>
              <w:jc w:val="left"/>
              <w:textAlignment w:val="center"/>
              <w:rPr>
                <w:rFonts w:hint="eastAsia" w:ascii="Times New Roman" w:hAnsi="Times New Roman" w:eastAsia="宋体" w:cs="Times New Roman"/>
                <w:color w:val="000000"/>
                <w:kern w:val="0"/>
                <w:sz w:val="18"/>
                <w:szCs w:val="21"/>
                <w:lang w:val="en-US" w:eastAsia="zh-CN" w:bidi="ar-SA"/>
              </w:rPr>
              <w:pPrChange w:id="284" w:author="四季雨" w:date="2024-09-26T16:28:03Z">
                <w:pPr>
                  <w:widowControl/>
                  <w:textAlignment w:val="center"/>
                </w:pPr>
              </w:pPrChange>
            </w:pPr>
            <w:r>
              <w:rPr>
                <w:rFonts w:hint="eastAsia" w:ascii="Times New Roman" w:hAnsi="Times New Roman" w:cs="Times New Roman"/>
                <w:color w:val="000000"/>
                <w:kern w:val="0"/>
                <w:szCs w:val="21"/>
              </w:rPr>
              <w:t>99.7</w:t>
            </w:r>
          </w:p>
        </w:tc>
        <w:tc>
          <w:tcPr>
            <w:tcW w:w="570" w:type="dxa"/>
            <w:tcBorders>
              <w:top w:val="nil"/>
              <w:left w:val="nil"/>
              <w:bottom w:val="nil"/>
              <w:right w:val="nil"/>
            </w:tcBorders>
            <w:shd w:val="clear" w:color="auto" w:fill="FFFFFF"/>
            <w:vAlign w:val="center"/>
            <w:tcPrChange w:id="285" w:author="四季雨" w:date="2024-09-26T16:31:27Z">
              <w:tcPr>
                <w:tcW w:w="685" w:type="dxa"/>
                <w:tcBorders>
                  <w:top w:val="single" w:color="000000" w:sz="4" w:space="0"/>
                  <w:left w:val="single" w:color="000000" w:sz="4" w:space="0"/>
                  <w:bottom w:val="single" w:color="000000" w:sz="4" w:space="0"/>
                  <w:right w:val="single" w:color="000000" w:sz="4" w:space="0"/>
                </w:tcBorders>
                <w:shd w:val="clear" w:color="auto" w:fill="FFFFFF"/>
                <w:vAlign w:val="center"/>
                <w:tcPrChange w:id="286" w:author="四季雨" w:date="2024-09-26T16:31:27Z">
                  <w:tcPr>
                    <w:tcW w:w="825"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7438A989">
            <w:pPr>
              <w:widowControl/>
              <w:jc w:val="right"/>
              <w:textAlignment w:val="center"/>
              <w:rPr>
                <w:rFonts w:hint="eastAsia" w:ascii="Times New Roman" w:hAnsi="Times New Roman" w:eastAsia="宋体" w:cs="Times New Roman"/>
                <w:color w:val="000000"/>
                <w:kern w:val="0"/>
                <w:sz w:val="18"/>
                <w:szCs w:val="21"/>
                <w:lang w:val="en-US" w:eastAsia="zh-CN" w:bidi="ar-SA"/>
              </w:rPr>
              <w:pPrChange w:id="287" w:author="四季雨" w:date="2024-09-26T16:27:37Z">
                <w:pPr>
                  <w:widowControl/>
                  <w:textAlignment w:val="center"/>
                </w:pPr>
              </w:pPrChange>
            </w:pPr>
            <w:r>
              <w:rPr>
                <w:rFonts w:hint="eastAsia" w:ascii="Times New Roman" w:hAnsi="Times New Roman" w:cs="Times New Roman"/>
                <w:color w:val="000000"/>
                <w:kern w:val="0"/>
                <w:szCs w:val="21"/>
              </w:rPr>
              <w:t>86</w:t>
            </w:r>
          </w:p>
        </w:tc>
        <w:tc>
          <w:tcPr>
            <w:tcW w:w="570" w:type="dxa"/>
            <w:tcBorders>
              <w:top w:val="nil"/>
              <w:left w:val="nil"/>
              <w:bottom w:val="nil"/>
              <w:right w:val="nil"/>
            </w:tcBorders>
            <w:shd w:val="clear" w:color="auto" w:fill="FFFFFF"/>
            <w:vAlign w:val="center"/>
            <w:tcPrChange w:id="288"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289" w:author="四季雨" w:date="2024-09-26T16:31:27Z">
                  <w:tcPr>
                    <w:tcW w:w="352"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324AA1C5">
            <w:pPr>
              <w:widowControl/>
              <w:jc w:val="left"/>
              <w:textAlignment w:val="center"/>
              <w:rPr>
                <w:rFonts w:hint="eastAsia" w:ascii="Times New Roman" w:hAnsi="Times New Roman" w:eastAsia="宋体" w:cs="Times New Roman"/>
                <w:color w:val="000000"/>
                <w:kern w:val="0"/>
                <w:sz w:val="18"/>
                <w:szCs w:val="21"/>
                <w:lang w:val="en-US" w:eastAsia="zh-CN" w:bidi="ar-SA"/>
              </w:rPr>
              <w:pPrChange w:id="290" w:author="四季雨" w:date="2024-09-26T16:28:07Z">
                <w:pPr>
                  <w:widowControl/>
                  <w:textAlignment w:val="center"/>
                </w:pPr>
              </w:pPrChange>
            </w:pPr>
            <w:r>
              <w:rPr>
                <w:rFonts w:hint="eastAsia" w:ascii="Times New Roman" w:hAnsi="Times New Roman" w:cs="Times New Roman"/>
                <w:color w:val="000000"/>
                <w:kern w:val="0"/>
                <w:szCs w:val="21"/>
              </w:rPr>
              <w:t>90.1</w:t>
            </w:r>
          </w:p>
        </w:tc>
        <w:tc>
          <w:tcPr>
            <w:tcW w:w="570" w:type="dxa"/>
            <w:tcBorders>
              <w:top w:val="nil"/>
              <w:left w:val="nil"/>
              <w:bottom w:val="nil"/>
              <w:right w:val="nil"/>
            </w:tcBorders>
            <w:shd w:val="clear" w:color="auto" w:fill="FFFFFF"/>
            <w:vAlign w:val="center"/>
            <w:tcPrChange w:id="291" w:author="四季雨" w:date="2024-09-26T16:31:27Z">
              <w:tcPr>
                <w:tcW w:w="760" w:type="dxa"/>
                <w:tcBorders>
                  <w:top w:val="single" w:color="000000" w:sz="4" w:space="0"/>
                  <w:left w:val="single" w:color="000000" w:sz="4" w:space="0"/>
                  <w:bottom w:val="single" w:color="000000" w:sz="4" w:space="0"/>
                  <w:right w:val="single" w:color="000000" w:sz="4" w:space="0"/>
                </w:tcBorders>
                <w:shd w:val="clear" w:color="auto" w:fill="FFFFFF"/>
                <w:vAlign w:val="center"/>
                <w:tcPrChange w:id="292" w:author="四季雨" w:date="2024-09-26T16:31:27Z">
                  <w:tcPr>
                    <w:tcW w:w="916"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46CDC959">
            <w:pPr>
              <w:widowControl/>
              <w:jc w:val="right"/>
              <w:textAlignment w:val="center"/>
              <w:rPr>
                <w:rFonts w:hint="eastAsia" w:ascii="Times New Roman" w:hAnsi="Times New Roman" w:eastAsia="宋体" w:cs="Times New Roman"/>
                <w:color w:val="000000"/>
                <w:kern w:val="0"/>
                <w:sz w:val="18"/>
                <w:szCs w:val="21"/>
                <w:lang w:val="en-US" w:eastAsia="zh-CN" w:bidi="ar-SA"/>
              </w:rPr>
              <w:pPrChange w:id="293" w:author="四季雨" w:date="2024-09-26T16:27:37Z">
                <w:pPr>
                  <w:widowControl/>
                  <w:textAlignment w:val="center"/>
                </w:pPr>
              </w:pPrChange>
            </w:pPr>
            <w:r>
              <w:rPr>
                <w:rFonts w:hint="eastAsia" w:ascii="Times New Roman" w:hAnsi="Times New Roman" w:cs="Times New Roman"/>
                <w:color w:val="000000"/>
                <w:kern w:val="0"/>
                <w:szCs w:val="21"/>
              </w:rPr>
              <w:t>88.7</w:t>
            </w:r>
          </w:p>
        </w:tc>
        <w:tc>
          <w:tcPr>
            <w:tcW w:w="571" w:type="dxa"/>
            <w:tcBorders>
              <w:top w:val="nil"/>
              <w:left w:val="nil"/>
              <w:bottom w:val="nil"/>
              <w:right w:val="nil"/>
            </w:tcBorders>
            <w:shd w:val="clear" w:color="auto" w:fill="FFFFFF"/>
            <w:vAlign w:val="center"/>
            <w:tcPrChange w:id="294"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295" w:author="四季雨" w:date="2024-09-26T16:31:27Z">
                  <w:tcPr>
                    <w:tcW w:w="352"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1B7ADFEC">
            <w:pPr>
              <w:widowControl/>
              <w:jc w:val="left"/>
              <w:textAlignment w:val="center"/>
              <w:rPr>
                <w:rFonts w:hint="eastAsia" w:ascii="Times New Roman" w:hAnsi="Times New Roman" w:eastAsia="宋体" w:cs="Times New Roman"/>
                <w:color w:val="000000"/>
                <w:kern w:val="0"/>
                <w:sz w:val="18"/>
                <w:szCs w:val="21"/>
                <w:lang w:val="en-US" w:eastAsia="zh-CN" w:bidi="ar-SA"/>
              </w:rPr>
              <w:pPrChange w:id="296" w:author="四季雨" w:date="2024-09-26T16:28:11Z">
                <w:pPr>
                  <w:widowControl/>
                  <w:textAlignment w:val="center"/>
                </w:pPr>
              </w:pPrChange>
            </w:pPr>
            <w:r>
              <w:rPr>
                <w:rFonts w:hint="eastAsia" w:ascii="Times New Roman" w:hAnsi="Times New Roman" w:cs="Times New Roman"/>
                <w:color w:val="000000"/>
                <w:kern w:val="0"/>
                <w:szCs w:val="21"/>
              </w:rPr>
              <w:t>95.8</w:t>
            </w:r>
          </w:p>
        </w:tc>
      </w:tr>
      <w:tr w14:paraId="303313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297" w:author="四季雨" w:date="2024-09-26T16:31:27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trHeight w:val="396" w:hRule="atLeast"/>
          <w:jc w:val="center"/>
          <w:trPrChange w:id="297" w:author="四季雨" w:date="2024-09-26T16:31:27Z">
            <w:trPr>
              <w:trHeight w:val="396" w:hRule="atLeast"/>
              <w:jc w:val="center"/>
            </w:trPr>
          </w:trPrChange>
        </w:trPr>
        <w:tc>
          <w:tcPr>
            <w:tcW w:w="876" w:type="dxa"/>
            <w:tcBorders>
              <w:top w:val="nil"/>
              <w:left w:val="nil"/>
              <w:bottom w:val="nil"/>
              <w:right w:val="nil"/>
            </w:tcBorders>
            <w:shd w:val="clear" w:color="auto" w:fill="FFFFFF"/>
            <w:vAlign w:val="center"/>
            <w:tcPrChange w:id="298" w:author="四季雨" w:date="2024-09-26T16:31:27Z">
              <w:tcPr>
                <w:tcW w:w="825" w:type="dxa"/>
                <w:tcBorders>
                  <w:top w:val="single" w:color="000000" w:sz="4" w:space="0"/>
                  <w:left w:val="single" w:color="000000" w:sz="4" w:space="0"/>
                  <w:bottom w:val="single" w:color="000000" w:sz="4" w:space="0"/>
                  <w:right w:val="single" w:color="000000" w:sz="4" w:space="0"/>
                </w:tcBorders>
                <w:shd w:val="clear" w:color="auto" w:fill="FFFFFF"/>
                <w:vAlign w:val="center"/>
                <w:tcPrChange w:id="299" w:author="四季雨" w:date="2024-09-26T16:31:27Z">
                  <w:tcPr>
                    <w:tcW w:w="923"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6339EBE0">
            <w:pPr>
              <w:widowControl/>
              <w:textAlignment w:val="center"/>
              <w:rPr>
                <w:rFonts w:ascii="Times New Roman" w:hAnsi="Times New Roman" w:cs="Times New Roman"/>
                <w:color w:val="000000"/>
                <w:kern w:val="0"/>
                <w:szCs w:val="21"/>
              </w:rPr>
            </w:pPr>
            <w:r>
              <w:rPr>
                <w:rFonts w:hint="eastAsia" w:ascii="Times New Roman" w:hAnsi="Times New Roman" w:cs="Times New Roman"/>
                <w:color w:val="000000"/>
                <w:kern w:val="0"/>
                <w:szCs w:val="21"/>
              </w:rPr>
              <w:t>scharr</w:t>
            </w:r>
          </w:p>
        </w:tc>
        <w:tc>
          <w:tcPr>
            <w:tcW w:w="570" w:type="dxa"/>
            <w:tcBorders>
              <w:top w:val="nil"/>
              <w:left w:val="nil"/>
              <w:bottom w:val="nil"/>
              <w:right w:val="nil"/>
            </w:tcBorders>
            <w:shd w:val="clear" w:color="auto" w:fill="FFFFFF"/>
            <w:vAlign w:val="center"/>
            <w:tcPrChange w:id="300"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301" w:author="四季雨" w:date="2024-09-26T16:31:27Z">
                  <w:tcPr>
                    <w:tcW w:w="723"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6F64899D">
            <w:pPr>
              <w:widowControl/>
              <w:jc w:val="right"/>
              <w:textAlignment w:val="center"/>
              <w:rPr>
                <w:rFonts w:ascii="Times New Roman" w:hAnsi="Times New Roman" w:cs="Times New Roman"/>
                <w:color w:val="000000"/>
                <w:kern w:val="0"/>
                <w:szCs w:val="21"/>
              </w:rPr>
              <w:pPrChange w:id="302" w:author="四季雨" w:date="2024-09-26T16:27:12Z">
                <w:pPr>
                  <w:widowControl/>
                  <w:textAlignment w:val="center"/>
                </w:pPr>
              </w:pPrChange>
            </w:pPr>
            <w:r>
              <w:rPr>
                <w:rFonts w:hint="eastAsia" w:ascii="Times New Roman" w:hAnsi="Times New Roman" w:cs="Times New Roman"/>
                <w:color w:val="000000"/>
                <w:kern w:val="0"/>
                <w:szCs w:val="21"/>
              </w:rPr>
              <w:t>97.7</w:t>
            </w:r>
          </w:p>
        </w:tc>
        <w:tc>
          <w:tcPr>
            <w:tcW w:w="570" w:type="dxa"/>
            <w:tcBorders>
              <w:top w:val="nil"/>
              <w:left w:val="nil"/>
              <w:bottom w:val="nil"/>
              <w:right w:val="nil"/>
            </w:tcBorders>
            <w:shd w:val="clear" w:color="auto" w:fill="FFFFFF"/>
            <w:vAlign w:val="center"/>
            <w:tcPrChange w:id="303"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304" w:author="四季雨" w:date="2024-09-26T16:31:27Z">
                  <w:tcPr>
                    <w:tcW w:w="631"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5D045A59">
            <w:pPr>
              <w:widowControl/>
              <w:jc w:val="left"/>
              <w:textAlignment w:val="center"/>
              <w:rPr>
                <w:rFonts w:hint="eastAsia" w:ascii="Times New Roman" w:hAnsi="Times New Roman" w:eastAsia="宋体" w:cs="Times New Roman"/>
                <w:color w:val="000000"/>
                <w:kern w:val="0"/>
                <w:sz w:val="18"/>
                <w:szCs w:val="21"/>
                <w:lang w:val="en-US" w:eastAsia="zh-CN" w:bidi="ar-SA"/>
              </w:rPr>
              <w:pPrChange w:id="305" w:author="四季雨" w:date="2024-09-26T16:27:42Z">
                <w:pPr>
                  <w:widowControl/>
                  <w:textAlignment w:val="center"/>
                </w:pPr>
              </w:pPrChange>
            </w:pPr>
            <w:r>
              <w:rPr>
                <w:rFonts w:hint="eastAsia" w:ascii="Times New Roman" w:hAnsi="Times New Roman" w:cs="Times New Roman"/>
                <w:color w:val="000000"/>
                <w:kern w:val="0"/>
                <w:szCs w:val="21"/>
              </w:rPr>
              <w:t>99.8</w:t>
            </w:r>
          </w:p>
        </w:tc>
        <w:tc>
          <w:tcPr>
            <w:tcW w:w="570" w:type="dxa"/>
            <w:tcBorders>
              <w:top w:val="nil"/>
              <w:left w:val="nil"/>
              <w:bottom w:val="nil"/>
              <w:right w:val="nil"/>
            </w:tcBorders>
            <w:shd w:val="clear" w:color="auto" w:fill="FFFFFF"/>
            <w:vAlign w:val="center"/>
            <w:tcPrChange w:id="306"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307" w:author="四季雨" w:date="2024-09-26T16:31:27Z">
                  <w:tcPr>
                    <w:tcW w:w="713"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63CDC46A">
            <w:pPr>
              <w:widowControl/>
              <w:jc w:val="right"/>
              <w:textAlignment w:val="center"/>
              <w:rPr>
                <w:rFonts w:hint="eastAsia" w:ascii="Times New Roman" w:hAnsi="Times New Roman" w:eastAsia="宋体" w:cs="Times New Roman"/>
                <w:color w:val="000000"/>
                <w:kern w:val="0"/>
                <w:sz w:val="18"/>
                <w:szCs w:val="21"/>
                <w:lang w:val="en-US" w:eastAsia="zh-CN" w:bidi="ar-SA"/>
              </w:rPr>
              <w:pPrChange w:id="308" w:author="四季雨" w:date="2024-09-26T16:27:37Z">
                <w:pPr>
                  <w:widowControl/>
                  <w:textAlignment w:val="center"/>
                </w:pPr>
              </w:pPrChange>
            </w:pPr>
            <w:r>
              <w:rPr>
                <w:rFonts w:hint="eastAsia" w:ascii="Times New Roman" w:hAnsi="Times New Roman" w:cs="Times New Roman"/>
                <w:color w:val="000000"/>
                <w:kern w:val="0"/>
                <w:szCs w:val="21"/>
              </w:rPr>
              <w:t>68.3</w:t>
            </w:r>
          </w:p>
        </w:tc>
        <w:tc>
          <w:tcPr>
            <w:tcW w:w="570" w:type="dxa"/>
            <w:tcBorders>
              <w:top w:val="nil"/>
              <w:left w:val="nil"/>
              <w:bottom w:val="nil"/>
              <w:right w:val="nil"/>
            </w:tcBorders>
            <w:shd w:val="clear" w:color="auto" w:fill="FFFFFF"/>
            <w:vAlign w:val="center"/>
            <w:tcPrChange w:id="309" w:author="四季雨" w:date="2024-09-26T16:31:27Z">
              <w:tcPr>
                <w:tcW w:w="590" w:type="dxa"/>
                <w:tcBorders>
                  <w:top w:val="single" w:color="000000" w:sz="4" w:space="0"/>
                  <w:left w:val="single" w:color="000000" w:sz="4" w:space="0"/>
                  <w:bottom w:val="single" w:color="000000" w:sz="4" w:space="0"/>
                  <w:right w:val="single" w:color="000000" w:sz="4" w:space="0"/>
                </w:tcBorders>
                <w:shd w:val="clear" w:color="auto" w:fill="FFFFFF"/>
                <w:vAlign w:val="center"/>
                <w:tcPrChange w:id="310" w:author="四季雨" w:date="2024-09-26T16:31:27Z">
                  <w:tcPr>
                    <w:tcW w:w="352"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24284856">
            <w:pPr>
              <w:widowControl/>
              <w:jc w:val="left"/>
              <w:textAlignment w:val="center"/>
              <w:rPr>
                <w:rFonts w:hint="eastAsia" w:ascii="Times New Roman" w:hAnsi="Times New Roman" w:eastAsia="宋体" w:cs="Times New Roman"/>
                <w:color w:val="000000"/>
                <w:kern w:val="0"/>
                <w:sz w:val="18"/>
                <w:szCs w:val="21"/>
                <w:lang w:val="en-US" w:eastAsia="zh-CN" w:bidi="ar-SA"/>
              </w:rPr>
              <w:pPrChange w:id="311" w:author="四季雨" w:date="2024-09-26T16:27:47Z">
                <w:pPr>
                  <w:widowControl/>
                  <w:textAlignment w:val="center"/>
                </w:pPr>
              </w:pPrChange>
            </w:pPr>
            <w:r>
              <w:rPr>
                <w:rFonts w:hint="eastAsia" w:ascii="Times New Roman" w:hAnsi="Times New Roman" w:cs="Times New Roman"/>
                <w:color w:val="000000"/>
                <w:kern w:val="0"/>
                <w:szCs w:val="21"/>
              </w:rPr>
              <w:t>79.7</w:t>
            </w:r>
          </w:p>
        </w:tc>
        <w:tc>
          <w:tcPr>
            <w:tcW w:w="570" w:type="dxa"/>
            <w:tcBorders>
              <w:top w:val="nil"/>
              <w:left w:val="nil"/>
              <w:bottom w:val="nil"/>
              <w:right w:val="nil"/>
            </w:tcBorders>
            <w:shd w:val="clear" w:color="auto" w:fill="FFFFFF"/>
            <w:vAlign w:val="center"/>
            <w:tcPrChange w:id="312"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313" w:author="四季雨" w:date="2024-09-26T16:31:27Z">
                  <w:tcPr>
                    <w:tcW w:w="865"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6E54111B">
            <w:pPr>
              <w:widowControl/>
              <w:jc w:val="right"/>
              <w:textAlignment w:val="center"/>
              <w:rPr>
                <w:rFonts w:hint="eastAsia" w:ascii="Times New Roman" w:hAnsi="Times New Roman" w:eastAsia="宋体" w:cs="Times New Roman"/>
                <w:color w:val="000000"/>
                <w:kern w:val="0"/>
                <w:sz w:val="18"/>
                <w:szCs w:val="21"/>
                <w:lang w:val="en-US" w:eastAsia="zh-CN" w:bidi="ar-SA"/>
              </w:rPr>
              <w:pPrChange w:id="314" w:author="四季雨" w:date="2024-09-26T16:27:37Z">
                <w:pPr>
                  <w:widowControl/>
                  <w:textAlignment w:val="center"/>
                </w:pPr>
              </w:pPrChange>
            </w:pPr>
            <w:r>
              <w:rPr>
                <w:rFonts w:hint="eastAsia" w:ascii="Times New Roman" w:hAnsi="Times New Roman" w:cs="Times New Roman"/>
                <w:b/>
                <w:bCs w:val="0"/>
                <w:color w:val="000000"/>
                <w:kern w:val="0"/>
                <w:szCs w:val="21"/>
                <w:rPrChange w:id="315" w:author="四季雨" w:date="2024-09-26T16:32:12Z">
                  <w:rPr>
                    <w:rFonts w:hint="eastAsia" w:ascii="Times New Roman" w:hAnsi="Times New Roman" w:cs="Times New Roman"/>
                    <w:b w:val="0"/>
                    <w:bCs/>
                    <w:color w:val="000000"/>
                    <w:kern w:val="0"/>
                    <w:szCs w:val="21"/>
                  </w:rPr>
                </w:rPrChange>
              </w:rPr>
              <w:t>76.8</w:t>
            </w:r>
          </w:p>
        </w:tc>
        <w:tc>
          <w:tcPr>
            <w:tcW w:w="570" w:type="dxa"/>
            <w:tcBorders>
              <w:top w:val="nil"/>
              <w:left w:val="nil"/>
              <w:bottom w:val="nil"/>
              <w:right w:val="nil"/>
            </w:tcBorders>
            <w:shd w:val="clear" w:color="auto" w:fill="FFFFFF"/>
            <w:vAlign w:val="center"/>
            <w:tcPrChange w:id="316"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317" w:author="四季雨" w:date="2024-09-26T16:31:27Z">
                  <w:tcPr>
                    <w:tcW w:w="352"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665E74DD">
            <w:pPr>
              <w:widowControl/>
              <w:jc w:val="left"/>
              <w:textAlignment w:val="center"/>
              <w:rPr>
                <w:rFonts w:hint="eastAsia" w:ascii="Times New Roman" w:hAnsi="Times New Roman" w:eastAsia="宋体" w:cs="Times New Roman"/>
                <w:color w:val="000000"/>
                <w:kern w:val="0"/>
                <w:sz w:val="18"/>
                <w:szCs w:val="21"/>
                <w:lang w:val="en-US" w:eastAsia="zh-CN" w:bidi="ar-SA"/>
              </w:rPr>
              <w:pPrChange w:id="318" w:author="四季雨" w:date="2024-09-26T16:27:52Z">
                <w:pPr>
                  <w:widowControl/>
                  <w:textAlignment w:val="center"/>
                </w:pPr>
              </w:pPrChange>
            </w:pPr>
            <w:r>
              <w:rPr>
                <w:rFonts w:hint="eastAsia" w:ascii="Times New Roman" w:hAnsi="Times New Roman" w:cs="Times New Roman"/>
                <w:b/>
                <w:bCs w:val="0"/>
                <w:color w:val="000000"/>
                <w:kern w:val="0"/>
                <w:szCs w:val="21"/>
                <w:rPrChange w:id="319" w:author="四季雨" w:date="2024-09-26T16:32:15Z">
                  <w:rPr>
                    <w:rFonts w:hint="eastAsia" w:ascii="Times New Roman" w:hAnsi="Times New Roman" w:cs="Times New Roman"/>
                    <w:b/>
                    <w:bCs/>
                    <w:color w:val="000000"/>
                    <w:kern w:val="0"/>
                    <w:szCs w:val="21"/>
                  </w:rPr>
                </w:rPrChange>
              </w:rPr>
              <w:t>86.7</w:t>
            </w:r>
          </w:p>
        </w:tc>
        <w:tc>
          <w:tcPr>
            <w:tcW w:w="570" w:type="dxa"/>
            <w:tcBorders>
              <w:top w:val="nil"/>
              <w:left w:val="nil"/>
              <w:bottom w:val="nil"/>
              <w:right w:val="nil"/>
            </w:tcBorders>
            <w:shd w:val="clear" w:color="auto" w:fill="FFFFFF"/>
            <w:vAlign w:val="center"/>
            <w:tcPrChange w:id="320"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321" w:author="四季雨" w:date="2024-09-26T16:31:27Z">
                  <w:tcPr>
                    <w:tcW w:w="875"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6B54A525">
            <w:pPr>
              <w:widowControl/>
              <w:jc w:val="right"/>
              <w:textAlignment w:val="center"/>
              <w:rPr>
                <w:rFonts w:hint="eastAsia" w:ascii="Times New Roman" w:hAnsi="Times New Roman" w:eastAsia="宋体" w:cs="Times New Roman"/>
                <w:color w:val="000000"/>
                <w:kern w:val="0"/>
                <w:sz w:val="18"/>
                <w:szCs w:val="21"/>
                <w:lang w:val="en-US" w:eastAsia="zh-CN" w:bidi="ar-SA"/>
              </w:rPr>
              <w:pPrChange w:id="322" w:author="四季雨" w:date="2024-09-26T16:27:37Z">
                <w:pPr>
                  <w:widowControl/>
                  <w:textAlignment w:val="center"/>
                </w:pPr>
              </w:pPrChange>
            </w:pPr>
            <w:r>
              <w:rPr>
                <w:rFonts w:hint="eastAsia" w:ascii="Times New Roman" w:hAnsi="Times New Roman" w:cs="Times New Roman"/>
                <w:color w:val="000000"/>
                <w:kern w:val="0"/>
                <w:szCs w:val="21"/>
              </w:rPr>
              <w:t>74.3</w:t>
            </w:r>
          </w:p>
        </w:tc>
        <w:tc>
          <w:tcPr>
            <w:tcW w:w="570" w:type="dxa"/>
            <w:tcBorders>
              <w:top w:val="nil"/>
              <w:left w:val="nil"/>
              <w:bottom w:val="nil"/>
              <w:right w:val="nil"/>
            </w:tcBorders>
            <w:shd w:val="clear" w:color="auto" w:fill="FFFFFF"/>
            <w:vAlign w:val="center"/>
            <w:tcPrChange w:id="323"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324" w:author="四季雨" w:date="2024-09-26T16:31:27Z">
                  <w:tcPr>
                    <w:tcW w:w="352"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375E81C3">
            <w:pPr>
              <w:widowControl/>
              <w:jc w:val="left"/>
              <w:textAlignment w:val="center"/>
              <w:rPr>
                <w:rFonts w:hint="eastAsia" w:ascii="Times New Roman" w:hAnsi="Times New Roman" w:eastAsia="宋体" w:cs="Times New Roman"/>
                <w:color w:val="000000"/>
                <w:kern w:val="0"/>
                <w:sz w:val="18"/>
                <w:szCs w:val="21"/>
                <w:lang w:val="en-US" w:eastAsia="zh-CN" w:bidi="ar-SA"/>
              </w:rPr>
              <w:pPrChange w:id="325" w:author="四季雨" w:date="2024-09-26T16:27:56Z">
                <w:pPr>
                  <w:widowControl/>
                  <w:textAlignment w:val="center"/>
                </w:pPr>
              </w:pPrChange>
            </w:pPr>
            <w:r>
              <w:rPr>
                <w:rFonts w:hint="eastAsia" w:ascii="Times New Roman" w:hAnsi="Times New Roman" w:cs="Times New Roman"/>
                <w:color w:val="000000"/>
                <w:kern w:val="0"/>
                <w:szCs w:val="21"/>
              </w:rPr>
              <w:t>85.9</w:t>
            </w:r>
          </w:p>
        </w:tc>
        <w:tc>
          <w:tcPr>
            <w:tcW w:w="570" w:type="dxa"/>
            <w:tcBorders>
              <w:top w:val="nil"/>
              <w:left w:val="nil"/>
              <w:bottom w:val="nil"/>
              <w:right w:val="nil"/>
            </w:tcBorders>
            <w:shd w:val="clear" w:color="auto" w:fill="FFFFFF"/>
            <w:vAlign w:val="center"/>
            <w:tcPrChange w:id="326"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327" w:author="四季雨" w:date="2024-09-26T16:31:27Z">
                  <w:tcPr>
                    <w:tcW w:w="743"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2EF1AAB4">
            <w:pPr>
              <w:widowControl/>
              <w:jc w:val="right"/>
              <w:textAlignment w:val="center"/>
              <w:rPr>
                <w:rFonts w:hint="eastAsia" w:ascii="Times New Roman" w:hAnsi="Times New Roman" w:eastAsia="宋体" w:cs="Times New Roman"/>
                <w:color w:val="000000"/>
                <w:kern w:val="0"/>
                <w:sz w:val="18"/>
                <w:szCs w:val="21"/>
                <w:lang w:val="en-US" w:eastAsia="zh-CN" w:bidi="ar-SA"/>
              </w:rPr>
              <w:pPrChange w:id="328" w:author="四季雨" w:date="2024-09-26T16:27:37Z">
                <w:pPr>
                  <w:widowControl/>
                  <w:textAlignment w:val="center"/>
                </w:pPr>
              </w:pPrChange>
            </w:pPr>
            <w:r>
              <w:rPr>
                <w:rFonts w:hint="eastAsia" w:ascii="Times New Roman" w:hAnsi="Times New Roman" w:cs="Times New Roman"/>
                <w:color w:val="000000"/>
                <w:kern w:val="0"/>
                <w:szCs w:val="21"/>
              </w:rPr>
              <w:t>67</w:t>
            </w:r>
          </w:p>
        </w:tc>
        <w:tc>
          <w:tcPr>
            <w:tcW w:w="570" w:type="dxa"/>
            <w:tcBorders>
              <w:top w:val="nil"/>
              <w:left w:val="nil"/>
              <w:bottom w:val="nil"/>
              <w:right w:val="nil"/>
            </w:tcBorders>
            <w:shd w:val="clear" w:color="auto" w:fill="FFFFFF"/>
            <w:vAlign w:val="center"/>
            <w:tcPrChange w:id="329"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330" w:author="四季雨" w:date="2024-09-26T16:31:27Z">
                  <w:tcPr>
                    <w:tcW w:w="352"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69F2C936">
            <w:pPr>
              <w:widowControl/>
              <w:jc w:val="left"/>
              <w:textAlignment w:val="center"/>
              <w:rPr>
                <w:rFonts w:hint="eastAsia" w:ascii="Times New Roman" w:hAnsi="Times New Roman" w:eastAsia="宋体" w:cs="Times New Roman"/>
                <w:color w:val="000000"/>
                <w:kern w:val="0"/>
                <w:sz w:val="18"/>
                <w:szCs w:val="21"/>
                <w:lang w:val="en-US" w:eastAsia="zh-CN" w:bidi="ar-SA"/>
              </w:rPr>
              <w:pPrChange w:id="331" w:author="四季雨" w:date="2024-09-26T16:27:59Z">
                <w:pPr>
                  <w:widowControl/>
                  <w:textAlignment w:val="center"/>
                </w:pPr>
              </w:pPrChange>
            </w:pPr>
            <w:r>
              <w:rPr>
                <w:rFonts w:hint="eastAsia" w:ascii="Times New Roman" w:hAnsi="Times New Roman" w:cs="Times New Roman"/>
                <w:color w:val="000000"/>
                <w:kern w:val="0"/>
                <w:szCs w:val="21"/>
              </w:rPr>
              <w:t>76.3</w:t>
            </w:r>
          </w:p>
        </w:tc>
        <w:tc>
          <w:tcPr>
            <w:tcW w:w="570" w:type="dxa"/>
            <w:tcBorders>
              <w:top w:val="nil"/>
              <w:left w:val="nil"/>
              <w:bottom w:val="nil"/>
              <w:right w:val="nil"/>
            </w:tcBorders>
            <w:shd w:val="clear" w:color="auto" w:fill="FFFFFF"/>
            <w:vAlign w:val="center"/>
            <w:tcPrChange w:id="332" w:author="四季雨" w:date="2024-09-26T16:31:27Z">
              <w:tcPr>
                <w:tcW w:w="617" w:type="dxa"/>
                <w:tcBorders>
                  <w:top w:val="single" w:color="000000" w:sz="4" w:space="0"/>
                  <w:left w:val="single" w:color="000000" w:sz="4" w:space="0"/>
                  <w:bottom w:val="single" w:color="000000" w:sz="4" w:space="0"/>
                  <w:right w:val="single" w:color="000000" w:sz="4" w:space="0"/>
                </w:tcBorders>
                <w:shd w:val="clear" w:color="auto" w:fill="FFFFFF"/>
                <w:vAlign w:val="center"/>
                <w:tcPrChange w:id="333" w:author="四季雨" w:date="2024-09-26T16:31:27Z">
                  <w:tcPr>
                    <w:tcW w:w="744"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36D53A63">
            <w:pPr>
              <w:widowControl/>
              <w:jc w:val="right"/>
              <w:textAlignment w:val="center"/>
              <w:rPr>
                <w:rFonts w:hint="eastAsia" w:ascii="Times New Roman" w:hAnsi="Times New Roman" w:eastAsia="宋体" w:cs="Times New Roman"/>
                <w:color w:val="000000"/>
                <w:kern w:val="0"/>
                <w:sz w:val="18"/>
                <w:szCs w:val="21"/>
                <w:lang w:val="en-US" w:eastAsia="zh-CN" w:bidi="ar-SA"/>
              </w:rPr>
              <w:pPrChange w:id="334" w:author="四季雨" w:date="2024-09-26T16:27:37Z">
                <w:pPr>
                  <w:widowControl/>
                  <w:textAlignment w:val="center"/>
                </w:pPr>
              </w:pPrChange>
            </w:pPr>
            <w:r>
              <w:rPr>
                <w:rFonts w:hint="eastAsia" w:ascii="Times New Roman" w:hAnsi="Times New Roman" w:cs="Times New Roman"/>
                <w:color w:val="000000"/>
                <w:kern w:val="0"/>
                <w:szCs w:val="21"/>
              </w:rPr>
              <w:t>99.6</w:t>
            </w:r>
          </w:p>
        </w:tc>
        <w:tc>
          <w:tcPr>
            <w:tcW w:w="570" w:type="dxa"/>
            <w:tcBorders>
              <w:top w:val="nil"/>
              <w:left w:val="nil"/>
              <w:bottom w:val="nil"/>
              <w:right w:val="nil"/>
            </w:tcBorders>
            <w:shd w:val="clear" w:color="auto" w:fill="FFFFFF"/>
            <w:vAlign w:val="center"/>
            <w:tcPrChange w:id="335"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336" w:author="四季雨" w:date="2024-09-26T16:31:27Z">
                  <w:tcPr>
                    <w:tcW w:w="352"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6D690B48">
            <w:pPr>
              <w:widowControl/>
              <w:jc w:val="left"/>
              <w:textAlignment w:val="center"/>
              <w:rPr>
                <w:rFonts w:hint="eastAsia" w:ascii="Times New Roman" w:hAnsi="Times New Roman" w:eastAsia="宋体" w:cs="Times New Roman"/>
                <w:color w:val="000000"/>
                <w:kern w:val="0"/>
                <w:sz w:val="18"/>
                <w:szCs w:val="21"/>
                <w:lang w:val="en-US" w:eastAsia="zh-CN" w:bidi="ar-SA"/>
              </w:rPr>
              <w:pPrChange w:id="337" w:author="四季雨" w:date="2024-09-26T16:28:03Z">
                <w:pPr>
                  <w:widowControl/>
                  <w:textAlignment w:val="center"/>
                </w:pPr>
              </w:pPrChange>
            </w:pPr>
            <w:r>
              <w:rPr>
                <w:rFonts w:hint="eastAsia" w:ascii="Times New Roman" w:hAnsi="Times New Roman" w:cs="Times New Roman"/>
                <w:b/>
                <w:color w:val="000000"/>
                <w:kern w:val="0"/>
                <w:szCs w:val="21"/>
                <w:rPrChange w:id="338" w:author="四季雨" w:date="2024-09-26T16:32:27Z">
                  <w:rPr>
                    <w:rFonts w:hint="eastAsia" w:ascii="Times New Roman" w:hAnsi="Times New Roman" w:cs="Times New Roman"/>
                    <w:color w:val="000000"/>
                    <w:kern w:val="0"/>
                    <w:szCs w:val="21"/>
                  </w:rPr>
                </w:rPrChange>
              </w:rPr>
              <w:t>100</w:t>
            </w:r>
          </w:p>
        </w:tc>
        <w:tc>
          <w:tcPr>
            <w:tcW w:w="570" w:type="dxa"/>
            <w:tcBorders>
              <w:top w:val="nil"/>
              <w:left w:val="nil"/>
              <w:bottom w:val="nil"/>
              <w:right w:val="nil"/>
            </w:tcBorders>
            <w:shd w:val="clear" w:color="auto" w:fill="FFFFFF"/>
            <w:vAlign w:val="center"/>
            <w:tcPrChange w:id="339" w:author="四季雨" w:date="2024-09-26T16:31:27Z">
              <w:tcPr>
                <w:tcW w:w="685" w:type="dxa"/>
                <w:tcBorders>
                  <w:top w:val="single" w:color="000000" w:sz="4" w:space="0"/>
                  <w:left w:val="single" w:color="000000" w:sz="4" w:space="0"/>
                  <w:bottom w:val="single" w:color="000000" w:sz="4" w:space="0"/>
                  <w:right w:val="single" w:color="000000" w:sz="4" w:space="0"/>
                </w:tcBorders>
                <w:shd w:val="clear" w:color="auto" w:fill="FFFFFF"/>
                <w:vAlign w:val="center"/>
                <w:tcPrChange w:id="340" w:author="四季雨" w:date="2024-09-26T16:31:27Z">
                  <w:tcPr>
                    <w:tcW w:w="825"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4175C3E9">
            <w:pPr>
              <w:widowControl/>
              <w:jc w:val="right"/>
              <w:textAlignment w:val="center"/>
              <w:rPr>
                <w:rFonts w:hint="eastAsia" w:ascii="Times New Roman" w:hAnsi="Times New Roman" w:eastAsia="宋体" w:cs="Times New Roman"/>
                <w:color w:val="000000"/>
                <w:kern w:val="0"/>
                <w:sz w:val="18"/>
                <w:szCs w:val="21"/>
                <w:lang w:val="en-US" w:eastAsia="zh-CN" w:bidi="ar-SA"/>
              </w:rPr>
              <w:pPrChange w:id="341" w:author="四季雨" w:date="2024-09-26T16:27:37Z">
                <w:pPr>
                  <w:widowControl/>
                  <w:textAlignment w:val="center"/>
                </w:pPr>
              </w:pPrChange>
            </w:pPr>
            <w:r>
              <w:rPr>
                <w:rFonts w:hint="eastAsia" w:ascii="Times New Roman" w:hAnsi="Times New Roman" w:cs="Times New Roman"/>
                <w:color w:val="000000"/>
                <w:kern w:val="0"/>
                <w:szCs w:val="21"/>
              </w:rPr>
              <w:t>85.3</w:t>
            </w:r>
          </w:p>
        </w:tc>
        <w:tc>
          <w:tcPr>
            <w:tcW w:w="570" w:type="dxa"/>
            <w:tcBorders>
              <w:top w:val="nil"/>
              <w:left w:val="nil"/>
              <w:bottom w:val="nil"/>
              <w:right w:val="nil"/>
            </w:tcBorders>
            <w:shd w:val="clear" w:color="auto" w:fill="FFFFFF"/>
            <w:vAlign w:val="center"/>
            <w:tcPrChange w:id="342"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343" w:author="四季雨" w:date="2024-09-26T16:31:27Z">
                  <w:tcPr>
                    <w:tcW w:w="352"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31E0353E">
            <w:pPr>
              <w:widowControl/>
              <w:jc w:val="left"/>
              <w:textAlignment w:val="center"/>
              <w:rPr>
                <w:rFonts w:hint="eastAsia" w:ascii="Times New Roman" w:hAnsi="Times New Roman" w:eastAsia="宋体" w:cs="Times New Roman"/>
                <w:color w:val="000000"/>
                <w:kern w:val="0"/>
                <w:sz w:val="18"/>
                <w:szCs w:val="21"/>
                <w:lang w:val="en-US" w:eastAsia="zh-CN" w:bidi="ar-SA"/>
              </w:rPr>
              <w:pPrChange w:id="344" w:author="四季雨" w:date="2024-09-26T16:28:07Z">
                <w:pPr>
                  <w:widowControl/>
                  <w:textAlignment w:val="center"/>
                </w:pPr>
              </w:pPrChange>
            </w:pPr>
            <w:r>
              <w:rPr>
                <w:rFonts w:hint="eastAsia" w:ascii="Times New Roman" w:hAnsi="Times New Roman" w:cs="Times New Roman"/>
                <w:color w:val="000000"/>
                <w:kern w:val="0"/>
                <w:szCs w:val="21"/>
              </w:rPr>
              <w:t>90.5</w:t>
            </w:r>
          </w:p>
        </w:tc>
        <w:tc>
          <w:tcPr>
            <w:tcW w:w="570" w:type="dxa"/>
            <w:tcBorders>
              <w:top w:val="nil"/>
              <w:left w:val="nil"/>
              <w:bottom w:val="nil"/>
              <w:right w:val="nil"/>
            </w:tcBorders>
            <w:shd w:val="clear" w:color="auto" w:fill="FFFFFF"/>
            <w:vAlign w:val="center"/>
            <w:tcPrChange w:id="345" w:author="四季雨" w:date="2024-09-26T16:31:27Z">
              <w:tcPr>
                <w:tcW w:w="760" w:type="dxa"/>
                <w:tcBorders>
                  <w:top w:val="single" w:color="000000" w:sz="4" w:space="0"/>
                  <w:left w:val="single" w:color="000000" w:sz="4" w:space="0"/>
                  <w:bottom w:val="single" w:color="000000" w:sz="4" w:space="0"/>
                  <w:right w:val="single" w:color="000000" w:sz="4" w:space="0"/>
                </w:tcBorders>
                <w:shd w:val="clear" w:color="auto" w:fill="FFFFFF"/>
                <w:vAlign w:val="center"/>
                <w:tcPrChange w:id="346" w:author="四季雨" w:date="2024-09-26T16:31:27Z">
                  <w:tcPr>
                    <w:tcW w:w="916"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7EE01381">
            <w:pPr>
              <w:widowControl/>
              <w:jc w:val="right"/>
              <w:textAlignment w:val="center"/>
              <w:rPr>
                <w:rFonts w:hint="eastAsia" w:ascii="Times New Roman" w:hAnsi="Times New Roman" w:eastAsia="宋体" w:cs="Times New Roman"/>
                <w:color w:val="000000"/>
                <w:kern w:val="0"/>
                <w:sz w:val="18"/>
                <w:szCs w:val="21"/>
                <w:lang w:val="en-US" w:eastAsia="zh-CN" w:bidi="ar-SA"/>
              </w:rPr>
              <w:pPrChange w:id="347" w:author="四季雨" w:date="2024-09-26T16:27:37Z">
                <w:pPr>
                  <w:widowControl/>
                  <w:textAlignment w:val="center"/>
                </w:pPr>
              </w:pPrChange>
            </w:pPr>
            <w:r>
              <w:rPr>
                <w:rFonts w:hint="eastAsia" w:ascii="Times New Roman" w:hAnsi="Times New Roman" w:cs="Times New Roman"/>
                <w:color w:val="000000"/>
                <w:kern w:val="0"/>
                <w:szCs w:val="21"/>
              </w:rPr>
              <w:t>91.4</w:t>
            </w:r>
          </w:p>
        </w:tc>
        <w:tc>
          <w:tcPr>
            <w:tcW w:w="571" w:type="dxa"/>
            <w:tcBorders>
              <w:top w:val="nil"/>
              <w:left w:val="nil"/>
              <w:bottom w:val="nil"/>
              <w:right w:val="nil"/>
            </w:tcBorders>
            <w:shd w:val="clear" w:color="auto" w:fill="FFFFFF"/>
            <w:vAlign w:val="center"/>
            <w:tcPrChange w:id="348"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349" w:author="四季雨" w:date="2024-09-26T16:31:27Z">
                  <w:tcPr>
                    <w:tcW w:w="352"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344EDFA0">
            <w:pPr>
              <w:widowControl/>
              <w:jc w:val="left"/>
              <w:textAlignment w:val="center"/>
              <w:rPr>
                <w:rFonts w:hint="eastAsia" w:ascii="Times New Roman" w:hAnsi="Times New Roman" w:eastAsia="宋体" w:cs="Times New Roman"/>
                <w:color w:val="000000"/>
                <w:kern w:val="0"/>
                <w:sz w:val="18"/>
                <w:szCs w:val="21"/>
                <w:lang w:val="en-US" w:eastAsia="zh-CN" w:bidi="ar-SA"/>
              </w:rPr>
              <w:pPrChange w:id="350" w:author="四季雨" w:date="2024-09-26T16:28:11Z">
                <w:pPr>
                  <w:widowControl/>
                  <w:textAlignment w:val="center"/>
                </w:pPr>
              </w:pPrChange>
            </w:pPr>
            <w:r>
              <w:rPr>
                <w:rFonts w:hint="eastAsia" w:ascii="Times New Roman" w:hAnsi="Times New Roman" w:cs="Times New Roman"/>
                <w:color w:val="000000"/>
                <w:kern w:val="0"/>
                <w:szCs w:val="21"/>
              </w:rPr>
              <w:t>97.8</w:t>
            </w:r>
          </w:p>
        </w:tc>
      </w:tr>
      <w:tr w14:paraId="0B2476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351" w:author="四季雨" w:date="2024-09-26T16:31:27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trHeight w:val="423" w:hRule="atLeast"/>
          <w:jc w:val="center"/>
          <w:trPrChange w:id="351" w:author="四季雨" w:date="2024-09-26T16:31:27Z">
            <w:trPr>
              <w:trHeight w:val="423" w:hRule="atLeast"/>
              <w:jc w:val="center"/>
            </w:trPr>
          </w:trPrChange>
        </w:trPr>
        <w:tc>
          <w:tcPr>
            <w:tcW w:w="876" w:type="dxa"/>
            <w:tcBorders>
              <w:top w:val="nil"/>
              <w:left w:val="nil"/>
              <w:bottom w:val="single" w:color="000000" w:sz="12" w:space="0"/>
              <w:right w:val="nil"/>
            </w:tcBorders>
            <w:shd w:val="clear" w:color="auto" w:fill="FFFFFF"/>
            <w:vAlign w:val="center"/>
            <w:tcPrChange w:id="352" w:author="四季雨" w:date="2024-09-26T16:31:27Z">
              <w:tcPr>
                <w:tcW w:w="825" w:type="dxa"/>
                <w:tcBorders>
                  <w:top w:val="single" w:color="000000" w:sz="4" w:space="0"/>
                  <w:left w:val="single" w:color="000000" w:sz="4" w:space="0"/>
                  <w:bottom w:val="single" w:color="000000" w:sz="4" w:space="0"/>
                  <w:right w:val="single" w:color="000000" w:sz="4" w:space="0"/>
                </w:tcBorders>
                <w:shd w:val="clear" w:color="auto" w:fill="FFFFFF"/>
                <w:vAlign w:val="center"/>
                <w:tcPrChange w:id="353" w:author="四季雨" w:date="2024-09-26T16:31:27Z">
                  <w:tcPr>
                    <w:tcW w:w="923"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65D58D0A">
            <w:pPr>
              <w:widowControl/>
              <w:textAlignment w:val="center"/>
              <w:rPr>
                <w:rFonts w:ascii="Times New Roman" w:hAnsi="Times New Roman" w:cs="Times New Roman"/>
                <w:color w:val="000000"/>
                <w:kern w:val="0"/>
                <w:szCs w:val="21"/>
              </w:rPr>
            </w:pPr>
            <w:r>
              <w:rPr>
                <w:rFonts w:hint="eastAsia" w:ascii="Times New Roman" w:hAnsi="Times New Roman" w:cs="Times New Roman"/>
                <w:color w:val="000000"/>
                <w:kern w:val="0"/>
                <w:szCs w:val="21"/>
              </w:rPr>
              <w:t>MaxSel</w:t>
            </w:r>
          </w:p>
        </w:tc>
        <w:tc>
          <w:tcPr>
            <w:tcW w:w="570" w:type="dxa"/>
            <w:tcBorders>
              <w:top w:val="nil"/>
              <w:left w:val="nil"/>
              <w:bottom w:val="single" w:color="000000" w:sz="12" w:space="0"/>
              <w:right w:val="nil"/>
            </w:tcBorders>
            <w:shd w:val="clear" w:color="auto" w:fill="FFFFFF"/>
            <w:vAlign w:val="center"/>
            <w:tcPrChange w:id="354"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355" w:author="四季雨" w:date="2024-09-26T16:31:27Z">
                  <w:tcPr>
                    <w:tcW w:w="723"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61E9E2BB">
            <w:pPr>
              <w:widowControl/>
              <w:jc w:val="right"/>
              <w:textAlignment w:val="center"/>
              <w:rPr>
                <w:rFonts w:ascii="Times New Roman" w:hAnsi="Times New Roman" w:cs="Times New Roman"/>
                <w:color w:val="000000"/>
                <w:kern w:val="0"/>
                <w:szCs w:val="21"/>
              </w:rPr>
              <w:pPrChange w:id="356" w:author="四季雨" w:date="2024-09-26T16:27:12Z">
                <w:pPr>
                  <w:widowControl/>
                  <w:textAlignment w:val="center"/>
                </w:pPr>
              </w:pPrChange>
            </w:pPr>
            <w:r>
              <w:rPr>
                <w:rFonts w:hint="eastAsia" w:ascii="Times New Roman" w:hAnsi="Times New Roman" w:cs="Times New Roman"/>
                <w:color w:val="000000"/>
                <w:kern w:val="0"/>
                <w:szCs w:val="21"/>
              </w:rPr>
              <w:t>98</w:t>
            </w:r>
          </w:p>
        </w:tc>
        <w:tc>
          <w:tcPr>
            <w:tcW w:w="570" w:type="dxa"/>
            <w:tcBorders>
              <w:top w:val="nil"/>
              <w:left w:val="nil"/>
              <w:bottom w:val="single" w:color="000000" w:sz="12" w:space="0"/>
              <w:right w:val="nil"/>
            </w:tcBorders>
            <w:shd w:val="clear" w:color="auto" w:fill="FFFFFF"/>
            <w:vAlign w:val="center"/>
            <w:tcPrChange w:id="357"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358" w:author="四季雨" w:date="2024-09-26T16:31:27Z">
                  <w:tcPr>
                    <w:tcW w:w="631"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795296D4">
            <w:pPr>
              <w:widowControl/>
              <w:jc w:val="left"/>
              <w:textAlignment w:val="center"/>
              <w:rPr>
                <w:rFonts w:hint="eastAsia" w:ascii="Times New Roman" w:hAnsi="Times New Roman" w:eastAsia="宋体" w:cs="Times New Roman"/>
                <w:color w:val="000000"/>
                <w:kern w:val="0"/>
                <w:sz w:val="18"/>
                <w:szCs w:val="21"/>
                <w:lang w:val="en-US" w:eastAsia="zh-CN" w:bidi="ar-SA"/>
              </w:rPr>
              <w:pPrChange w:id="359" w:author="四季雨" w:date="2024-09-26T16:27:42Z">
                <w:pPr>
                  <w:widowControl/>
                  <w:textAlignment w:val="center"/>
                </w:pPr>
              </w:pPrChange>
            </w:pPr>
            <w:r>
              <w:rPr>
                <w:rFonts w:hint="eastAsia" w:ascii="Times New Roman" w:hAnsi="Times New Roman" w:cs="Times New Roman"/>
                <w:b/>
                <w:bCs w:val="0"/>
                <w:color w:val="000000"/>
                <w:kern w:val="0"/>
                <w:szCs w:val="21"/>
                <w:rPrChange w:id="360" w:author="四季雨" w:date="2024-09-26T16:31:50Z">
                  <w:rPr>
                    <w:rFonts w:hint="eastAsia" w:ascii="Times New Roman" w:hAnsi="Times New Roman" w:cs="Times New Roman"/>
                    <w:b/>
                    <w:bCs/>
                    <w:color w:val="000000"/>
                    <w:kern w:val="0"/>
                    <w:szCs w:val="21"/>
                  </w:rPr>
                </w:rPrChange>
              </w:rPr>
              <w:t>99.9</w:t>
            </w:r>
          </w:p>
        </w:tc>
        <w:tc>
          <w:tcPr>
            <w:tcW w:w="570" w:type="dxa"/>
            <w:tcBorders>
              <w:top w:val="nil"/>
              <w:left w:val="nil"/>
              <w:bottom w:val="single" w:color="000000" w:sz="12" w:space="0"/>
              <w:right w:val="nil"/>
            </w:tcBorders>
            <w:shd w:val="clear" w:color="auto" w:fill="FFFFFF"/>
            <w:vAlign w:val="center"/>
            <w:tcPrChange w:id="361"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362" w:author="四季雨" w:date="2024-09-26T16:31:27Z">
                  <w:tcPr>
                    <w:tcW w:w="713"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4942D1D4">
            <w:pPr>
              <w:widowControl/>
              <w:jc w:val="right"/>
              <w:textAlignment w:val="center"/>
              <w:rPr>
                <w:rFonts w:hint="eastAsia" w:ascii="Times New Roman" w:hAnsi="Times New Roman" w:eastAsia="宋体" w:cs="Times New Roman"/>
                <w:color w:val="000000"/>
                <w:kern w:val="0"/>
                <w:sz w:val="18"/>
                <w:szCs w:val="21"/>
                <w:lang w:val="en-US" w:eastAsia="zh-CN" w:bidi="ar-SA"/>
              </w:rPr>
              <w:pPrChange w:id="363" w:author="四季雨" w:date="2024-09-26T16:27:37Z">
                <w:pPr>
                  <w:widowControl/>
                  <w:textAlignment w:val="center"/>
                </w:pPr>
              </w:pPrChange>
            </w:pPr>
            <w:r>
              <w:rPr>
                <w:rFonts w:hint="eastAsia" w:ascii="Times New Roman" w:hAnsi="Times New Roman" w:cs="Times New Roman"/>
                <w:b/>
                <w:bCs w:val="0"/>
                <w:color w:val="000000"/>
                <w:kern w:val="0"/>
                <w:szCs w:val="21"/>
                <w:rPrChange w:id="364" w:author="四季雨" w:date="2024-09-26T16:32:05Z">
                  <w:rPr>
                    <w:rFonts w:hint="eastAsia" w:ascii="Times New Roman" w:hAnsi="Times New Roman" w:cs="Times New Roman"/>
                    <w:b w:val="0"/>
                    <w:bCs/>
                    <w:color w:val="000000"/>
                    <w:kern w:val="0"/>
                    <w:szCs w:val="21"/>
                  </w:rPr>
                </w:rPrChange>
              </w:rPr>
              <w:t>79.2</w:t>
            </w:r>
          </w:p>
        </w:tc>
        <w:tc>
          <w:tcPr>
            <w:tcW w:w="570" w:type="dxa"/>
            <w:tcBorders>
              <w:top w:val="nil"/>
              <w:left w:val="nil"/>
              <w:bottom w:val="single" w:color="000000" w:sz="12" w:space="0"/>
              <w:right w:val="nil"/>
            </w:tcBorders>
            <w:shd w:val="clear" w:color="auto" w:fill="FFFFFF"/>
            <w:vAlign w:val="center"/>
            <w:tcPrChange w:id="365" w:author="四季雨" w:date="2024-09-26T16:31:27Z">
              <w:tcPr>
                <w:tcW w:w="590" w:type="dxa"/>
                <w:tcBorders>
                  <w:top w:val="single" w:color="000000" w:sz="4" w:space="0"/>
                  <w:left w:val="single" w:color="000000" w:sz="4" w:space="0"/>
                  <w:bottom w:val="single" w:color="000000" w:sz="4" w:space="0"/>
                  <w:right w:val="single" w:color="000000" w:sz="4" w:space="0"/>
                </w:tcBorders>
                <w:shd w:val="clear" w:color="auto" w:fill="FFFFFF"/>
                <w:vAlign w:val="center"/>
                <w:tcPrChange w:id="366" w:author="四季雨" w:date="2024-09-26T16:31:27Z">
                  <w:tcPr>
                    <w:tcW w:w="352"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39ED14DC">
            <w:pPr>
              <w:widowControl/>
              <w:jc w:val="left"/>
              <w:textAlignment w:val="center"/>
              <w:rPr>
                <w:rFonts w:hint="eastAsia" w:ascii="Times New Roman" w:hAnsi="Times New Roman" w:eastAsia="宋体" w:cs="Times New Roman"/>
                <w:color w:val="000000"/>
                <w:kern w:val="0"/>
                <w:sz w:val="18"/>
                <w:szCs w:val="21"/>
                <w:lang w:val="en-US" w:eastAsia="zh-CN" w:bidi="ar-SA"/>
              </w:rPr>
              <w:pPrChange w:id="367" w:author="四季雨" w:date="2024-09-26T16:27:47Z">
                <w:pPr>
                  <w:widowControl/>
                  <w:textAlignment w:val="center"/>
                </w:pPr>
              </w:pPrChange>
            </w:pPr>
            <w:r>
              <w:rPr>
                <w:rFonts w:hint="eastAsia" w:ascii="Times New Roman" w:hAnsi="Times New Roman" w:cs="Times New Roman"/>
                <w:color w:val="000000"/>
                <w:kern w:val="0"/>
                <w:szCs w:val="21"/>
              </w:rPr>
              <w:t>90.2</w:t>
            </w:r>
          </w:p>
        </w:tc>
        <w:tc>
          <w:tcPr>
            <w:tcW w:w="570" w:type="dxa"/>
            <w:tcBorders>
              <w:top w:val="nil"/>
              <w:left w:val="nil"/>
              <w:bottom w:val="single" w:color="000000" w:sz="12" w:space="0"/>
              <w:right w:val="nil"/>
            </w:tcBorders>
            <w:shd w:val="clear" w:color="auto" w:fill="FFFFFF"/>
            <w:vAlign w:val="center"/>
            <w:tcPrChange w:id="368"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369" w:author="四季雨" w:date="2024-09-26T16:31:27Z">
                  <w:tcPr>
                    <w:tcW w:w="865"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6B4AFAEE">
            <w:pPr>
              <w:widowControl/>
              <w:jc w:val="right"/>
              <w:textAlignment w:val="center"/>
              <w:rPr>
                <w:rFonts w:hint="eastAsia" w:ascii="Times New Roman" w:hAnsi="Times New Roman" w:eastAsia="宋体" w:cs="Times New Roman"/>
                <w:color w:val="000000"/>
                <w:kern w:val="0"/>
                <w:sz w:val="18"/>
                <w:szCs w:val="21"/>
                <w:lang w:val="en-US" w:eastAsia="zh-CN" w:bidi="ar-SA"/>
              </w:rPr>
              <w:pPrChange w:id="370" w:author="四季雨" w:date="2024-09-26T16:27:37Z">
                <w:pPr>
                  <w:widowControl/>
                  <w:textAlignment w:val="center"/>
                </w:pPr>
              </w:pPrChange>
            </w:pPr>
            <w:r>
              <w:rPr>
                <w:rFonts w:hint="eastAsia" w:ascii="Times New Roman" w:hAnsi="Times New Roman" w:cs="Times New Roman"/>
                <w:color w:val="000000"/>
                <w:kern w:val="0"/>
                <w:szCs w:val="21"/>
              </w:rPr>
              <w:t>67</w:t>
            </w:r>
          </w:p>
        </w:tc>
        <w:tc>
          <w:tcPr>
            <w:tcW w:w="570" w:type="dxa"/>
            <w:tcBorders>
              <w:top w:val="nil"/>
              <w:left w:val="nil"/>
              <w:bottom w:val="single" w:color="000000" w:sz="12" w:space="0"/>
              <w:right w:val="nil"/>
            </w:tcBorders>
            <w:shd w:val="clear" w:color="auto" w:fill="FFFFFF"/>
            <w:vAlign w:val="center"/>
            <w:tcPrChange w:id="371"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372" w:author="四季雨" w:date="2024-09-26T16:31:27Z">
                  <w:tcPr>
                    <w:tcW w:w="352"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61B83C5F">
            <w:pPr>
              <w:widowControl/>
              <w:jc w:val="left"/>
              <w:textAlignment w:val="center"/>
              <w:rPr>
                <w:rFonts w:hint="eastAsia" w:ascii="Times New Roman" w:hAnsi="Times New Roman" w:eastAsia="宋体" w:cs="Times New Roman"/>
                <w:color w:val="000000"/>
                <w:kern w:val="0"/>
                <w:sz w:val="18"/>
                <w:szCs w:val="21"/>
                <w:lang w:val="en-US" w:eastAsia="zh-CN" w:bidi="ar-SA"/>
              </w:rPr>
              <w:pPrChange w:id="373" w:author="四季雨" w:date="2024-09-26T16:27:52Z">
                <w:pPr>
                  <w:widowControl/>
                  <w:textAlignment w:val="center"/>
                </w:pPr>
              </w:pPrChange>
            </w:pPr>
            <w:r>
              <w:rPr>
                <w:rFonts w:hint="eastAsia" w:ascii="Times New Roman" w:hAnsi="Times New Roman" w:cs="Times New Roman"/>
                <w:color w:val="000000"/>
                <w:kern w:val="0"/>
                <w:szCs w:val="21"/>
              </w:rPr>
              <w:t>81.5</w:t>
            </w:r>
          </w:p>
        </w:tc>
        <w:tc>
          <w:tcPr>
            <w:tcW w:w="570" w:type="dxa"/>
            <w:tcBorders>
              <w:top w:val="nil"/>
              <w:left w:val="nil"/>
              <w:bottom w:val="single" w:color="000000" w:sz="12" w:space="0"/>
              <w:right w:val="nil"/>
            </w:tcBorders>
            <w:shd w:val="clear" w:color="auto" w:fill="FFFFFF"/>
            <w:vAlign w:val="center"/>
            <w:tcPrChange w:id="374"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375" w:author="四季雨" w:date="2024-09-26T16:31:27Z">
                  <w:tcPr>
                    <w:tcW w:w="875"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4F628BF4">
            <w:pPr>
              <w:widowControl/>
              <w:jc w:val="left"/>
              <w:textAlignment w:val="center"/>
              <w:rPr>
                <w:rFonts w:hint="eastAsia" w:ascii="Times New Roman" w:hAnsi="Times New Roman" w:eastAsia="宋体" w:cs="Times New Roman"/>
                <w:b/>
                <w:color w:val="000000"/>
                <w:kern w:val="0"/>
                <w:sz w:val="18"/>
                <w:szCs w:val="21"/>
                <w:lang w:val="en-US" w:eastAsia="zh-CN" w:bidi="ar-SA"/>
                <w:rPrChange w:id="377" w:author="四季雨" w:date="2024-09-26T16:32:41Z">
                  <w:rPr>
                    <w:rFonts w:hint="eastAsia" w:ascii="Times New Roman" w:hAnsi="Times New Roman" w:eastAsia="宋体" w:cs="Times New Roman"/>
                    <w:color w:val="000000"/>
                    <w:kern w:val="0"/>
                    <w:sz w:val="18"/>
                    <w:szCs w:val="21"/>
                    <w:lang w:val="en-US" w:eastAsia="zh-CN" w:bidi="ar-SA"/>
                  </w:rPr>
                </w:rPrChange>
              </w:rPr>
              <w:pPrChange w:id="376" w:author="四季雨" w:date="2024-09-26T16:32:41Z">
                <w:pPr>
                  <w:widowControl/>
                  <w:textAlignment w:val="center"/>
                </w:pPr>
              </w:pPrChange>
            </w:pPr>
            <w:r>
              <w:rPr>
                <w:rFonts w:hint="eastAsia" w:ascii="Times New Roman" w:hAnsi="Times New Roman" w:cs="Times New Roman"/>
                <w:b/>
                <w:bCs w:val="0"/>
                <w:color w:val="000000"/>
                <w:kern w:val="0"/>
                <w:szCs w:val="21"/>
                <w:rPrChange w:id="378" w:author="四季雨" w:date="2024-09-26T16:32:41Z">
                  <w:rPr>
                    <w:rFonts w:hint="eastAsia" w:ascii="Times New Roman" w:hAnsi="Times New Roman" w:cs="Times New Roman"/>
                    <w:b w:val="0"/>
                    <w:bCs/>
                    <w:color w:val="000000"/>
                    <w:kern w:val="0"/>
                    <w:szCs w:val="21"/>
                  </w:rPr>
                </w:rPrChange>
              </w:rPr>
              <w:t>88.9</w:t>
            </w:r>
          </w:p>
        </w:tc>
        <w:tc>
          <w:tcPr>
            <w:tcW w:w="570" w:type="dxa"/>
            <w:tcBorders>
              <w:top w:val="nil"/>
              <w:left w:val="nil"/>
              <w:bottom w:val="single" w:color="000000" w:sz="12" w:space="0"/>
              <w:right w:val="nil"/>
            </w:tcBorders>
            <w:shd w:val="clear" w:color="auto" w:fill="FFFFFF"/>
            <w:vAlign w:val="center"/>
            <w:tcPrChange w:id="379"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380" w:author="四季雨" w:date="2024-09-26T16:31:27Z">
                  <w:tcPr>
                    <w:tcW w:w="352"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448BD978">
            <w:pPr>
              <w:widowControl/>
              <w:jc w:val="left"/>
              <w:textAlignment w:val="center"/>
              <w:rPr>
                <w:rFonts w:hint="eastAsia" w:ascii="Times New Roman" w:hAnsi="Times New Roman" w:eastAsia="宋体" w:cs="Times New Roman"/>
                <w:b/>
                <w:color w:val="000000"/>
                <w:kern w:val="0"/>
                <w:sz w:val="18"/>
                <w:szCs w:val="21"/>
                <w:lang w:val="en-US" w:eastAsia="zh-CN" w:bidi="ar-SA"/>
                <w:rPrChange w:id="382" w:author="四季雨" w:date="2024-09-26T16:32:41Z">
                  <w:rPr>
                    <w:rFonts w:hint="eastAsia" w:ascii="Times New Roman" w:hAnsi="Times New Roman" w:eastAsia="宋体" w:cs="Times New Roman"/>
                    <w:color w:val="000000"/>
                    <w:kern w:val="0"/>
                    <w:sz w:val="18"/>
                    <w:szCs w:val="21"/>
                    <w:lang w:val="en-US" w:eastAsia="zh-CN" w:bidi="ar-SA"/>
                  </w:rPr>
                </w:rPrChange>
              </w:rPr>
              <w:pPrChange w:id="381" w:author="四季雨" w:date="2024-09-26T16:27:56Z">
                <w:pPr>
                  <w:widowControl/>
                  <w:textAlignment w:val="center"/>
                </w:pPr>
              </w:pPrChange>
            </w:pPr>
            <w:r>
              <w:rPr>
                <w:rFonts w:hint="eastAsia" w:ascii="Times New Roman" w:hAnsi="Times New Roman" w:cs="Times New Roman"/>
                <w:b/>
                <w:bCs w:val="0"/>
                <w:color w:val="000000"/>
                <w:kern w:val="0"/>
                <w:szCs w:val="21"/>
                <w:rPrChange w:id="383" w:author="四季雨" w:date="2024-09-26T16:32:41Z">
                  <w:rPr>
                    <w:rFonts w:hint="eastAsia" w:ascii="Times New Roman" w:hAnsi="Times New Roman" w:cs="Times New Roman"/>
                    <w:b/>
                    <w:bCs/>
                    <w:color w:val="000000"/>
                    <w:kern w:val="0"/>
                    <w:szCs w:val="21"/>
                  </w:rPr>
                </w:rPrChange>
              </w:rPr>
              <w:t>96.2</w:t>
            </w:r>
          </w:p>
        </w:tc>
        <w:tc>
          <w:tcPr>
            <w:tcW w:w="570" w:type="dxa"/>
            <w:tcBorders>
              <w:top w:val="nil"/>
              <w:left w:val="nil"/>
              <w:bottom w:val="single" w:color="000000" w:sz="12" w:space="0"/>
              <w:right w:val="nil"/>
            </w:tcBorders>
            <w:shd w:val="clear" w:color="auto" w:fill="FFFFFF"/>
            <w:vAlign w:val="center"/>
            <w:tcPrChange w:id="384"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385" w:author="四季雨" w:date="2024-09-26T16:31:27Z">
                  <w:tcPr>
                    <w:tcW w:w="743"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3E6546AC">
            <w:pPr>
              <w:widowControl/>
              <w:jc w:val="right"/>
              <w:textAlignment w:val="center"/>
              <w:rPr>
                <w:rFonts w:hint="eastAsia" w:ascii="Times New Roman" w:hAnsi="Times New Roman" w:eastAsia="宋体" w:cs="Times New Roman"/>
                <w:color w:val="000000"/>
                <w:kern w:val="0"/>
                <w:sz w:val="18"/>
                <w:szCs w:val="21"/>
                <w:lang w:val="en-US" w:eastAsia="zh-CN" w:bidi="ar-SA"/>
              </w:rPr>
              <w:pPrChange w:id="386" w:author="四季雨" w:date="2024-09-26T16:27:37Z">
                <w:pPr>
                  <w:widowControl/>
                  <w:textAlignment w:val="center"/>
                </w:pPr>
              </w:pPrChange>
            </w:pPr>
            <w:r>
              <w:rPr>
                <w:rFonts w:hint="eastAsia" w:ascii="Times New Roman" w:hAnsi="Times New Roman" w:cs="Times New Roman"/>
                <w:color w:val="000000"/>
                <w:kern w:val="0"/>
                <w:szCs w:val="21"/>
              </w:rPr>
              <w:t>54.7</w:t>
            </w:r>
          </w:p>
        </w:tc>
        <w:tc>
          <w:tcPr>
            <w:tcW w:w="570" w:type="dxa"/>
            <w:tcBorders>
              <w:top w:val="nil"/>
              <w:left w:val="nil"/>
              <w:bottom w:val="single" w:color="000000" w:sz="12" w:space="0"/>
              <w:right w:val="nil"/>
            </w:tcBorders>
            <w:shd w:val="clear" w:color="auto" w:fill="FFFFFF"/>
            <w:vAlign w:val="center"/>
            <w:tcPrChange w:id="387"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388" w:author="四季雨" w:date="2024-09-26T16:31:27Z">
                  <w:tcPr>
                    <w:tcW w:w="352"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35805AC7">
            <w:pPr>
              <w:widowControl/>
              <w:jc w:val="left"/>
              <w:textAlignment w:val="center"/>
              <w:rPr>
                <w:rFonts w:hint="eastAsia" w:ascii="Times New Roman" w:hAnsi="Times New Roman" w:eastAsia="宋体" w:cs="Times New Roman"/>
                <w:color w:val="000000"/>
                <w:kern w:val="0"/>
                <w:sz w:val="18"/>
                <w:szCs w:val="21"/>
                <w:lang w:val="en-US" w:eastAsia="zh-CN" w:bidi="ar-SA"/>
              </w:rPr>
              <w:pPrChange w:id="389" w:author="四季雨" w:date="2024-09-26T16:27:59Z">
                <w:pPr>
                  <w:widowControl/>
                  <w:textAlignment w:val="center"/>
                </w:pPr>
              </w:pPrChange>
            </w:pPr>
            <w:r>
              <w:rPr>
                <w:rFonts w:hint="eastAsia" w:ascii="Times New Roman" w:hAnsi="Times New Roman" w:cs="Times New Roman"/>
                <w:color w:val="000000"/>
                <w:kern w:val="0"/>
                <w:szCs w:val="21"/>
              </w:rPr>
              <w:t>63.5</w:t>
            </w:r>
          </w:p>
        </w:tc>
        <w:tc>
          <w:tcPr>
            <w:tcW w:w="570" w:type="dxa"/>
            <w:tcBorders>
              <w:top w:val="nil"/>
              <w:left w:val="nil"/>
              <w:bottom w:val="single" w:color="000000" w:sz="12" w:space="0"/>
              <w:right w:val="nil"/>
            </w:tcBorders>
            <w:shd w:val="clear" w:color="auto" w:fill="FFFFFF"/>
            <w:vAlign w:val="center"/>
            <w:tcPrChange w:id="390" w:author="四季雨" w:date="2024-09-26T16:31:27Z">
              <w:tcPr>
                <w:tcW w:w="617" w:type="dxa"/>
                <w:tcBorders>
                  <w:top w:val="single" w:color="000000" w:sz="4" w:space="0"/>
                  <w:left w:val="single" w:color="000000" w:sz="4" w:space="0"/>
                  <w:bottom w:val="single" w:color="000000" w:sz="4" w:space="0"/>
                  <w:right w:val="single" w:color="000000" w:sz="4" w:space="0"/>
                </w:tcBorders>
                <w:shd w:val="clear" w:color="auto" w:fill="FFFFFF"/>
                <w:vAlign w:val="center"/>
                <w:tcPrChange w:id="391" w:author="四季雨" w:date="2024-09-26T16:31:27Z">
                  <w:tcPr>
                    <w:tcW w:w="744"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7608C6BC">
            <w:pPr>
              <w:widowControl/>
              <w:jc w:val="left"/>
              <w:textAlignment w:val="center"/>
              <w:rPr>
                <w:rFonts w:hint="eastAsia" w:ascii="Times New Roman" w:hAnsi="Times New Roman" w:eastAsia="宋体" w:cs="Times New Roman"/>
                <w:b/>
                <w:bCs w:val="0"/>
                <w:color w:val="000000"/>
                <w:kern w:val="0"/>
                <w:sz w:val="18"/>
                <w:szCs w:val="21"/>
                <w:lang w:val="en-US" w:eastAsia="zh-CN" w:bidi="ar-SA"/>
                <w:rPrChange w:id="393" w:author="四季雨" w:date="2024-09-26T16:32:25Z">
                  <w:rPr>
                    <w:rFonts w:hint="eastAsia" w:ascii="Times New Roman" w:hAnsi="Times New Roman" w:eastAsia="宋体" w:cs="Times New Roman"/>
                    <w:b w:val="0"/>
                    <w:bCs/>
                    <w:color w:val="000000"/>
                    <w:kern w:val="0"/>
                    <w:sz w:val="18"/>
                    <w:szCs w:val="21"/>
                    <w:lang w:val="en-US" w:eastAsia="zh-CN" w:bidi="ar-SA"/>
                  </w:rPr>
                </w:rPrChange>
              </w:rPr>
              <w:pPrChange w:id="392" w:author="四季雨" w:date="2024-09-26T16:32:25Z">
                <w:pPr>
                  <w:widowControl/>
                  <w:textAlignment w:val="center"/>
                </w:pPr>
              </w:pPrChange>
            </w:pPr>
            <w:r>
              <w:rPr>
                <w:rFonts w:hint="eastAsia" w:ascii="Times New Roman" w:hAnsi="Times New Roman" w:cs="Times New Roman"/>
                <w:b/>
                <w:bCs w:val="0"/>
                <w:color w:val="000000"/>
                <w:kern w:val="0"/>
                <w:szCs w:val="21"/>
                <w:rPrChange w:id="394" w:author="四季雨" w:date="2024-09-26T16:32:25Z">
                  <w:rPr>
                    <w:rFonts w:hint="eastAsia" w:ascii="Times New Roman" w:hAnsi="Times New Roman" w:cs="Times New Roman"/>
                    <w:b w:val="0"/>
                    <w:bCs/>
                    <w:color w:val="000000"/>
                    <w:kern w:val="0"/>
                    <w:szCs w:val="21"/>
                  </w:rPr>
                </w:rPrChange>
              </w:rPr>
              <w:t>100</w:t>
            </w:r>
          </w:p>
        </w:tc>
        <w:tc>
          <w:tcPr>
            <w:tcW w:w="570" w:type="dxa"/>
            <w:tcBorders>
              <w:top w:val="nil"/>
              <w:left w:val="nil"/>
              <w:bottom w:val="single" w:color="000000" w:sz="12" w:space="0"/>
              <w:right w:val="nil"/>
            </w:tcBorders>
            <w:shd w:val="clear" w:color="auto" w:fill="FFFFFF"/>
            <w:vAlign w:val="center"/>
            <w:tcPrChange w:id="395"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396" w:author="四季雨" w:date="2024-09-26T16:31:27Z">
                  <w:tcPr>
                    <w:tcW w:w="352"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481B9735">
            <w:pPr>
              <w:widowControl/>
              <w:jc w:val="left"/>
              <w:textAlignment w:val="center"/>
              <w:rPr>
                <w:rFonts w:hint="eastAsia" w:ascii="Times New Roman" w:hAnsi="Times New Roman" w:eastAsia="宋体" w:cs="Times New Roman"/>
                <w:b/>
                <w:bCs w:val="0"/>
                <w:color w:val="000000"/>
                <w:kern w:val="0"/>
                <w:sz w:val="18"/>
                <w:szCs w:val="21"/>
                <w:lang w:val="en-US" w:eastAsia="zh-CN" w:bidi="ar-SA"/>
                <w:rPrChange w:id="398" w:author="四季雨" w:date="2024-09-26T16:32:25Z">
                  <w:rPr>
                    <w:rFonts w:hint="eastAsia" w:ascii="Times New Roman" w:hAnsi="Times New Roman" w:eastAsia="宋体" w:cs="Times New Roman"/>
                    <w:b/>
                    <w:bCs/>
                    <w:color w:val="000000"/>
                    <w:kern w:val="0"/>
                    <w:sz w:val="18"/>
                    <w:szCs w:val="21"/>
                    <w:lang w:val="en-US" w:eastAsia="zh-CN" w:bidi="ar-SA"/>
                  </w:rPr>
                </w:rPrChange>
              </w:rPr>
              <w:pPrChange w:id="397" w:author="四季雨" w:date="2024-09-26T16:28:03Z">
                <w:pPr>
                  <w:widowControl/>
                  <w:textAlignment w:val="center"/>
                </w:pPr>
              </w:pPrChange>
            </w:pPr>
            <w:r>
              <w:rPr>
                <w:rFonts w:hint="eastAsia" w:ascii="Times New Roman" w:hAnsi="Times New Roman" w:cs="Times New Roman"/>
                <w:b/>
                <w:bCs w:val="0"/>
                <w:color w:val="000000"/>
                <w:kern w:val="0"/>
                <w:szCs w:val="21"/>
                <w:rPrChange w:id="399" w:author="四季雨" w:date="2024-09-26T16:32:25Z">
                  <w:rPr>
                    <w:rFonts w:hint="eastAsia" w:ascii="Times New Roman" w:hAnsi="Times New Roman" w:cs="Times New Roman"/>
                    <w:b/>
                    <w:bCs/>
                    <w:color w:val="000000"/>
                    <w:kern w:val="0"/>
                    <w:szCs w:val="21"/>
                  </w:rPr>
                </w:rPrChange>
              </w:rPr>
              <w:t>100</w:t>
            </w:r>
          </w:p>
        </w:tc>
        <w:tc>
          <w:tcPr>
            <w:tcW w:w="570" w:type="dxa"/>
            <w:tcBorders>
              <w:top w:val="nil"/>
              <w:left w:val="nil"/>
              <w:bottom w:val="single" w:color="000000" w:sz="12" w:space="0"/>
              <w:right w:val="nil"/>
            </w:tcBorders>
            <w:shd w:val="clear" w:color="auto" w:fill="FFFFFF"/>
            <w:vAlign w:val="center"/>
            <w:tcPrChange w:id="400" w:author="四季雨" w:date="2024-09-26T16:31:27Z">
              <w:tcPr>
                <w:tcW w:w="685" w:type="dxa"/>
                <w:tcBorders>
                  <w:top w:val="single" w:color="000000" w:sz="4" w:space="0"/>
                  <w:left w:val="single" w:color="000000" w:sz="4" w:space="0"/>
                  <w:bottom w:val="single" w:color="000000" w:sz="4" w:space="0"/>
                  <w:right w:val="single" w:color="000000" w:sz="4" w:space="0"/>
                </w:tcBorders>
                <w:shd w:val="clear" w:color="auto" w:fill="FFFFFF"/>
                <w:vAlign w:val="center"/>
                <w:tcPrChange w:id="401" w:author="四季雨" w:date="2024-09-26T16:31:27Z">
                  <w:tcPr>
                    <w:tcW w:w="825"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0202C6C1">
            <w:pPr>
              <w:widowControl/>
              <w:jc w:val="left"/>
              <w:textAlignment w:val="center"/>
              <w:rPr>
                <w:rFonts w:hint="eastAsia" w:ascii="Times New Roman" w:hAnsi="Times New Roman" w:eastAsia="宋体" w:cs="Times New Roman"/>
                <w:b/>
                <w:bCs w:val="0"/>
                <w:color w:val="000000"/>
                <w:kern w:val="0"/>
                <w:sz w:val="18"/>
                <w:szCs w:val="21"/>
                <w:lang w:val="en-US" w:eastAsia="zh-CN" w:bidi="ar-SA"/>
                <w:rPrChange w:id="403" w:author="四季雨" w:date="2024-09-26T16:32:22Z">
                  <w:rPr>
                    <w:rFonts w:hint="eastAsia" w:ascii="Times New Roman" w:hAnsi="Times New Roman" w:eastAsia="宋体" w:cs="Times New Roman"/>
                    <w:b w:val="0"/>
                    <w:bCs/>
                    <w:color w:val="000000"/>
                    <w:kern w:val="0"/>
                    <w:sz w:val="18"/>
                    <w:szCs w:val="21"/>
                    <w:lang w:val="en-US" w:eastAsia="zh-CN" w:bidi="ar-SA"/>
                  </w:rPr>
                </w:rPrChange>
              </w:rPr>
              <w:pPrChange w:id="402" w:author="四季雨" w:date="2024-09-26T16:32:22Z">
                <w:pPr>
                  <w:widowControl/>
                  <w:textAlignment w:val="center"/>
                </w:pPr>
              </w:pPrChange>
            </w:pPr>
            <w:r>
              <w:rPr>
                <w:rFonts w:hint="eastAsia" w:ascii="Times New Roman" w:hAnsi="Times New Roman" w:cs="Times New Roman"/>
                <w:b/>
                <w:bCs w:val="0"/>
                <w:color w:val="000000"/>
                <w:kern w:val="0"/>
                <w:szCs w:val="21"/>
                <w:rPrChange w:id="404" w:author="四季雨" w:date="2024-09-26T16:32:22Z">
                  <w:rPr>
                    <w:rFonts w:hint="eastAsia" w:ascii="Times New Roman" w:hAnsi="Times New Roman" w:cs="Times New Roman"/>
                    <w:b w:val="0"/>
                    <w:bCs/>
                    <w:color w:val="000000"/>
                    <w:kern w:val="0"/>
                    <w:szCs w:val="21"/>
                  </w:rPr>
                </w:rPrChange>
              </w:rPr>
              <w:t>97.4</w:t>
            </w:r>
          </w:p>
        </w:tc>
        <w:tc>
          <w:tcPr>
            <w:tcW w:w="570" w:type="dxa"/>
            <w:tcBorders>
              <w:top w:val="nil"/>
              <w:left w:val="nil"/>
              <w:bottom w:val="single" w:color="000000" w:sz="12" w:space="0"/>
              <w:right w:val="nil"/>
            </w:tcBorders>
            <w:shd w:val="clear" w:color="auto" w:fill="FFFFFF"/>
            <w:vAlign w:val="center"/>
            <w:tcPrChange w:id="405"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406" w:author="四季雨" w:date="2024-09-26T16:31:27Z">
                  <w:tcPr>
                    <w:tcW w:w="352"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601E7120">
            <w:pPr>
              <w:widowControl/>
              <w:jc w:val="left"/>
              <w:textAlignment w:val="center"/>
              <w:rPr>
                <w:rFonts w:hint="eastAsia" w:ascii="Times New Roman" w:hAnsi="Times New Roman" w:eastAsia="宋体" w:cs="Times New Roman"/>
                <w:b/>
                <w:bCs w:val="0"/>
                <w:color w:val="000000"/>
                <w:kern w:val="0"/>
                <w:sz w:val="18"/>
                <w:szCs w:val="21"/>
                <w:lang w:val="en-US" w:eastAsia="zh-CN" w:bidi="ar-SA"/>
                <w:rPrChange w:id="408" w:author="四季雨" w:date="2024-09-26T16:32:22Z">
                  <w:rPr>
                    <w:rFonts w:hint="eastAsia" w:ascii="Times New Roman" w:hAnsi="Times New Roman" w:eastAsia="宋体" w:cs="Times New Roman"/>
                    <w:b/>
                    <w:bCs/>
                    <w:color w:val="000000"/>
                    <w:kern w:val="0"/>
                    <w:sz w:val="18"/>
                    <w:szCs w:val="21"/>
                    <w:lang w:val="en-US" w:eastAsia="zh-CN" w:bidi="ar-SA"/>
                  </w:rPr>
                </w:rPrChange>
              </w:rPr>
              <w:pPrChange w:id="407" w:author="四季雨" w:date="2024-09-26T16:28:07Z">
                <w:pPr>
                  <w:widowControl/>
                  <w:textAlignment w:val="center"/>
                </w:pPr>
              </w:pPrChange>
            </w:pPr>
            <w:r>
              <w:rPr>
                <w:rFonts w:hint="eastAsia" w:ascii="Times New Roman" w:hAnsi="Times New Roman" w:cs="Times New Roman"/>
                <w:b/>
                <w:bCs w:val="0"/>
                <w:color w:val="000000"/>
                <w:kern w:val="0"/>
                <w:szCs w:val="21"/>
                <w:rPrChange w:id="409" w:author="四季雨" w:date="2024-09-26T16:32:22Z">
                  <w:rPr>
                    <w:rFonts w:hint="eastAsia" w:ascii="Times New Roman" w:hAnsi="Times New Roman" w:cs="Times New Roman"/>
                    <w:b/>
                    <w:bCs/>
                    <w:color w:val="000000"/>
                    <w:kern w:val="0"/>
                    <w:szCs w:val="21"/>
                  </w:rPr>
                </w:rPrChange>
              </w:rPr>
              <w:t>99.8</w:t>
            </w:r>
          </w:p>
        </w:tc>
        <w:tc>
          <w:tcPr>
            <w:tcW w:w="570" w:type="dxa"/>
            <w:tcBorders>
              <w:top w:val="nil"/>
              <w:left w:val="nil"/>
              <w:bottom w:val="single" w:color="000000" w:sz="12" w:space="0"/>
              <w:right w:val="nil"/>
            </w:tcBorders>
            <w:shd w:val="clear" w:color="auto" w:fill="FFFFFF"/>
            <w:vAlign w:val="center"/>
            <w:tcPrChange w:id="410" w:author="四季雨" w:date="2024-09-26T16:31:27Z">
              <w:tcPr>
                <w:tcW w:w="760" w:type="dxa"/>
                <w:tcBorders>
                  <w:top w:val="single" w:color="000000" w:sz="4" w:space="0"/>
                  <w:left w:val="single" w:color="000000" w:sz="4" w:space="0"/>
                  <w:bottom w:val="single" w:color="000000" w:sz="4" w:space="0"/>
                  <w:right w:val="single" w:color="000000" w:sz="4" w:space="0"/>
                </w:tcBorders>
                <w:shd w:val="clear" w:color="auto" w:fill="FFFFFF"/>
                <w:vAlign w:val="center"/>
                <w:tcPrChange w:id="411" w:author="四季雨" w:date="2024-09-26T16:31:27Z">
                  <w:tcPr>
                    <w:tcW w:w="916"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2E3B8095">
            <w:pPr>
              <w:widowControl/>
              <w:jc w:val="left"/>
              <w:textAlignment w:val="center"/>
              <w:rPr>
                <w:rFonts w:hint="eastAsia" w:ascii="Times New Roman" w:hAnsi="Times New Roman" w:eastAsia="宋体" w:cs="Times New Roman"/>
                <w:b/>
                <w:bCs w:val="0"/>
                <w:color w:val="000000"/>
                <w:kern w:val="0"/>
                <w:sz w:val="18"/>
                <w:szCs w:val="21"/>
                <w:lang w:val="en-US" w:eastAsia="zh-CN" w:bidi="ar-SA"/>
                <w:rPrChange w:id="413" w:author="四季雨" w:date="2024-09-26T16:32:22Z">
                  <w:rPr>
                    <w:rFonts w:hint="eastAsia" w:ascii="Times New Roman" w:hAnsi="Times New Roman" w:eastAsia="宋体" w:cs="Times New Roman"/>
                    <w:b w:val="0"/>
                    <w:bCs/>
                    <w:color w:val="000000"/>
                    <w:kern w:val="0"/>
                    <w:sz w:val="18"/>
                    <w:szCs w:val="21"/>
                    <w:lang w:val="en-US" w:eastAsia="zh-CN" w:bidi="ar-SA"/>
                  </w:rPr>
                </w:rPrChange>
              </w:rPr>
              <w:pPrChange w:id="412" w:author="四季雨" w:date="2024-09-26T16:32:22Z">
                <w:pPr>
                  <w:widowControl/>
                  <w:textAlignment w:val="center"/>
                </w:pPr>
              </w:pPrChange>
            </w:pPr>
            <w:r>
              <w:rPr>
                <w:rFonts w:hint="eastAsia" w:ascii="Times New Roman" w:hAnsi="Times New Roman" w:cs="Times New Roman"/>
                <w:b/>
                <w:bCs w:val="0"/>
                <w:color w:val="000000"/>
                <w:kern w:val="0"/>
                <w:szCs w:val="21"/>
                <w:rPrChange w:id="414" w:author="四季雨" w:date="2024-09-26T16:32:22Z">
                  <w:rPr>
                    <w:rFonts w:hint="eastAsia" w:ascii="Times New Roman" w:hAnsi="Times New Roman" w:cs="Times New Roman"/>
                    <w:b w:val="0"/>
                    <w:bCs/>
                    <w:color w:val="000000"/>
                    <w:kern w:val="0"/>
                    <w:szCs w:val="21"/>
                  </w:rPr>
                </w:rPrChange>
              </w:rPr>
              <w:t>94.4</w:t>
            </w:r>
          </w:p>
        </w:tc>
        <w:tc>
          <w:tcPr>
            <w:tcW w:w="571" w:type="dxa"/>
            <w:tcBorders>
              <w:top w:val="nil"/>
              <w:left w:val="nil"/>
              <w:bottom w:val="single" w:color="000000" w:sz="12" w:space="0"/>
              <w:right w:val="nil"/>
            </w:tcBorders>
            <w:shd w:val="clear" w:color="auto" w:fill="FFFFFF"/>
            <w:vAlign w:val="center"/>
            <w:tcPrChange w:id="415" w:author="四季雨" w:date="2024-09-26T16:31:27Z">
              <w:tcPr>
                <w:tcW w:w="505" w:type="dxa"/>
                <w:tcBorders>
                  <w:top w:val="single" w:color="000000" w:sz="4" w:space="0"/>
                  <w:left w:val="single" w:color="000000" w:sz="4" w:space="0"/>
                  <w:bottom w:val="single" w:color="000000" w:sz="4" w:space="0"/>
                  <w:right w:val="single" w:color="000000" w:sz="4" w:space="0"/>
                </w:tcBorders>
                <w:shd w:val="clear" w:color="auto" w:fill="FFFFFF"/>
                <w:vAlign w:val="center"/>
                <w:tcPrChange w:id="416" w:author="四季雨" w:date="2024-09-26T16:31:27Z">
                  <w:tcPr>
                    <w:tcW w:w="352"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tcPrChange>
          </w:tcPr>
          <w:p w14:paraId="20711C04">
            <w:pPr>
              <w:widowControl/>
              <w:jc w:val="left"/>
              <w:textAlignment w:val="center"/>
              <w:rPr>
                <w:rFonts w:hint="eastAsia" w:ascii="Times New Roman" w:hAnsi="Times New Roman" w:eastAsia="宋体" w:cs="Times New Roman"/>
                <w:b/>
                <w:bCs w:val="0"/>
                <w:color w:val="000000"/>
                <w:kern w:val="0"/>
                <w:sz w:val="18"/>
                <w:szCs w:val="21"/>
                <w:lang w:val="en-US" w:eastAsia="zh-CN" w:bidi="ar-SA"/>
                <w:rPrChange w:id="418" w:author="四季雨" w:date="2024-09-26T16:32:22Z">
                  <w:rPr>
                    <w:rFonts w:hint="eastAsia" w:ascii="Times New Roman" w:hAnsi="Times New Roman" w:eastAsia="宋体" w:cs="Times New Roman"/>
                    <w:b/>
                    <w:bCs/>
                    <w:color w:val="000000"/>
                    <w:kern w:val="0"/>
                    <w:sz w:val="18"/>
                    <w:szCs w:val="21"/>
                    <w:lang w:val="en-US" w:eastAsia="zh-CN" w:bidi="ar-SA"/>
                  </w:rPr>
                </w:rPrChange>
              </w:rPr>
              <w:pPrChange w:id="417" w:author="四季雨" w:date="2024-09-26T16:28:11Z">
                <w:pPr>
                  <w:widowControl/>
                  <w:textAlignment w:val="center"/>
                </w:pPr>
              </w:pPrChange>
            </w:pPr>
            <w:r>
              <w:rPr>
                <w:rFonts w:hint="eastAsia" w:ascii="Times New Roman" w:hAnsi="Times New Roman" w:cs="Times New Roman"/>
                <w:b/>
                <w:bCs w:val="0"/>
                <w:color w:val="000000"/>
                <w:kern w:val="0"/>
                <w:szCs w:val="21"/>
                <w:rPrChange w:id="419" w:author="四季雨" w:date="2024-09-26T16:32:22Z">
                  <w:rPr>
                    <w:rFonts w:hint="eastAsia" w:ascii="Times New Roman" w:hAnsi="Times New Roman" w:cs="Times New Roman"/>
                    <w:b/>
                    <w:bCs/>
                    <w:color w:val="000000"/>
                    <w:kern w:val="0"/>
                    <w:szCs w:val="21"/>
                  </w:rPr>
                </w:rPrChange>
              </w:rPr>
              <w:t>99.4</w:t>
            </w:r>
          </w:p>
        </w:tc>
      </w:tr>
    </w:tbl>
    <w:p w14:paraId="4117EE67">
      <w:pPr>
        <w:pStyle w:val="74"/>
        <w:ind w:firstLine="0" w:firstLineChars="0"/>
        <w:jc w:val="left"/>
        <w:sectPr>
          <w:type w:val="continuous"/>
          <w:pgSz w:w="11906" w:h="16838"/>
          <w:pgMar w:top="1134" w:right="850" w:bottom="850" w:left="850" w:header="567" w:footer="567" w:gutter="0"/>
          <w:cols w:space="425" w:num="1"/>
          <w:docGrid w:type="linesAndChars" w:linePitch="322" w:charSpace="460"/>
        </w:sectPr>
      </w:pPr>
    </w:p>
    <w:p w14:paraId="0F6B9007">
      <w:pPr>
        <w:pStyle w:val="74"/>
        <w:ind w:firstLine="420" w:firstLineChars="0"/>
        <w:jc w:val="left"/>
        <w:sectPr>
          <w:type w:val="continuous"/>
          <w:pgSz w:w="11906" w:h="16838"/>
          <w:pgMar w:top="1134" w:right="850" w:bottom="850" w:left="850" w:header="567" w:footer="567" w:gutter="0"/>
          <w:cols w:space="425" w:num="1"/>
          <w:docGrid w:type="linesAndChars" w:linePitch="322" w:charSpace="460"/>
        </w:sectPr>
      </w:pPr>
    </w:p>
    <w:p w14:paraId="3A7A9DDD">
      <w:pPr>
        <w:pStyle w:val="68"/>
        <w:numPr>
          <w:ilvl w:val="-1"/>
          <w:numId w:val="0"/>
        </w:numPr>
        <w:ind w:left="0" w:firstLine="0"/>
        <w:rPr>
          <w:sz w:val="24"/>
          <w:szCs w:val="24"/>
        </w:rPr>
      </w:pPr>
      <w:r>
        <w:rPr>
          <w:rFonts w:hint="eastAsia"/>
          <w:sz w:val="24"/>
          <w:szCs w:val="24"/>
        </w:rPr>
        <w:t>3</w:t>
      </w:r>
      <w:r>
        <w:rPr>
          <w:rFonts w:hint="eastAsia"/>
          <w:sz w:val="24"/>
          <w:szCs w:val="24"/>
        </w:rPr>
        <w:tab/>
      </w:r>
      <w:r>
        <w:rPr>
          <w:rFonts w:hint="eastAsia"/>
          <w:sz w:val="24"/>
          <w:szCs w:val="24"/>
        </w:rPr>
        <w:t>结束语</w:t>
      </w:r>
    </w:p>
    <w:p w14:paraId="581ACAC2">
      <w:pPr>
        <w:pStyle w:val="74"/>
        <w:ind w:firstLine="364"/>
        <w:rPr>
          <w:rFonts w:hint="eastAsia"/>
        </w:rPr>
      </w:pPr>
      <w:r>
        <w:rPr>
          <w:rFonts w:hint="eastAsia"/>
          <w:lang w:eastAsia="zh-CN"/>
        </w:rPr>
        <w:t>本文</w:t>
      </w:r>
      <w:r>
        <w:rPr>
          <w:rFonts w:hint="eastAsia"/>
        </w:rPr>
        <w:t>提出用于检测GAN生成图像的MaxPix，该算法通过强调</w:t>
      </w:r>
      <w:r>
        <w:rPr>
          <w:rFonts w:hint="eastAsia"/>
          <w:lang w:val="en-US" w:eastAsia="zh-CN"/>
        </w:rPr>
        <w:t>图像</w:t>
      </w:r>
      <w:r>
        <w:rPr>
          <w:rFonts w:hint="eastAsia"/>
        </w:rPr>
        <w:t>局部范围内的最大值来产生用于检测生成图像的特征。MaxPix算法主要创新是提出</w:t>
      </w:r>
      <w:r>
        <w:rPr>
          <w:rFonts w:hint="eastAsia"/>
          <w:lang w:eastAsia="zh-CN"/>
        </w:rPr>
        <w:t>了</w:t>
      </w:r>
      <w:r>
        <w:rPr>
          <w:rFonts w:hint="eastAsia"/>
        </w:rPr>
        <w:t>MaxSel</w:t>
      </w:r>
      <w:r>
        <w:rPr>
          <w:rFonts w:hint="eastAsia"/>
          <w:lang w:val="en-US" w:eastAsia="zh-CN"/>
        </w:rPr>
        <w:t>滤波算法</w:t>
      </w:r>
      <w:r>
        <w:rPr>
          <w:rFonts w:hint="eastAsia"/>
        </w:rPr>
        <w:t>和MA Block</w:t>
      </w:r>
      <w:r>
        <w:rPr>
          <w:rFonts w:hint="eastAsia"/>
          <w:lang w:eastAsia="zh-CN"/>
        </w:rPr>
        <w:t>。</w:t>
      </w:r>
      <w:r>
        <w:rPr>
          <w:rFonts w:hint="eastAsia"/>
          <w:lang w:val="en-US" w:eastAsia="zh-CN"/>
        </w:rPr>
        <w:t>在Wang和Faces-HQ数据集的对比</w:t>
      </w:r>
      <w:r>
        <w:rPr>
          <w:rFonts w:hint="eastAsia"/>
        </w:rPr>
        <w:t>实验</w:t>
      </w:r>
      <w:r>
        <w:rPr>
          <w:rFonts w:hint="eastAsia"/>
          <w:lang w:val="en-US" w:eastAsia="zh-CN"/>
        </w:rPr>
        <w:t>表明</w:t>
      </w:r>
      <w:r>
        <w:rPr>
          <w:rFonts w:hint="eastAsia"/>
          <w:lang w:eastAsia="zh-CN"/>
        </w:rPr>
        <w:t>MaxPix</w:t>
      </w:r>
      <w:r>
        <w:rPr>
          <w:rFonts w:hint="eastAsia"/>
        </w:rPr>
        <w:t>在泛化性能上优于对比</w:t>
      </w:r>
      <w:r>
        <w:rPr>
          <w:rFonts w:hint="eastAsia"/>
          <w:lang w:val="en-US" w:eastAsia="zh-CN"/>
        </w:rPr>
        <w:t>算法</w:t>
      </w:r>
      <w:r>
        <w:rPr>
          <w:rFonts w:hint="eastAsia"/>
        </w:rPr>
        <w:t>，</w:t>
      </w:r>
      <w:r>
        <w:rPr>
          <w:rFonts w:hint="eastAsia"/>
          <w:lang w:val="en-US" w:eastAsia="zh-CN"/>
        </w:rPr>
        <w:t>消融实验</w:t>
      </w:r>
      <w:r>
        <w:rPr>
          <w:rFonts w:hint="eastAsia"/>
        </w:rPr>
        <w:t>验证了MaxSel和MA Block对提升检测算法的检测</w:t>
      </w:r>
      <w:r>
        <w:rPr>
          <w:rFonts w:hint="eastAsia"/>
          <w:lang w:val="en-US" w:eastAsia="zh-CN"/>
        </w:rPr>
        <w:t>准确率和平均精度</w:t>
      </w:r>
      <w:r>
        <w:rPr>
          <w:rFonts w:hint="eastAsia"/>
        </w:rPr>
        <w:t>的重要性。</w:t>
      </w:r>
      <w:r>
        <w:rPr>
          <w:rFonts w:hint="eastAsia"/>
          <w:lang w:val="en-US" w:eastAsia="zh-CN"/>
        </w:rPr>
        <w:t>本文研究为检测生成图像提供了一定参考。</w:t>
      </w:r>
    </w:p>
    <w:p w14:paraId="6F4BD09C">
      <w:pPr>
        <w:pStyle w:val="68"/>
        <w:numPr>
          <w:ilvl w:val="-1"/>
          <w:numId w:val="0"/>
        </w:numPr>
        <w:ind w:left="0" w:firstLine="0"/>
        <w:rPr>
          <w:rFonts w:hint="eastAsia"/>
          <w:sz w:val="24"/>
          <w:szCs w:val="20"/>
        </w:rPr>
      </w:pPr>
      <w:r>
        <w:rPr>
          <w:rFonts w:hint="default"/>
          <w:sz w:val="24"/>
          <w:szCs w:val="20"/>
        </w:rPr>
        <w:t>4</w:t>
      </w:r>
      <w:r>
        <w:rPr>
          <w:rFonts w:hint="default"/>
          <w:sz w:val="24"/>
          <w:szCs w:val="20"/>
        </w:rPr>
        <w:tab/>
      </w:r>
      <w:r>
        <w:rPr>
          <w:rFonts w:hint="default"/>
          <w:sz w:val="24"/>
          <w:szCs w:val="20"/>
        </w:rPr>
        <w:t>参考文献</w:t>
      </w:r>
    </w:p>
    <w:p w14:paraId="07D11A7A">
      <w:pPr>
        <w:pStyle w:val="74"/>
        <w:ind w:firstLine="364"/>
      </w:pPr>
      <w:r>
        <w:rPr>
          <w:rFonts w:hint="eastAsia"/>
        </w:rPr>
        <w:t>[1]</w:t>
      </w:r>
      <w:r>
        <w:rPr>
          <w:rFonts w:hint="eastAsia"/>
        </w:rPr>
        <w:tab/>
      </w:r>
      <w:r>
        <w:rPr>
          <w:rFonts w:hint="eastAsia"/>
        </w:rPr>
        <w:t>Goodfellow I, Pouget-Abadie J, Mirza M, et al. Generative adversarial networks[J]. Communications of the ACM, 2020, 63(11): 139-144..</w:t>
      </w:r>
    </w:p>
    <w:p w14:paraId="047B0923">
      <w:pPr>
        <w:pStyle w:val="74"/>
        <w:ind w:firstLine="364"/>
      </w:pPr>
      <w:r>
        <w:rPr>
          <w:rFonts w:hint="eastAsia"/>
        </w:rPr>
        <w:t>[2]</w:t>
      </w:r>
      <w:r>
        <w:rPr>
          <w:rFonts w:hint="eastAsia"/>
        </w:rPr>
        <w:tab/>
      </w:r>
      <w:r>
        <w:rPr>
          <w:rFonts w:hint="eastAsia"/>
        </w:rPr>
        <w:t>张亚.基于深度学习的Deepfake检测方法研究[D].云南大学, 2022.</w:t>
      </w:r>
    </w:p>
    <w:p w14:paraId="3407DC34">
      <w:pPr>
        <w:pStyle w:val="74"/>
        <w:ind w:firstLine="364"/>
      </w:pPr>
      <w:r>
        <w:rPr>
          <w:rFonts w:hint="eastAsia"/>
        </w:rPr>
        <w:t>[3]</w:t>
      </w:r>
      <w:r>
        <w:rPr>
          <w:rFonts w:hint="eastAsia"/>
        </w:rPr>
        <w:tab/>
      </w:r>
      <w:r>
        <w:rPr>
          <w:rFonts w:hint="eastAsia"/>
        </w:rPr>
        <w:t>Yu N, Skripniuk V, Abdelnabi S, et al. Artificial fingerprinting for generative models: Rooting deepfake attribution in training data[C]//Proceedings of the IEEE/CVF International conference on computer vision. 2021: 14448-14457.</w:t>
      </w:r>
    </w:p>
    <w:p w14:paraId="3AEF82A2">
      <w:pPr>
        <w:pStyle w:val="74"/>
        <w:ind w:firstLine="364"/>
      </w:pPr>
      <w:r>
        <w:rPr>
          <w:rFonts w:hint="eastAsia"/>
        </w:rPr>
        <w:t>[4]</w:t>
      </w:r>
      <w:r>
        <w:rPr>
          <w:rFonts w:hint="eastAsia"/>
        </w:rPr>
        <w:tab/>
      </w:r>
      <w:r>
        <w:rPr>
          <w:rFonts w:hint="eastAsia"/>
        </w:rPr>
        <w:t>Li, Haodong, et al. "Identification of deep network generated images using disparities in color components." Signal Processing 174 (2020): 107616.</w:t>
      </w:r>
    </w:p>
    <w:p w14:paraId="7DB33EF8">
      <w:pPr>
        <w:pStyle w:val="74"/>
        <w:ind w:firstLine="364"/>
      </w:pPr>
      <w:r>
        <w:rPr>
          <w:rFonts w:hint="eastAsia"/>
        </w:rPr>
        <w:t>[5]</w:t>
      </w:r>
      <w:r>
        <w:rPr>
          <w:rFonts w:hint="eastAsia"/>
        </w:rPr>
        <w:tab/>
      </w:r>
      <w:r>
        <w:rPr>
          <w:rFonts w:hint="eastAsia"/>
        </w:rPr>
        <w:t>Wang, Sheng-Yu, et al. "CNN-generated images are surprisingly easy to spot. for now." Proceedings of the IEEE/CVF conference on computer vision and pattern recognition. 2020.</w:t>
      </w:r>
    </w:p>
    <w:p w14:paraId="26028D9F">
      <w:pPr>
        <w:pStyle w:val="74"/>
        <w:ind w:firstLine="364"/>
      </w:pPr>
      <w:r>
        <w:rPr>
          <w:rFonts w:hint="eastAsia"/>
        </w:rPr>
        <w:t>[6]</w:t>
      </w:r>
      <w:r>
        <w:rPr>
          <w:rFonts w:hint="eastAsia"/>
        </w:rPr>
        <w:tab/>
      </w:r>
      <w:r>
        <w:rPr>
          <w:rFonts w:hint="eastAsia"/>
        </w:rPr>
        <w:t>Brock, Andrew, Jeff Donahue, and Karen Simonyan. "Large scale GAN training for high fidelity natural image synthesis." arxiv preprint arxiv:1809.11096 (2018).</w:t>
      </w:r>
    </w:p>
    <w:p w14:paraId="01D2549B">
      <w:pPr>
        <w:pStyle w:val="74"/>
        <w:ind w:firstLine="364"/>
      </w:pPr>
      <w:r>
        <w:rPr>
          <w:rFonts w:hint="eastAsia"/>
        </w:rPr>
        <w:t>[7]</w:t>
      </w:r>
      <w:r>
        <w:rPr>
          <w:rFonts w:hint="eastAsia"/>
        </w:rPr>
        <w:tab/>
      </w:r>
      <w:r>
        <w:rPr>
          <w:rFonts w:hint="eastAsia"/>
        </w:rPr>
        <w:t>Choi, Yunjey, et al. "Stargan: Unified generative adversarial networks for multi-domain image-to-image translation." Proceedings of the IEEE conference on computer vision and pattern recognition. 2018.</w:t>
      </w:r>
    </w:p>
    <w:p w14:paraId="3E15545F">
      <w:pPr>
        <w:pStyle w:val="74"/>
        <w:ind w:firstLine="364"/>
      </w:pPr>
      <w:r>
        <w:rPr>
          <w:rFonts w:hint="eastAsia"/>
        </w:rPr>
        <w:t>[8]</w:t>
      </w:r>
      <w:r>
        <w:rPr>
          <w:rFonts w:hint="eastAsia"/>
        </w:rPr>
        <w:tab/>
      </w:r>
      <w:r>
        <w:rPr>
          <w:rFonts w:hint="eastAsia"/>
        </w:rPr>
        <w:t>Park, Taesung, et al. "Semantic image synthesis with spatially-adaptive normalization." Proceedings of the IEEE/CVF conference on computer vision and pattern recognition. 2019.</w:t>
      </w:r>
    </w:p>
    <w:p w14:paraId="3FF0ABF2">
      <w:pPr>
        <w:pStyle w:val="74"/>
        <w:ind w:firstLine="364"/>
      </w:pPr>
      <w:r>
        <w:rPr>
          <w:rFonts w:hint="eastAsia"/>
        </w:rPr>
        <w:t>[9]</w:t>
      </w:r>
      <w:r>
        <w:rPr>
          <w:rFonts w:hint="eastAsia"/>
        </w:rPr>
        <w:tab/>
      </w:r>
      <w:r>
        <w:rPr>
          <w:rFonts w:hint="eastAsia"/>
        </w:rPr>
        <w:t>Chen B, Tan W, Wang Y, et al. Distinguishing Between Natural and GAN‐Generated Face Images by Combining Global and Local Features[J]. Chinese Journal of Electronics, 2022, 31(1): 59-67.</w:t>
      </w:r>
    </w:p>
    <w:p w14:paraId="18238580">
      <w:pPr>
        <w:pStyle w:val="74"/>
        <w:ind w:firstLine="364"/>
      </w:pPr>
      <w:r>
        <w:rPr>
          <w:rFonts w:hint="eastAsia"/>
        </w:rPr>
        <w:t>[10]</w:t>
      </w:r>
      <w:r>
        <w:rPr>
          <w:rFonts w:hint="eastAsia"/>
        </w:rPr>
        <w:tab/>
      </w:r>
      <w:r>
        <w:rPr>
          <w:rFonts w:hint="eastAsia"/>
        </w:rPr>
        <w:t>Liu, Yun, et al. "Detection of GAN generated image using color gradient representation." Journal of Visual Communication and Image Representation 95 (2023): 103876.</w:t>
      </w:r>
    </w:p>
    <w:p w14:paraId="5F94F1A9">
      <w:pPr>
        <w:pStyle w:val="74"/>
        <w:ind w:firstLine="364"/>
      </w:pPr>
      <w:r>
        <w:rPr>
          <w:rFonts w:hint="eastAsia"/>
        </w:rPr>
        <w:t>[11]</w:t>
      </w:r>
      <w:r>
        <w:rPr>
          <w:rFonts w:hint="eastAsia"/>
        </w:rPr>
        <w:tab/>
      </w:r>
      <w:r>
        <w:rPr>
          <w:rFonts w:hint="eastAsia"/>
        </w:rPr>
        <w:t>Guo H, Hu S, Wang X, et al. Eyes tell all: Irregular pupil shapes reveal GAN-generated faces[C]//ICASSP 2022-2022 IEEE International Conference on Acoustics, Speech and Signal Processing (ICASSP). IEEE, 2022: 2904-2908.</w:t>
      </w:r>
    </w:p>
    <w:p w14:paraId="072C1D44">
      <w:pPr>
        <w:pStyle w:val="74"/>
        <w:ind w:firstLine="364"/>
      </w:pPr>
      <w:r>
        <w:rPr>
          <w:rFonts w:hint="eastAsia"/>
        </w:rPr>
        <w:t>[12]</w:t>
      </w:r>
      <w:r>
        <w:rPr>
          <w:rFonts w:hint="eastAsia"/>
        </w:rPr>
        <w:tab/>
      </w:r>
      <w:r>
        <w:rPr>
          <w:rFonts w:hint="eastAsia"/>
        </w:rPr>
        <w:t>Zhang X, Karaman S, Chang S F. Detecting and simulating artifacts in GAN fake images[C]//2019 IEEE international workshop on information forensics and security (WIFS). IEEE, 2019: 1-6.</w:t>
      </w:r>
    </w:p>
    <w:p w14:paraId="69D1DFCE">
      <w:pPr>
        <w:pStyle w:val="74"/>
        <w:ind w:firstLine="364"/>
      </w:pPr>
      <w:r>
        <w:rPr>
          <w:rFonts w:hint="eastAsia"/>
        </w:rPr>
        <w:t>[13]</w:t>
      </w:r>
      <w:r>
        <w:rPr>
          <w:rFonts w:hint="eastAsia"/>
        </w:rPr>
        <w:tab/>
      </w:r>
      <w:r>
        <w:rPr>
          <w:rFonts w:hint="eastAsia"/>
        </w:rPr>
        <w:t>Frank J, Eisenhofer T, Schönherr L, et al. Leveraging frequency analysis for deep fake image recognition[C]//International conference on machine learning. PMLR, 2020: 3247-3258.</w:t>
      </w:r>
    </w:p>
    <w:p w14:paraId="249BE515">
      <w:pPr>
        <w:pStyle w:val="74"/>
        <w:ind w:firstLine="364"/>
      </w:pPr>
      <w:r>
        <w:rPr>
          <w:rFonts w:hint="eastAsia"/>
        </w:rPr>
        <w:t>[14]</w:t>
      </w:r>
      <w:r>
        <w:rPr>
          <w:rFonts w:hint="eastAsia"/>
        </w:rPr>
        <w:tab/>
      </w:r>
      <w:r>
        <w:rPr>
          <w:rFonts w:hint="eastAsia"/>
        </w:rPr>
        <w:t>Liu, Honggu, et al. "Spatial-phase shallow learning: rethinking face forgery detection in frequency domain." Proceedings of the IEEE/CVF conference on computer vision and pattern recognition. 2021.</w:t>
      </w:r>
    </w:p>
    <w:p w14:paraId="2C749CCC">
      <w:pPr>
        <w:pStyle w:val="74"/>
        <w:ind w:firstLine="364"/>
      </w:pPr>
      <w:r>
        <w:rPr>
          <w:rFonts w:hint="eastAsia"/>
        </w:rPr>
        <w:t>[15]</w:t>
      </w:r>
      <w:r>
        <w:rPr>
          <w:rFonts w:hint="eastAsia"/>
        </w:rPr>
        <w:tab/>
      </w:r>
      <w:r>
        <w:rPr>
          <w:rFonts w:hint="eastAsia"/>
        </w:rPr>
        <w:t xml:space="preserve">Andreas Rossler, Davide Cozzolino, Luisa Verdoliva, Christian Riess, Justus Thies, and Matthias Nießner. Faceforensics++: Learning to detect manipulated facial images. In Proceedings of the IEEE International Conference on Computer Vision, pages 1–11, 2019. </w:t>
      </w:r>
    </w:p>
    <w:p w14:paraId="4EE457E4">
      <w:pPr>
        <w:pStyle w:val="74"/>
        <w:ind w:firstLine="364"/>
      </w:pPr>
      <w:r>
        <w:rPr>
          <w:rFonts w:hint="eastAsia"/>
        </w:rPr>
        <w:t>[16]</w:t>
      </w:r>
      <w:r>
        <w:rPr>
          <w:rFonts w:hint="eastAsia"/>
        </w:rPr>
        <w:tab/>
      </w:r>
      <w:r>
        <w:rPr>
          <w:rFonts w:hint="eastAsia"/>
        </w:rPr>
        <w:t>Yuezun Li, Xin Yang, Pu Sun, Honggang Qi, and Siwei Lyu. Celeb-df: A large-scale challenging dataset for deepfake forensics. In Proceedings of the IEEE/CVF Conference on Computer Vision and Pattern Recognition, pages 3207–3216,2020.</w:t>
      </w:r>
    </w:p>
    <w:p w14:paraId="24F4DDAF">
      <w:pPr>
        <w:pStyle w:val="74"/>
        <w:ind w:firstLine="364"/>
      </w:pPr>
      <w:r>
        <w:rPr>
          <w:rFonts w:hint="eastAsia"/>
        </w:rPr>
        <w:t>[17]</w:t>
      </w:r>
      <w:r>
        <w:rPr>
          <w:rFonts w:hint="eastAsia"/>
        </w:rPr>
        <w:tab/>
      </w:r>
      <w:r>
        <w:rPr>
          <w:rFonts w:hint="eastAsia"/>
        </w:rPr>
        <w:t>Tian, Cheng, et al. "Frequency-aware attentional feature fusion for deepfake detection." ICASSP 2023-2023 IEEE International Conference on Acoustics, Speech and Signal Processing (ICASSP). IEEE, 2023.</w:t>
      </w:r>
    </w:p>
    <w:p w14:paraId="62F84ADC">
      <w:pPr>
        <w:pStyle w:val="74"/>
        <w:ind w:firstLine="364"/>
      </w:pPr>
      <w:r>
        <w:rPr>
          <w:rFonts w:hint="eastAsia"/>
        </w:rPr>
        <w:t>[18]</w:t>
      </w:r>
      <w:r>
        <w:rPr>
          <w:rFonts w:hint="eastAsia"/>
        </w:rPr>
        <w:tab/>
      </w:r>
      <w:r>
        <w:rPr>
          <w:rFonts w:hint="eastAsia"/>
        </w:rPr>
        <w:t>Wang, Bo, et al. "Frequency domain filtered residual network for deepfake detection." Mathematics 11.4 (2023): 816.</w:t>
      </w:r>
    </w:p>
    <w:p w14:paraId="7A956C87">
      <w:pPr>
        <w:pStyle w:val="74"/>
        <w:ind w:firstLine="364"/>
      </w:pPr>
      <w:r>
        <w:rPr>
          <w:rFonts w:hint="eastAsia"/>
        </w:rPr>
        <w:t>[19]</w:t>
      </w:r>
      <w:r>
        <w:rPr>
          <w:rFonts w:hint="eastAsia"/>
        </w:rPr>
        <w:tab/>
      </w:r>
      <w:r>
        <w:rPr>
          <w:rFonts w:hint="eastAsia"/>
        </w:rPr>
        <w:t>Miao, Changtao, et al. "F 2 trans: High-frequency fine-grained transformer for face forgery detection." IEEE Transactions on Information Forensics and Security 18 (2023): 1039-1051.</w:t>
      </w:r>
    </w:p>
    <w:p w14:paraId="541964AC">
      <w:pPr>
        <w:pStyle w:val="74"/>
        <w:ind w:firstLine="364"/>
      </w:pPr>
      <w:r>
        <w:rPr>
          <w:rFonts w:hint="eastAsia"/>
        </w:rPr>
        <w:t>[20]</w:t>
      </w:r>
      <w:r>
        <w:rPr>
          <w:rFonts w:hint="eastAsia"/>
        </w:rPr>
        <w:tab/>
      </w:r>
      <w:r>
        <w:rPr>
          <w:rFonts w:hint="eastAsia"/>
        </w:rPr>
        <w:t>Yang, Gaoming, et al. "FDS_2D: rethinking magnitude-phase features for DeepFake detection." Multimedia Systems 29.4 (2023): 2399-2413.</w:t>
      </w:r>
    </w:p>
    <w:p w14:paraId="0CA25C57">
      <w:pPr>
        <w:pStyle w:val="74"/>
        <w:ind w:firstLine="364"/>
      </w:pPr>
      <w:r>
        <w:rPr>
          <w:rFonts w:hint="eastAsia"/>
        </w:rPr>
        <w:t>[21]</w:t>
      </w:r>
      <w:r>
        <w:rPr>
          <w:rFonts w:hint="eastAsia"/>
        </w:rPr>
        <w:tab/>
      </w:r>
      <w:r>
        <w:rPr>
          <w:rFonts w:hint="eastAsia"/>
        </w:rPr>
        <w:t>Durall R, Keuper M, Keuper J. Watch your up-convolution: Cnn based generative deep neural networks are failing to reproduce spectral distributions[C]//Proceedings of the IEEE/CVF conference on computer vision and pattern recognition. 2020: 7890-7899.</w:t>
      </w:r>
    </w:p>
    <w:p w14:paraId="6184522C">
      <w:pPr>
        <w:pStyle w:val="74"/>
        <w:ind w:firstLine="364"/>
      </w:pPr>
      <w:r>
        <w:rPr>
          <w:rFonts w:hint="eastAsia"/>
        </w:rPr>
        <w:t>[22]</w:t>
      </w:r>
      <w:r>
        <w:rPr>
          <w:rFonts w:hint="eastAsia"/>
        </w:rPr>
        <w:tab/>
      </w:r>
      <w:r>
        <w:rPr>
          <w:rFonts w:hint="eastAsia"/>
        </w:rPr>
        <w:t>Jeong Y, Kim D, Ro Y, et al. FrePGAN: robust deepfake detection using frequency-level perturbations[C]//Proceedings of the AAAI Conference on Artificial Intelligence. 2022, 36(1): 1060-1068.</w:t>
      </w:r>
    </w:p>
    <w:p w14:paraId="5DA0841F">
      <w:pPr>
        <w:pStyle w:val="74"/>
        <w:ind w:firstLine="364"/>
        <w:rPr>
          <w:rFonts w:hint="eastAsia"/>
        </w:rPr>
      </w:pPr>
      <w:r>
        <w:rPr>
          <w:rFonts w:hint="eastAsia"/>
        </w:rPr>
        <w:t>[23]</w:t>
      </w:r>
      <w:r>
        <w:rPr>
          <w:rFonts w:hint="eastAsia"/>
        </w:rPr>
        <w:tab/>
      </w:r>
      <w:r>
        <w:rPr>
          <w:rFonts w:hint="eastAsia"/>
        </w:rPr>
        <w:t>He Y, Yu N, Keuper M, et al. Beyond the spectrum: Detecting deepfakes via re-synthesis[J]. arxiv preprint arxiv:2105.14376, 2021.</w:t>
      </w:r>
    </w:p>
    <w:p w14:paraId="62C523C1">
      <w:pPr>
        <w:pStyle w:val="74"/>
        <w:ind w:firstLine="364"/>
        <w:rPr>
          <w:rFonts w:hint="eastAsia"/>
        </w:rPr>
      </w:pPr>
      <w:r>
        <w:rPr>
          <w:rFonts w:hint="eastAsia"/>
          <w:lang w:val="en-US" w:eastAsia="zh-CN"/>
        </w:rPr>
        <w:t>[24]</w:t>
      </w:r>
      <w:r>
        <w:rPr>
          <w:rFonts w:hint="eastAsia"/>
          <w:lang w:val="en-US" w:eastAsia="zh-CN"/>
        </w:rPr>
        <w:tab/>
      </w:r>
      <w:r>
        <w:rPr>
          <w:rFonts w:hint="eastAsia"/>
        </w:rPr>
        <w:t>Tanaka M, Shiota S, Kiya H. A universal detector of CNN-generated images using properties of checkerboard artifacts in the frequency domain[C]//2021 IEEE 10th Global Conference on Consumer Electronics (GCCE). IEEE, 2021: 103-106.</w:t>
      </w:r>
    </w:p>
    <w:p w14:paraId="7BC1AEEA">
      <w:pPr>
        <w:pStyle w:val="74"/>
        <w:ind w:firstLine="364"/>
        <w:rPr>
          <w:rFonts w:hint="eastAsia"/>
        </w:rPr>
      </w:pPr>
      <w:r>
        <w:rPr>
          <w:rFonts w:hint="eastAsia"/>
          <w:lang w:val="en-US" w:eastAsia="zh-CN"/>
        </w:rPr>
        <w:t>[25]</w:t>
      </w:r>
      <w:r>
        <w:rPr>
          <w:rFonts w:hint="eastAsia"/>
          <w:lang w:val="en-US" w:eastAsia="zh-CN"/>
        </w:rPr>
        <w:tab/>
      </w:r>
      <w:r>
        <w:rPr>
          <w:rFonts w:hint="eastAsia"/>
        </w:rPr>
        <w:t>Dong C, Kumar A, Liu E. Think twice before detecting gan-generated fake images from their spectral domain imprints[C]//Proceedings of the IEEE/CVF conference on computer vision and pattern recognition. 2022: 7865-7874.</w:t>
      </w:r>
    </w:p>
    <w:p w14:paraId="460BDC29">
      <w:pPr>
        <w:pStyle w:val="74"/>
        <w:ind w:firstLine="364"/>
        <w:rPr>
          <w:rFonts w:hint="eastAsia"/>
        </w:rPr>
      </w:pPr>
      <w:r>
        <w:rPr>
          <w:rFonts w:hint="eastAsia"/>
        </w:rPr>
        <w:t>[2</w:t>
      </w:r>
      <w:r>
        <w:rPr>
          <w:rFonts w:hint="eastAsia"/>
          <w:lang w:val="en-US" w:eastAsia="zh-CN"/>
        </w:rPr>
        <w:t>6</w:t>
      </w:r>
      <w:r>
        <w:rPr>
          <w:rFonts w:hint="eastAsia"/>
        </w:rPr>
        <w:t>]</w:t>
      </w:r>
      <w:r>
        <w:rPr>
          <w:rFonts w:hint="eastAsia"/>
        </w:rPr>
        <w:tab/>
      </w:r>
      <w:r>
        <w:rPr>
          <w:rFonts w:hint="eastAsia"/>
        </w:rPr>
        <w:t>Jeong, Yonghyun, et al. "Bihpf: Bilateral high-pass filters for robust deepfake detection." Proceedings of the IEEE/CVF Winter Conference on Applications of Computer Vision. 2022.</w:t>
      </w:r>
    </w:p>
    <w:p w14:paraId="54D6DE74">
      <w:pPr>
        <w:pStyle w:val="74"/>
        <w:ind w:firstLine="364"/>
        <w:rPr>
          <w:rFonts w:hint="eastAsia"/>
        </w:rPr>
      </w:pPr>
      <w:r>
        <w:rPr>
          <w:rFonts w:hint="eastAsia"/>
          <w:lang w:val="en-US" w:eastAsia="zh-CN"/>
        </w:rPr>
        <w:t>[27]</w:t>
      </w:r>
      <w:r>
        <w:rPr>
          <w:rFonts w:hint="eastAsia"/>
          <w:lang w:val="en-US" w:eastAsia="zh-CN"/>
        </w:rPr>
        <w:tab/>
      </w:r>
      <w:r>
        <w:rPr>
          <w:rFonts w:hint="eastAsia"/>
        </w:rPr>
        <w:t>Arruda P H R. Synthetic image detection using a modern CNN and noise patterns[D]. , 2023.</w:t>
      </w:r>
    </w:p>
    <w:p w14:paraId="55143550">
      <w:pPr>
        <w:pStyle w:val="74"/>
        <w:ind w:firstLine="364"/>
      </w:pPr>
      <w:r>
        <w:rPr>
          <w:rFonts w:hint="eastAsia"/>
        </w:rPr>
        <w:t>[2</w:t>
      </w:r>
      <w:r>
        <w:rPr>
          <w:rFonts w:hint="eastAsia"/>
          <w:lang w:val="en-US" w:eastAsia="zh-CN"/>
        </w:rPr>
        <w:t>8</w:t>
      </w:r>
      <w:r>
        <w:rPr>
          <w:rFonts w:hint="eastAsia"/>
        </w:rPr>
        <w:t>]</w:t>
      </w:r>
      <w:r>
        <w:rPr>
          <w:rFonts w:hint="eastAsia"/>
        </w:rPr>
        <w:tab/>
      </w:r>
      <w:r>
        <w:rPr>
          <w:rFonts w:hint="eastAsia"/>
        </w:rPr>
        <w:t>Deng, X., Zhao, B., Guan, Z., &amp; Xu, M. (2023). New finding and unified framework for fake image detection. IEEE Signal Processing Letters, 30, 90-94.</w:t>
      </w:r>
    </w:p>
    <w:p w14:paraId="1A675887">
      <w:pPr>
        <w:pStyle w:val="74"/>
        <w:ind w:firstLine="364"/>
      </w:pPr>
      <w:r>
        <w:rPr>
          <w:rFonts w:hint="eastAsia"/>
        </w:rPr>
        <w:t>[2</w:t>
      </w:r>
      <w:r>
        <w:rPr>
          <w:rFonts w:hint="eastAsia"/>
          <w:lang w:val="en-US" w:eastAsia="zh-CN"/>
        </w:rPr>
        <w:t>9</w:t>
      </w:r>
      <w:r>
        <w:rPr>
          <w:rFonts w:hint="eastAsia"/>
        </w:rPr>
        <w:t>]</w:t>
      </w:r>
      <w:r>
        <w:rPr>
          <w:rFonts w:hint="eastAsia"/>
          <w:lang w:val="en-US" w:eastAsia="zh-CN"/>
        </w:rPr>
        <w:tab/>
      </w:r>
      <w:r>
        <w:rPr>
          <w:rFonts w:hint="eastAsia"/>
        </w:rPr>
        <w:t>Guo, Zhiqing, et al. "Rethinking gradient operator for exposing AI-enabled face forgeries." Expert Systems with Applications 215 (2023): 119361.</w:t>
      </w:r>
    </w:p>
    <w:p w14:paraId="280A4E15">
      <w:pPr>
        <w:pStyle w:val="74"/>
        <w:ind w:firstLine="364"/>
        <w:rPr>
          <w:rFonts w:hint="eastAsia"/>
        </w:rPr>
      </w:pPr>
      <w:r>
        <w:rPr>
          <w:rFonts w:hint="eastAsia"/>
        </w:rPr>
        <w:t>[</w:t>
      </w:r>
      <w:r>
        <w:rPr>
          <w:rFonts w:hint="eastAsia"/>
          <w:lang w:val="en-US" w:eastAsia="zh-CN"/>
        </w:rPr>
        <w:t>30</w:t>
      </w:r>
      <w:r>
        <w:rPr>
          <w:rFonts w:hint="eastAsia"/>
        </w:rPr>
        <w:t>]</w:t>
      </w:r>
      <w:r>
        <w:rPr>
          <w:rFonts w:hint="eastAsia"/>
          <w:lang w:val="en-US" w:eastAsia="zh-CN"/>
        </w:rPr>
        <w:tab/>
      </w:r>
      <w:r>
        <w:rPr>
          <w:rFonts w:hint="eastAsia"/>
        </w:rPr>
        <w:t>Van der Maaten, Laurens, and Geoffrey Hinton. "Visualizing data using t-SNE." Journal of machine learning research 9.11 (2008).</w:t>
      </w:r>
    </w:p>
    <w:p w14:paraId="60B09AC4">
      <w:pPr>
        <w:pStyle w:val="74"/>
        <w:ind w:firstLine="364"/>
        <w:rPr>
          <w:rFonts w:hint="eastAsia"/>
        </w:rPr>
        <w:sectPr>
          <w:type w:val="continuous"/>
          <w:pgSz w:w="11906" w:h="16838"/>
          <w:pgMar w:top="1134" w:right="850" w:bottom="850" w:left="850" w:header="567" w:footer="567" w:gutter="0"/>
          <w:cols w:equalWidth="0" w:num="2">
            <w:col w:w="4890" w:space="425"/>
            <w:col w:w="4890"/>
          </w:cols>
          <w:docGrid w:type="linesAndChars" w:linePitch="322" w:charSpace="460"/>
        </w:sectPr>
      </w:pPr>
    </w:p>
    <w:p w14:paraId="4B93E33A">
      <w:pPr>
        <w:pStyle w:val="74"/>
        <w:ind w:firstLine="364"/>
        <w:rPr>
          <w:rFonts w:hint="eastAsia"/>
        </w:rPr>
      </w:pPr>
    </w:p>
    <w:sectPr>
      <w:type w:val="continuous"/>
      <w:pgSz w:w="11906" w:h="16838"/>
      <w:pgMar w:top="1134" w:right="850" w:bottom="850" w:left="850" w:header="567" w:footer="567" w:gutter="0"/>
      <w:cols w:space="425" w:num="1"/>
      <w:docGrid w:type="linesAndChars" w:linePitch="322" w:charSpace="4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xb21cn" w:date="2024-07-17T15:19:00Z" w:initials="">
    <w:p w14:paraId="20C826D4">
      <w:pPr>
        <w:pStyle w:val="7"/>
      </w:pPr>
      <w:r>
        <w:t>为什么要与这个对比？不用其他数据集</w:t>
      </w:r>
      <w:r>
        <w:rPr>
          <w:rFonts w:hint="eastAsia"/>
        </w:rPr>
        <w:t xml:space="preserve"> 或者更多的数据集？ 该数据集已相关研究人员广泛采用，作为验证。。。。数据集之一。</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20C826D4"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modern"/>
    <w:pitch w:val="default"/>
    <w:sig w:usb0="800002BF" w:usb1="38CF7CFA" w:usb2="00000016" w:usb3="00000000" w:csb0="00040001"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082980">
    <w:pPr>
      <w:pStyle w:val="64"/>
    </w:pPr>
    <w:r>
      <w:rPr>
        <w:rFonts w:hint="eastAsia"/>
      </w:rPr>
      <w:t>——————————</w:t>
    </w:r>
  </w:p>
  <w:p w14:paraId="3DA92978">
    <w:pPr>
      <w:pStyle w:val="64"/>
    </w:pPr>
    <w:bookmarkStart w:id="7" w:name="AROC_FUND"/>
    <w:r>
      <w:rPr>
        <w:rFonts w:hint="eastAsia"/>
      </w:rPr>
      <w:t>　　</w:t>
    </w:r>
    <w:r>
      <w:rPr>
        <w:rStyle w:val="66"/>
        <w:rFonts w:hint="eastAsia"/>
      </w:rPr>
      <w:t>基金项目</w:t>
    </w:r>
    <w:r>
      <w:rPr>
        <w:rFonts w:hint="eastAsia"/>
      </w:rPr>
      <w:t>：国家自然科学基金资助项目（12171114）；</w:t>
    </w:r>
    <w:r>
      <w:rPr>
        <w:rFonts w:hint="eastAsia" w:ascii="楷体" w:hAnsi="楷体"/>
      </w:rPr>
      <w:t>广东省自然科学基金（编号：2024A1515011976）。</w:t>
    </w:r>
  </w:p>
  <w:bookmarkEnd w:id="7"/>
  <w:p w14:paraId="31755A9C">
    <w:pPr>
      <w:pStyle w:val="64"/>
      <w:ind w:firstLine="300"/>
    </w:pPr>
    <w:bookmarkStart w:id="8" w:name="AROC_INTRO"/>
    <w:r>
      <w:rPr>
        <w:rStyle w:val="66"/>
        <w:rFonts w:hint="eastAsia"/>
      </w:rPr>
      <w:t>作者简介</w:t>
    </w:r>
    <w:r>
      <w:rPr>
        <w:rFonts w:hint="eastAsia"/>
      </w:rPr>
      <w:t>：戴荣浩（</w:t>
    </w:r>
    <w:r>
      <w:t>19</w:t>
    </w:r>
    <w:r>
      <w:rPr>
        <w:rFonts w:hint="eastAsia"/>
      </w:rPr>
      <w:t>97</w:t>
    </w:r>
    <w:r>
      <w:t>-</w:t>
    </w:r>
    <w:r>
      <w:rPr>
        <w:rFonts w:hint="eastAsia"/>
      </w:rPr>
      <w:t>），男，籍贯</w:t>
    </w:r>
    <w:r>
      <w:rPr>
        <w:rFonts w:hint="eastAsia" w:ascii="楷体" w:hAnsi="楷体"/>
      </w:rPr>
      <w:t>广东省云浮市罗定市</w:t>
    </w:r>
    <w:r>
      <w:rPr>
        <w:rFonts w:hint="eastAsia"/>
      </w:rPr>
      <w:t>，职称，职务，学位硕士研究生，主要研究方向为GAN生成图像的检测；彭浚西（</w:t>
    </w:r>
    <w:r>
      <w:t>19</w:t>
    </w:r>
    <w:r>
      <w:rPr>
        <w:rFonts w:hint="eastAsia"/>
      </w:rPr>
      <w:t>78</w:t>
    </w:r>
    <w:r>
      <w:t>-</w:t>
    </w:r>
    <w:r>
      <w:rPr>
        <w:rFonts w:hint="eastAsia"/>
      </w:rPr>
      <w:t>），男（民族）（通信作者），籍贯湖南省岳阳市，职称教授，职务硕士生导师、博士后导师，学位博士，主要研究方向为人工智能技术及应用、网络安全（</w:t>
    </w:r>
    <w:r>
      <w:rPr>
        <w:rFonts w:ascii="微软雅黑" w:hAnsi="微软雅黑" w:eastAsia="微软雅黑" w:cs="微软雅黑"/>
        <w:color w:val="333333"/>
        <w:sz w:val="16"/>
        <w:szCs w:val="16"/>
        <w:shd w:val="clear" w:color="auto" w:fill="FFFFFF"/>
      </w:rPr>
      <w:t>flyingday@139.com</w:t>
    </w:r>
    <w:r>
      <w:rPr>
        <w:rFonts w:hint="eastAsia"/>
      </w:rPr>
      <w:t>）</w:t>
    </w:r>
    <w:bookmarkEnd w:id="8"/>
    <w:r>
      <w:rPr>
        <w:rFonts w:hint="eastAsia"/>
      </w:rPr>
      <w:t>。</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2BCDF9">
    <w:pPr>
      <w:pStyle w:val="63"/>
    </w:pPr>
    <w:r>
      <w:rPr>
        <w:rFonts w:hint="eastAsia"/>
      </w:rPr>
      <w:t>投稿</w:t>
    </w:r>
    <w:r>
      <w:rPr>
        <w:rFonts w:hint="eastAsia"/>
      </w:rPr>
      <w:tab/>
    </w:r>
    <w:r>
      <w:rPr>
        <w:rFonts w:hint="eastAsia"/>
      </w:rPr>
      <w:t>计算机应用研究</w:t>
    </w:r>
    <w:r>
      <w:rPr>
        <w:rFonts w:hint="eastAsia"/>
      </w:rPr>
      <w:tab/>
    </w:r>
    <w:r>
      <w:rPr>
        <w:rFonts w:hint="eastAsia"/>
      </w:rPr>
      <w:t>投稿</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0CD430F">
    <w:pPr>
      <w:pStyle w:val="63"/>
    </w:pPr>
    <w:r>
      <w:br w:type="textWrapping"/>
    </w:r>
    <w:r>
      <w:rPr>
        <w:rFonts w:hint="eastAsia"/>
      </w:rPr>
      <w:t>投稿</w:t>
    </w:r>
    <w:r>
      <w:rPr>
        <w:rFonts w:hint="eastAsia"/>
      </w:rPr>
      <w:tab/>
    </w:r>
    <w:r>
      <w:rPr>
        <w:rFonts w:hint="eastAsia"/>
      </w:rPr>
      <w:t>计算机应用研究</w:t>
    </w:r>
    <w:r>
      <w:rPr>
        <w:rFonts w:hint="eastAsia"/>
      </w:rPr>
      <w:tab/>
    </w:r>
    <w:r>
      <w:rPr>
        <w:rFonts w:hint="eastAsia"/>
      </w:rPr>
      <w:t>修改日期：</w:t>
    </w:r>
    <w:r>
      <w:fldChar w:fldCharType="begin"/>
    </w:r>
    <w:r>
      <w:instrText xml:space="preserve"> SAVEDATE  \@ "yyyy/MM/dd"  \* MERGEFORMAT </w:instrText>
    </w:r>
    <w:r>
      <w:fldChar w:fldCharType="separate"/>
    </w:r>
    <w:r>
      <w:t>2024/09/25</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08D5A98"/>
    <w:multiLevelType w:val="multilevel"/>
    <w:tmpl w:val="308D5A98"/>
    <w:lvl w:ilvl="0" w:tentative="0">
      <w:start w:val="1"/>
      <w:numFmt w:val="decimal"/>
      <w:pStyle w:val="87"/>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5EB6341A"/>
    <w:multiLevelType w:val="multilevel"/>
    <w:tmpl w:val="5EB6341A"/>
    <w:lvl w:ilvl="0" w:tentative="0">
      <w:start w:val="0"/>
      <w:numFmt w:val="decimal"/>
      <w:pStyle w:val="68"/>
      <w:lvlText w:val="%1"/>
      <w:lvlJc w:val="left"/>
      <w:pPr>
        <w:ind w:left="425" w:hanging="425"/>
      </w:pPr>
      <w:rPr>
        <w:rFonts w:hint="eastAsia"/>
      </w:rPr>
    </w:lvl>
    <w:lvl w:ilvl="1" w:tentative="0">
      <w:start w:val="1"/>
      <w:numFmt w:val="decimal"/>
      <w:pStyle w:val="69"/>
      <w:lvlText w:val="%1.%2"/>
      <w:lvlJc w:val="left"/>
      <w:pPr>
        <w:ind w:left="425" w:hanging="425"/>
      </w:pPr>
      <w:rPr>
        <w:rFonts w:hint="eastAsia"/>
      </w:rPr>
    </w:lvl>
    <w:lvl w:ilvl="2" w:tentative="0">
      <w:start w:val="1"/>
      <w:numFmt w:val="decimal"/>
      <w:pStyle w:val="71"/>
      <w:lvlText w:val="%1.%2.%3"/>
      <w:lvlJc w:val="left"/>
      <w:pPr>
        <w:ind w:left="425" w:hanging="425"/>
      </w:pPr>
      <w:rPr>
        <w:rFonts w:hint="eastAsia"/>
      </w:rPr>
    </w:lvl>
    <w:lvl w:ilvl="3" w:tentative="0">
      <w:start w:val="1"/>
      <w:numFmt w:val="decimal"/>
      <w:lvlText w:val="%1.%2.%3.%4"/>
      <w:lvlJc w:val="left"/>
      <w:pPr>
        <w:tabs>
          <w:tab w:val="left" w:pos="1418"/>
        </w:tabs>
        <w:ind w:left="425" w:hanging="425"/>
      </w:pPr>
      <w:rPr>
        <w:rFonts w:hint="eastAsia"/>
      </w:rPr>
    </w:lvl>
    <w:lvl w:ilvl="4" w:tentative="0">
      <w:start w:val="1"/>
      <w:numFmt w:val="decimal"/>
      <w:lvlText w:val="%1.%2.%3.%4.%5"/>
      <w:lvlJc w:val="left"/>
      <w:pPr>
        <w:tabs>
          <w:tab w:val="left" w:pos="1418"/>
        </w:tabs>
        <w:ind w:left="425" w:hanging="425"/>
      </w:pPr>
      <w:rPr>
        <w:rFonts w:hint="eastAsia"/>
      </w:rPr>
    </w:lvl>
    <w:lvl w:ilvl="5" w:tentative="0">
      <w:start w:val="1"/>
      <w:numFmt w:val="decimal"/>
      <w:lvlText w:val="%1.%2.%3.%4.%5.%6"/>
      <w:lvlJc w:val="left"/>
      <w:pPr>
        <w:tabs>
          <w:tab w:val="left" w:pos="1418"/>
        </w:tabs>
        <w:ind w:left="425" w:hanging="425"/>
      </w:pPr>
      <w:rPr>
        <w:rFonts w:hint="eastAsia"/>
      </w:rPr>
    </w:lvl>
    <w:lvl w:ilvl="6" w:tentative="0">
      <w:start w:val="1"/>
      <w:numFmt w:val="decimal"/>
      <w:lvlText w:val="%1.%2.%3.%4.%5.%6.%7"/>
      <w:lvlJc w:val="left"/>
      <w:pPr>
        <w:tabs>
          <w:tab w:val="left" w:pos="1418"/>
        </w:tabs>
        <w:ind w:left="425" w:hanging="425"/>
      </w:pPr>
      <w:rPr>
        <w:rFonts w:hint="eastAsia"/>
      </w:rPr>
    </w:lvl>
    <w:lvl w:ilvl="7" w:tentative="0">
      <w:start w:val="1"/>
      <w:numFmt w:val="decimal"/>
      <w:lvlText w:val="%1.%2.%3.%4.%5.%6.%7.%8"/>
      <w:lvlJc w:val="left"/>
      <w:pPr>
        <w:tabs>
          <w:tab w:val="left" w:pos="1418"/>
        </w:tabs>
        <w:ind w:left="425" w:hanging="425"/>
      </w:pPr>
      <w:rPr>
        <w:rFonts w:hint="eastAsia"/>
      </w:rPr>
    </w:lvl>
    <w:lvl w:ilvl="8" w:tentative="0">
      <w:start w:val="1"/>
      <w:numFmt w:val="decimal"/>
      <w:lvlText w:val="%1.%2.%3.%4.%5.%6.%7.%8.%9"/>
      <w:lvlJc w:val="left"/>
      <w:pPr>
        <w:tabs>
          <w:tab w:val="left" w:pos="1418"/>
        </w:tabs>
        <w:ind w:left="425" w:hanging="425"/>
      </w:pPr>
      <w:rPr>
        <w:rFonts w:hint="eastAsia"/>
      </w:rPr>
    </w:lvl>
  </w:abstractNum>
  <w:num w:numId="1">
    <w:abstractNumId w:val="1"/>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四季雨">
    <w15:presenceInfo w15:providerId="WPS Office" w15:userId="3426914037"/>
  </w15:person>
  <w15:person w15:author="xb21cn">
    <w15:presenceInfo w15:providerId="None" w15:userId="xb21c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1"/>
  <w:bordersDoNotSurroundFooter w:val="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trackRevisions w:val="1"/>
  <w:documentProtection w:enforcement="0"/>
  <w:defaultTabStop w:val="420"/>
  <w:drawingGridHorizontalSpacing w:val="91"/>
  <w:drawingGridVerticalSpacing w:val="16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jYzM2I2MjM5MjYzNjYyNjI4ZDk1YWI5ZWQ2YjlkNWQifQ=="/>
  </w:docVars>
  <w:rsids>
    <w:rsidRoot w:val="00D04369"/>
    <w:rsid w:val="000030EE"/>
    <w:rsid w:val="00010AE4"/>
    <w:rsid w:val="000122D8"/>
    <w:rsid w:val="00015767"/>
    <w:rsid w:val="00016169"/>
    <w:rsid w:val="0001662B"/>
    <w:rsid w:val="00017F7E"/>
    <w:rsid w:val="00022CC6"/>
    <w:rsid w:val="0002356D"/>
    <w:rsid w:val="00023E14"/>
    <w:rsid w:val="00027E3D"/>
    <w:rsid w:val="00030A47"/>
    <w:rsid w:val="00032D41"/>
    <w:rsid w:val="00034A2A"/>
    <w:rsid w:val="00041CFC"/>
    <w:rsid w:val="00042878"/>
    <w:rsid w:val="00045863"/>
    <w:rsid w:val="00050A8E"/>
    <w:rsid w:val="00050E3E"/>
    <w:rsid w:val="00052107"/>
    <w:rsid w:val="00052CDD"/>
    <w:rsid w:val="0005687D"/>
    <w:rsid w:val="00056B68"/>
    <w:rsid w:val="00057B9A"/>
    <w:rsid w:val="00060BD6"/>
    <w:rsid w:val="000614DB"/>
    <w:rsid w:val="000629FA"/>
    <w:rsid w:val="00064D57"/>
    <w:rsid w:val="000662DB"/>
    <w:rsid w:val="000701E6"/>
    <w:rsid w:val="000701F4"/>
    <w:rsid w:val="000816FF"/>
    <w:rsid w:val="00084145"/>
    <w:rsid w:val="00084528"/>
    <w:rsid w:val="000876D0"/>
    <w:rsid w:val="0008783B"/>
    <w:rsid w:val="00087ACF"/>
    <w:rsid w:val="00090163"/>
    <w:rsid w:val="0009041C"/>
    <w:rsid w:val="00090D22"/>
    <w:rsid w:val="00093BC4"/>
    <w:rsid w:val="000955E0"/>
    <w:rsid w:val="000A079E"/>
    <w:rsid w:val="000A1B4D"/>
    <w:rsid w:val="000A23FC"/>
    <w:rsid w:val="000A38A5"/>
    <w:rsid w:val="000A4D16"/>
    <w:rsid w:val="000A4F90"/>
    <w:rsid w:val="000A7FDD"/>
    <w:rsid w:val="000B0FBD"/>
    <w:rsid w:val="000B1AA9"/>
    <w:rsid w:val="000B2479"/>
    <w:rsid w:val="000B2A0B"/>
    <w:rsid w:val="000B4DD6"/>
    <w:rsid w:val="000B510E"/>
    <w:rsid w:val="000B5D1E"/>
    <w:rsid w:val="000C0FA3"/>
    <w:rsid w:val="000C2D29"/>
    <w:rsid w:val="000C4736"/>
    <w:rsid w:val="000C4810"/>
    <w:rsid w:val="000C4E81"/>
    <w:rsid w:val="000C7156"/>
    <w:rsid w:val="000C76EF"/>
    <w:rsid w:val="000D1402"/>
    <w:rsid w:val="000D2774"/>
    <w:rsid w:val="000D6571"/>
    <w:rsid w:val="000D77D9"/>
    <w:rsid w:val="000E056B"/>
    <w:rsid w:val="000E21F7"/>
    <w:rsid w:val="000E2F33"/>
    <w:rsid w:val="000E5342"/>
    <w:rsid w:val="000F0178"/>
    <w:rsid w:val="000F1A05"/>
    <w:rsid w:val="000F4DAD"/>
    <w:rsid w:val="000F5073"/>
    <w:rsid w:val="001001A0"/>
    <w:rsid w:val="0010141B"/>
    <w:rsid w:val="00103ADB"/>
    <w:rsid w:val="00104368"/>
    <w:rsid w:val="0011195F"/>
    <w:rsid w:val="00115507"/>
    <w:rsid w:val="001179EA"/>
    <w:rsid w:val="00120538"/>
    <w:rsid w:val="00121229"/>
    <w:rsid w:val="001213A8"/>
    <w:rsid w:val="00126EF0"/>
    <w:rsid w:val="001314A6"/>
    <w:rsid w:val="001318E0"/>
    <w:rsid w:val="00136384"/>
    <w:rsid w:val="00143B51"/>
    <w:rsid w:val="00144AC1"/>
    <w:rsid w:val="001450B8"/>
    <w:rsid w:val="001459EF"/>
    <w:rsid w:val="00146A0E"/>
    <w:rsid w:val="00150406"/>
    <w:rsid w:val="00153688"/>
    <w:rsid w:val="001538F5"/>
    <w:rsid w:val="00154000"/>
    <w:rsid w:val="0016331B"/>
    <w:rsid w:val="0016510B"/>
    <w:rsid w:val="00166006"/>
    <w:rsid w:val="00170036"/>
    <w:rsid w:val="00172869"/>
    <w:rsid w:val="00173640"/>
    <w:rsid w:val="001766E8"/>
    <w:rsid w:val="0017792C"/>
    <w:rsid w:val="001824BC"/>
    <w:rsid w:val="00183CE6"/>
    <w:rsid w:val="00185C4E"/>
    <w:rsid w:val="00192A3C"/>
    <w:rsid w:val="0019303B"/>
    <w:rsid w:val="00197E48"/>
    <w:rsid w:val="001A0A3A"/>
    <w:rsid w:val="001A3582"/>
    <w:rsid w:val="001A5F60"/>
    <w:rsid w:val="001B425C"/>
    <w:rsid w:val="001B5F44"/>
    <w:rsid w:val="001B6074"/>
    <w:rsid w:val="001C4198"/>
    <w:rsid w:val="001D20A5"/>
    <w:rsid w:val="001D28B5"/>
    <w:rsid w:val="001D6DAE"/>
    <w:rsid w:val="001D7782"/>
    <w:rsid w:val="001E2DB7"/>
    <w:rsid w:val="001E33E7"/>
    <w:rsid w:val="001E33F4"/>
    <w:rsid w:val="001E4329"/>
    <w:rsid w:val="001E578D"/>
    <w:rsid w:val="001E7387"/>
    <w:rsid w:val="001E7529"/>
    <w:rsid w:val="001F05D9"/>
    <w:rsid w:val="001F0C34"/>
    <w:rsid w:val="001F0F32"/>
    <w:rsid w:val="001F21CD"/>
    <w:rsid w:val="001F4EDD"/>
    <w:rsid w:val="00200265"/>
    <w:rsid w:val="002057FC"/>
    <w:rsid w:val="00205FEC"/>
    <w:rsid w:val="00206379"/>
    <w:rsid w:val="00210348"/>
    <w:rsid w:val="00210CD6"/>
    <w:rsid w:val="00211EA2"/>
    <w:rsid w:val="00211FD9"/>
    <w:rsid w:val="00212261"/>
    <w:rsid w:val="00212AAC"/>
    <w:rsid w:val="00214347"/>
    <w:rsid w:val="002250EF"/>
    <w:rsid w:val="0023290D"/>
    <w:rsid w:val="00234652"/>
    <w:rsid w:val="002348C3"/>
    <w:rsid w:val="00237BF2"/>
    <w:rsid w:val="00242974"/>
    <w:rsid w:val="00244F30"/>
    <w:rsid w:val="0024692B"/>
    <w:rsid w:val="0024772A"/>
    <w:rsid w:val="00247934"/>
    <w:rsid w:val="00251BD9"/>
    <w:rsid w:val="00251EFB"/>
    <w:rsid w:val="0025264D"/>
    <w:rsid w:val="00252ADA"/>
    <w:rsid w:val="002543B3"/>
    <w:rsid w:val="0025508D"/>
    <w:rsid w:val="0026028F"/>
    <w:rsid w:val="0026114A"/>
    <w:rsid w:val="00261994"/>
    <w:rsid w:val="00265180"/>
    <w:rsid w:val="00271000"/>
    <w:rsid w:val="00281D44"/>
    <w:rsid w:val="0028370E"/>
    <w:rsid w:val="00286FCA"/>
    <w:rsid w:val="0029156A"/>
    <w:rsid w:val="00292341"/>
    <w:rsid w:val="00294A1C"/>
    <w:rsid w:val="00294E29"/>
    <w:rsid w:val="002A0AF9"/>
    <w:rsid w:val="002B10B1"/>
    <w:rsid w:val="002B68BC"/>
    <w:rsid w:val="002B7171"/>
    <w:rsid w:val="002C0A61"/>
    <w:rsid w:val="002C143B"/>
    <w:rsid w:val="002C2930"/>
    <w:rsid w:val="002C295F"/>
    <w:rsid w:val="002C55A7"/>
    <w:rsid w:val="002C5A0A"/>
    <w:rsid w:val="002D2ADE"/>
    <w:rsid w:val="002D2F3A"/>
    <w:rsid w:val="002D7180"/>
    <w:rsid w:val="002E13A7"/>
    <w:rsid w:val="002F0F72"/>
    <w:rsid w:val="002F2E6A"/>
    <w:rsid w:val="00302B1C"/>
    <w:rsid w:val="0030363C"/>
    <w:rsid w:val="00304FEB"/>
    <w:rsid w:val="00306B33"/>
    <w:rsid w:val="0030737F"/>
    <w:rsid w:val="00307C5F"/>
    <w:rsid w:val="003100D9"/>
    <w:rsid w:val="00313870"/>
    <w:rsid w:val="00314BE2"/>
    <w:rsid w:val="00316070"/>
    <w:rsid w:val="00316ECD"/>
    <w:rsid w:val="00320234"/>
    <w:rsid w:val="0032100E"/>
    <w:rsid w:val="0032272C"/>
    <w:rsid w:val="00322763"/>
    <w:rsid w:val="00322B06"/>
    <w:rsid w:val="00323121"/>
    <w:rsid w:val="003245EC"/>
    <w:rsid w:val="00325890"/>
    <w:rsid w:val="003301A5"/>
    <w:rsid w:val="0033099D"/>
    <w:rsid w:val="00333A25"/>
    <w:rsid w:val="00333D39"/>
    <w:rsid w:val="003361E9"/>
    <w:rsid w:val="0033749D"/>
    <w:rsid w:val="0034124C"/>
    <w:rsid w:val="00342430"/>
    <w:rsid w:val="00345643"/>
    <w:rsid w:val="003457F2"/>
    <w:rsid w:val="00347304"/>
    <w:rsid w:val="00353B81"/>
    <w:rsid w:val="003541A4"/>
    <w:rsid w:val="003568F6"/>
    <w:rsid w:val="00356B21"/>
    <w:rsid w:val="003574C3"/>
    <w:rsid w:val="0036143E"/>
    <w:rsid w:val="00364C7D"/>
    <w:rsid w:val="00372620"/>
    <w:rsid w:val="003727AA"/>
    <w:rsid w:val="00373913"/>
    <w:rsid w:val="00375883"/>
    <w:rsid w:val="003773E5"/>
    <w:rsid w:val="00380611"/>
    <w:rsid w:val="003810B7"/>
    <w:rsid w:val="0038499A"/>
    <w:rsid w:val="00385C06"/>
    <w:rsid w:val="00386705"/>
    <w:rsid w:val="0038690F"/>
    <w:rsid w:val="003939D0"/>
    <w:rsid w:val="00396E52"/>
    <w:rsid w:val="003A004C"/>
    <w:rsid w:val="003A0624"/>
    <w:rsid w:val="003A26FD"/>
    <w:rsid w:val="003A2B4E"/>
    <w:rsid w:val="003A2DE9"/>
    <w:rsid w:val="003A56D6"/>
    <w:rsid w:val="003B0CE6"/>
    <w:rsid w:val="003B0E71"/>
    <w:rsid w:val="003B1086"/>
    <w:rsid w:val="003B259A"/>
    <w:rsid w:val="003B2AA5"/>
    <w:rsid w:val="003B3C75"/>
    <w:rsid w:val="003B6D48"/>
    <w:rsid w:val="003B7F04"/>
    <w:rsid w:val="003C01F1"/>
    <w:rsid w:val="003C245D"/>
    <w:rsid w:val="003C535F"/>
    <w:rsid w:val="003C5CF1"/>
    <w:rsid w:val="003C6584"/>
    <w:rsid w:val="003D01BD"/>
    <w:rsid w:val="003D2ADA"/>
    <w:rsid w:val="003D446A"/>
    <w:rsid w:val="003D47D7"/>
    <w:rsid w:val="003D5380"/>
    <w:rsid w:val="003E067C"/>
    <w:rsid w:val="003E086C"/>
    <w:rsid w:val="003E1AB4"/>
    <w:rsid w:val="003E215E"/>
    <w:rsid w:val="003E746D"/>
    <w:rsid w:val="003F07ED"/>
    <w:rsid w:val="003F10EC"/>
    <w:rsid w:val="003F5C71"/>
    <w:rsid w:val="003F6499"/>
    <w:rsid w:val="00400D6F"/>
    <w:rsid w:val="004029D0"/>
    <w:rsid w:val="004042CD"/>
    <w:rsid w:val="004073DC"/>
    <w:rsid w:val="004118E9"/>
    <w:rsid w:val="00412A54"/>
    <w:rsid w:val="00413F0A"/>
    <w:rsid w:val="0041471F"/>
    <w:rsid w:val="00414A47"/>
    <w:rsid w:val="00417489"/>
    <w:rsid w:val="0042044B"/>
    <w:rsid w:val="00420726"/>
    <w:rsid w:val="00421950"/>
    <w:rsid w:val="00423E2D"/>
    <w:rsid w:val="004243DD"/>
    <w:rsid w:val="00432879"/>
    <w:rsid w:val="004358E7"/>
    <w:rsid w:val="00441D9A"/>
    <w:rsid w:val="00446E40"/>
    <w:rsid w:val="00451FD1"/>
    <w:rsid w:val="00452574"/>
    <w:rsid w:val="00452907"/>
    <w:rsid w:val="00453A35"/>
    <w:rsid w:val="00455217"/>
    <w:rsid w:val="0045617D"/>
    <w:rsid w:val="0045722D"/>
    <w:rsid w:val="00465A99"/>
    <w:rsid w:val="00465AED"/>
    <w:rsid w:val="00465ED3"/>
    <w:rsid w:val="00466AA9"/>
    <w:rsid w:val="00467835"/>
    <w:rsid w:val="00471310"/>
    <w:rsid w:val="00471B6F"/>
    <w:rsid w:val="00471B9E"/>
    <w:rsid w:val="00471FBD"/>
    <w:rsid w:val="00473E85"/>
    <w:rsid w:val="004774F0"/>
    <w:rsid w:val="00477EE1"/>
    <w:rsid w:val="00480DAA"/>
    <w:rsid w:val="00482246"/>
    <w:rsid w:val="00482256"/>
    <w:rsid w:val="00482DE0"/>
    <w:rsid w:val="00486EEE"/>
    <w:rsid w:val="0048792B"/>
    <w:rsid w:val="00490207"/>
    <w:rsid w:val="0049146B"/>
    <w:rsid w:val="00491D55"/>
    <w:rsid w:val="00494EA6"/>
    <w:rsid w:val="004A6BAC"/>
    <w:rsid w:val="004B08C3"/>
    <w:rsid w:val="004B0CAC"/>
    <w:rsid w:val="004B20FC"/>
    <w:rsid w:val="004B3FD1"/>
    <w:rsid w:val="004C20CF"/>
    <w:rsid w:val="004C3D8D"/>
    <w:rsid w:val="004C67C8"/>
    <w:rsid w:val="004C71D4"/>
    <w:rsid w:val="004C7940"/>
    <w:rsid w:val="004D0D2C"/>
    <w:rsid w:val="004D418E"/>
    <w:rsid w:val="004E152A"/>
    <w:rsid w:val="004E3631"/>
    <w:rsid w:val="004E3B36"/>
    <w:rsid w:val="004F2E20"/>
    <w:rsid w:val="004F3664"/>
    <w:rsid w:val="004F39FB"/>
    <w:rsid w:val="004F5DA4"/>
    <w:rsid w:val="004F66AB"/>
    <w:rsid w:val="005041D4"/>
    <w:rsid w:val="005049E0"/>
    <w:rsid w:val="00505DD7"/>
    <w:rsid w:val="005116E7"/>
    <w:rsid w:val="00513E3A"/>
    <w:rsid w:val="0052067A"/>
    <w:rsid w:val="00523962"/>
    <w:rsid w:val="00526808"/>
    <w:rsid w:val="005305BA"/>
    <w:rsid w:val="00530ADA"/>
    <w:rsid w:val="00530B95"/>
    <w:rsid w:val="0053125E"/>
    <w:rsid w:val="00533A94"/>
    <w:rsid w:val="00534B8B"/>
    <w:rsid w:val="00534F82"/>
    <w:rsid w:val="0053568D"/>
    <w:rsid w:val="00540157"/>
    <w:rsid w:val="00540428"/>
    <w:rsid w:val="005406BF"/>
    <w:rsid w:val="00540E6A"/>
    <w:rsid w:val="00540FDA"/>
    <w:rsid w:val="0054579A"/>
    <w:rsid w:val="00545A18"/>
    <w:rsid w:val="00552969"/>
    <w:rsid w:val="00554544"/>
    <w:rsid w:val="005547B6"/>
    <w:rsid w:val="00560C10"/>
    <w:rsid w:val="00560F8C"/>
    <w:rsid w:val="00564DA1"/>
    <w:rsid w:val="0057044C"/>
    <w:rsid w:val="00570465"/>
    <w:rsid w:val="0057095A"/>
    <w:rsid w:val="00570A8B"/>
    <w:rsid w:val="00572CB3"/>
    <w:rsid w:val="00582A79"/>
    <w:rsid w:val="005871F7"/>
    <w:rsid w:val="00587694"/>
    <w:rsid w:val="00587C27"/>
    <w:rsid w:val="005901DF"/>
    <w:rsid w:val="00591068"/>
    <w:rsid w:val="005917BB"/>
    <w:rsid w:val="005921FE"/>
    <w:rsid w:val="00594CAD"/>
    <w:rsid w:val="0059741D"/>
    <w:rsid w:val="00597DFC"/>
    <w:rsid w:val="005A222E"/>
    <w:rsid w:val="005A3591"/>
    <w:rsid w:val="005B0796"/>
    <w:rsid w:val="005B0F39"/>
    <w:rsid w:val="005C0F42"/>
    <w:rsid w:val="005C593E"/>
    <w:rsid w:val="005D5106"/>
    <w:rsid w:val="005D5490"/>
    <w:rsid w:val="005D5D07"/>
    <w:rsid w:val="005D665B"/>
    <w:rsid w:val="005D6E67"/>
    <w:rsid w:val="005D7317"/>
    <w:rsid w:val="005E0F43"/>
    <w:rsid w:val="005E40BE"/>
    <w:rsid w:val="005E6D21"/>
    <w:rsid w:val="00602EA4"/>
    <w:rsid w:val="0060472B"/>
    <w:rsid w:val="00604F28"/>
    <w:rsid w:val="00606A35"/>
    <w:rsid w:val="00614101"/>
    <w:rsid w:val="006149CF"/>
    <w:rsid w:val="006155E8"/>
    <w:rsid w:val="00616968"/>
    <w:rsid w:val="00622682"/>
    <w:rsid w:val="00622C09"/>
    <w:rsid w:val="00624F93"/>
    <w:rsid w:val="00625173"/>
    <w:rsid w:val="00627914"/>
    <w:rsid w:val="0063013E"/>
    <w:rsid w:val="0063130E"/>
    <w:rsid w:val="00631ED0"/>
    <w:rsid w:val="00633925"/>
    <w:rsid w:val="00635944"/>
    <w:rsid w:val="00641ADA"/>
    <w:rsid w:val="00646B07"/>
    <w:rsid w:val="0065065A"/>
    <w:rsid w:val="006511B0"/>
    <w:rsid w:val="00653014"/>
    <w:rsid w:val="0065354D"/>
    <w:rsid w:val="0065685F"/>
    <w:rsid w:val="00657DBD"/>
    <w:rsid w:val="00662270"/>
    <w:rsid w:val="00673A1E"/>
    <w:rsid w:val="00673AF3"/>
    <w:rsid w:val="00676D3C"/>
    <w:rsid w:val="006771E1"/>
    <w:rsid w:val="00677AF2"/>
    <w:rsid w:val="00677E87"/>
    <w:rsid w:val="00680037"/>
    <w:rsid w:val="00681C4D"/>
    <w:rsid w:val="00684273"/>
    <w:rsid w:val="006851CC"/>
    <w:rsid w:val="0068547E"/>
    <w:rsid w:val="00685E38"/>
    <w:rsid w:val="006869FD"/>
    <w:rsid w:val="00687790"/>
    <w:rsid w:val="00691F21"/>
    <w:rsid w:val="00693BDD"/>
    <w:rsid w:val="00694A3E"/>
    <w:rsid w:val="006951C0"/>
    <w:rsid w:val="006A2414"/>
    <w:rsid w:val="006B3B78"/>
    <w:rsid w:val="006B4206"/>
    <w:rsid w:val="006C2374"/>
    <w:rsid w:val="006C5E0C"/>
    <w:rsid w:val="006D1EAB"/>
    <w:rsid w:val="006D5565"/>
    <w:rsid w:val="006D6049"/>
    <w:rsid w:val="006D64D4"/>
    <w:rsid w:val="006D6CD8"/>
    <w:rsid w:val="006E0C43"/>
    <w:rsid w:val="006E1E8C"/>
    <w:rsid w:val="006E5790"/>
    <w:rsid w:val="006E63A8"/>
    <w:rsid w:val="006E6584"/>
    <w:rsid w:val="006F05C4"/>
    <w:rsid w:val="006F1B62"/>
    <w:rsid w:val="006F7A1A"/>
    <w:rsid w:val="006F7F49"/>
    <w:rsid w:val="007003CA"/>
    <w:rsid w:val="00700BAC"/>
    <w:rsid w:val="00701489"/>
    <w:rsid w:val="007017F1"/>
    <w:rsid w:val="0070221D"/>
    <w:rsid w:val="00716578"/>
    <w:rsid w:val="007216F8"/>
    <w:rsid w:val="00726435"/>
    <w:rsid w:val="007268CA"/>
    <w:rsid w:val="007273F4"/>
    <w:rsid w:val="007306A1"/>
    <w:rsid w:val="00731E8F"/>
    <w:rsid w:val="007369A6"/>
    <w:rsid w:val="0073706A"/>
    <w:rsid w:val="00742FC3"/>
    <w:rsid w:val="00746DC2"/>
    <w:rsid w:val="0074709E"/>
    <w:rsid w:val="007568DC"/>
    <w:rsid w:val="00761A3F"/>
    <w:rsid w:val="00763EE6"/>
    <w:rsid w:val="00766172"/>
    <w:rsid w:val="007669EB"/>
    <w:rsid w:val="00766BE9"/>
    <w:rsid w:val="007701A9"/>
    <w:rsid w:val="007717E7"/>
    <w:rsid w:val="00772872"/>
    <w:rsid w:val="0077289F"/>
    <w:rsid w:val="0077648F"/>
    <w:rsid w:val="00776AA0"/>
    <w:rsid w:val="007770DC"/>
    <w:rsid w:val="00783D34"/>
    <w:rsid w:val="007845BD"/>
    <w:rsid w:val="00784A18"/>
    <w:rsid w:val="00790C31"/>
    <w:rsid w:val="00795C8A"/>
    <w:rsid w:val="007970C9"/>
    <w:rsid w:val="007A05D1"/>
    <w:rsid w:val="007A13CC"/>
    <w:rsid w:val="007A2F92"/>
    <w:rsid w:val="007A5B00"/>
    <w:rsid w:val="007A6E5B"/>
    <w:rsid w:val="007A730F"/>
    <w:rsid w:val="007B0839"/>
    <w:rsid w:val="007B0E64"/>
    <w:rsid w:val="007B565F"/>
    <w:rsid w:val="007B584A"/>
    <w:rsid w:val="007C4427"/>
    <w:rsid w:val="007C4552"/>
    <w:rsid w:val="007C7F22"/>
    <w:rsid w:val="007D14F8"/>
    <w:rsid w:val="007D192C"/>
    <w:rsid w:val="007D56DD"/>
    <w:rsid w:val="007D6C54"/>
    <w:rsid w:val="007E04CF"/>
    <w:rsid w:val="007E1D3F"/>
    <w:rsid w:val="007E2A31"/>
    <w:rsid w:val="007E5817"/>
    <w:rsid w:val="007F030F"/>
    <w:rsid w:val="007F2432"/>
    <w:rsid w:val="007F3A10"/>
    <w:rsid w:val="007F5624"/>
    <w:rsid w:val="007F7886"/>
    <w:rsid w:val="0080021C"/>
    <w:rsid w:val="008022F8"/>
    <w:rsid w:val="008042B1"/>
    <w:rsid w:val="00804E29"/>
    <w:rsid w:val="008056F2"/>
    <w:rsid w:val="00806EB2"/>
    <w:rsid w:val="00813E02"/>
    <w:rsid w:val="00815125"/>
    <w:rsid w:val="00815CA6"/>
    <w:rsid w:val="008218E5"/>
    <w:rsid w:val="00822DDE"/>
    <w:rsid w:val="00822E8F"/>
    <w:rsid w:val="00823F5E"/>
    <w:rsid w:val="00824D57"/>
    <w:rsid w:val="00825517"/>
    <w:rsid w:val="008308C5"/>
    <w:rsid w:val="00832CFA"/>
    <w:rsid w:val="00833526"/>
    <w:rsid w:val="0083413C"/>
    <w:rsid w:val="0083480B"/>
    <w:rsid w:val="0083758A"/>
    <w:rsid w:val="00837C66"/>
    <w:rsid w:val="008406F1"/>
    <w:rsid w:val="00841390"/>
    <w:rsid w:val="00841CA2"/>
    <w:rsid w:val="00846250"/>
    <w:rsid w:val="00852E2D"/>
    <w:rsid w:val="00862880"/>
    <w:rsid w:val="00863D19"/>
    <w:rsid w:val="0086426F"/>
    <w:rsid w:val="0086543B"/>
    <w:rsid w:val="008666E2"/>
    <w:rsid w:val="00867E6E"/>
    <w:rsid w:val="00872B72"/>
    <w:rsid w:val="0089212B"/>
    <w:rsid w:val="00893D17"/>
    <w:rsid w:val="008A16AE"/>
    <w:rsid w:val="008A2358"/>
    <w:rsid w:val="008A33F4"/>
    <w:rsid w:val="008A4086"/>
    <w:rsid w:val="008B3514"/>
    <w:rsid w:val="008B57D4"/>
    <w:rsid w:val="008B67F4"/>
    <w:rsid w:val="008B6F8D"/>
    <w:rsid w:val="008C2368"/>
    <w:rsid w:val="008C2D43"/>
    <w:rsid w:val="008C6084"/>
    <w:rsid w:val="008C7977"/>
    <w:rsid w:val="008C7B47"/>
    <w:rsid w:val="008D4838"/>
    <w:rsid w:val="008D508D"/>
    <w:rsid w:val="008E05EB"/>
    <w:rsid w:val="008E112B"/>
    <w:rsid w:val="008E61BC"/>
    <w:rsid w:val="008F51BE"/>
    <w:rsid w:val="009011BA"/>
    <w:rsid w:val="00902634"/>
    <w:rsid w:val="00903060"/>
    <w:rsid w:val="00906166"/>
    <w:rsid w:val="009075BD"/>
    <w:rsid w:val="00913A91"/>
    <w:rsid w:val="009173D4"/>
    <w:rsid w:val="009211B0"/>
    <w:rsid w:val="009252D5"/>
    <w:rsid w:val="00931960"/>
    <w:rsid w:val="00953477"/>
    <w:rsid w:val="009552DB"/>
    <w:rsid w:val="009572E2"/>
    <w:rsid w:val="009609A4"/>
    <w:rsid w:val="009614DF"/>
    <w:rsid w:val="00961FC1"/>
    <w:rsid w:val="00962A11"/>
    <w:rsid w:val="00963241"/>
    <w:rsid w:val="009648CA"/>
    <w:rsid w:val="00964DD8"/>
    <w:rsid w:val="00966886"/>
    <w:rsid w:val="009677A9"/>
    <w:rsid w:val="00972E0C"/>
    <w:rsid w:val="00974F21"/>
    <w:rsid w:val="00975485"/>
    <w:rsid w:val="00981A06"/>
    <w:rsid w:val="00981B1B"/>
    <w:rsid w:val="00984FD5"/>
    <w:rsid w:val="009850A8"/>
    <w:rsid w:val="00985AF8"/>
    <w:rsid w:val="0098654D"/>
    <w:rsid w:val="00987DF0"/>
    <w:rsid w:val="00990AA3"/>
    <w:rsid w:val="009919AD"/>
    <w:rsid w:val="00994F32"/>
    <w:rsid w:val="009A636D"/>
    <w:rsid w:val="009A748F"/>
    <w:rsid w:val="009A7F32"/>
    <w:rsid w:val="009B0B50"/>
    <w:rsid w:val="009B14AA"/>
    <w:rsid w:val="009B1C52"/>
    <w:rsid w:val="009B2E95"/>
    <w:rsid w:val="009B4A37"/>
    <w:rsid w:val="009C0946"/>
    <w:rsid w:val="009C1067"/>
    <w:rsid w:val="009C302B"/>
    <w:rsid w:val="009C3960"/>
    <w:rsid w:val="009C4843"/>
    <w:rsid w:val="009C4BE8"/>
    <w:rsid w:val="009C5ACB"/>
    <w:rsid w:val="009C7C01"/>
    <w:rsid w:val="009D1418"/>
    <w:rsid w:val="009D15B4"/>
    <w:rsid w:val="009D1705"/>
    <w:rsid w:val="009D2856"/>
    <w:rsid w:val="009D4D5C"/>
    <w:rsid w:val="009D4EF1"/>
    <w:rsid w:val="009D5B34"/>
    <w:rsid w:val="009D68E2"/>
    <w:rsid w:val="009E0E87"/>
    <w:rsid w:val="009E1FC7"/>
    <w:rsid w:val="009E3767"/>
    <w:rsid w:val="009E55BA"/>
    <w:rsid w:val="009F1526"/>
    <w:rsid w:val="009F17E8"/>
    <w:rsid w:val="009F1B95"/>
    <w:rsid w:val="009F1D09"/>
    <w:rsid w:val="009F4F62"/>
    <w:rsid w:val="009F529A"/>
    <w:rsid w:val="009F78DE"/>
    <w:rsid w:val="00A0007A"/>
    <w:rsid w:val="00A00BBC"/>
    <w:rsid w:val="00A02463"/>
    <w:rsid w:val="00A038F4"/>
    <w:rsid w:val="00A03F1A"/>
    <w:rsid w:val="00A0453A"/>
    <w:rsid w:val="00A05238"/>
    <w:rsid w:val="00A1267F"/>
    <w:rsid w:val="00A214DB"/>
    <w:rsid w:val="00A21749"/>
    <w:rsid w:val="00A22FD3"/>
    <w:rsid w:val="00A257B0"/>
    <w:rsid w:val="00A26BE7"/>
    <w:rsid w:val="00A26FF0"/>
    <w:rsid w:val="00A315EB"/>
    <w:rsid w:val="00A31EF3"/>
    <w:rsid w:val="00A34EDA"/>
    <w:rsid w:val="00A378B8"/>
    <w:rsid w:val="00A37C10"/>
    <w:rsid w:val="00A40F5B"/>
    <w:rsid w:val="00A42462"/>
    <w:rsid w:val="00A43A27"/>
    <w:rsid w:val="00A45289"/>
    <w:rsid w:val="00A50064"/>
    <w:rsid w:val="00A508D3"/>
    <w:rsid w:val="00A53B2A"/>
    <w:rsid w:val="00A5566B"/>
    <w:rsid w:val="00A57D7A"/>
    <w:rsid w:val="00A614BF"/>
    <w:rsid w:val="00A626A3"/>
    <w:rsid w:val="00A7056C"/>
    <w:rsid w:val="00A70628"/>
    <w:rsid w:val="00A74D47"/>
    <w:rsid w:val="00A76629"/>
    <w:rsid w:val="00A76C30"/>
    <w:rsid w:val="00A772C2"/>
    <w:rsid w:val="00A805B9"/>
    <w:rsid w:val="00A81762"/>
    <w:rsid w:val="00A8368D"/>
    <w:rsid w:val="00A87AF2"/>
    <w:rsid w:val="00A90D93"/>
    <w:rsid w:val="00A931BA"/>
    <w:rsid w:val="00A95121"/>
    <w:rsid w:val="00AA0EE6"/>
    <w:rsid w:val="00AA16DC"/>
    <w:rsid w:val="00AA28F7"/>
    <w:rsid w:val="00AA3864"/>
    <w:rsid w:val="00AA6ABA"/>
    <w:rsid w:val="00AA7DA0"/>
    <w:rsid w:val="00AB0A43"/>
    <w:rsid w:val="00AB1802"/>
    <w:rsid w:val="00AB1A56"/>
    <w:rsid w:val="00AB1B84"/>
    <w:rsid w:val="00AB6618"/>
    <w:rsid w:val="00AC1FFC"/>
    <w:rsid w:val="00AC2B52"/>
    <w:rsid w:val="00AC3263"/>
    <w:rsid w:val="00AC5DEA"/>
    <w:rsid w:val="00AC7778"/>
    <w:rsid w:val="00AC7B25"/>
    <w:rsid w:val="00AD1F95"/>
    <w:rsid w:val="00AD2BFE"/>
    <w:rsid w:val="00AD448A"/>
    <w:rsid w:val="00AE0160"/>
    <w:rsid w:val="00AE077E"/>
    <w:rsid w:val="00AE2E8C"/>
    <w:rsid w:val="00AE3BE0"/>
    <w:rsid w:val="00AE4490"/>
    <w:rsid w:val="00AF1B1B"/>
    <w:rsid w:val="00AF4D46"/>
    <w:rsid w:val="00AF67CF"/>
    <w:rsid w:val="00AF7E9B"/>
    <w:rsid w:val="00B01AF9"/>
    <w:rsid w:val="00B0272F"/>
    <w:rsid w:val="00B07977"/>
    <w:rsid w:val="00B12E81"/>
    <w:rsid w:val="00B13C7C"/>
    <w:rsid w:val="00B1451F"/>
    <w:rsid w:val="00B178E9"/>
    <w:rsid w:val="00B21394"/>
    <w:rsid w:val="00B30AE2"/>
    <w:rsid w:val="00B32B60"/>
    <w:rsid w:val="00B32EE2"/>
    <w:rsid w:val="00B357DA"/>
    <w:rsid w:val="00B429A3"/>
    <w:rsid w:val="00B44025"/>
    <w:rsid w:val="00B462C7"/>
    <w:rsid w:val="00B468A1"/>
    <w:rsid w:val="00B5053E"/>
    <w:rsid w:val="00B50794"/>
    <w:rsid w:val="00B50D33"/>
    <w:rsid w:val="00B50DDE"/>
    <w:rsid w:val="00B51948"/>
    <w:rsid w:val="00B5377D"/>
    <w:rsid w:val="00B544B2"/>
    <w:rsid w:val="00B54559"/>
    <w:rsid w:val="00B573FE"/>
    <w:rsid w:val="00B602C8"/>
    <w:rsid w:val="00B66506"/>
    <w:rsid w:val="00B66FD8"/>
    <w:rsid w:val="00B700B8"/>
    <w:rsid w:val="00B703A1"/>
    <w:rsid w:val="00B70890"/>
    <w:rsid w:val="00B71122"/>
    <w:rsid w:val="00B71AED"/>
    <w:rsid w:val="00B73598"/>
    <w:rsid w:val="00B7459D"/>
    <w:rsid w:val="00B86CA7"/>
    <w:rsid w:val="00B9173F"/>
    <w:rsid w:val="00B9225B"/>
    <w:rsid w:val="00B92B97"/>
    <w:rsid w:val="00B93678"/>
    <w:rsid w:val="00B942E2"/>
    <w:rsid w:val="00B97FC6"/>
    <w:rsid w:val="00BA4C6B"/>
    <w:rsid w:val="00BA4F78"/>
    <w:rsid w:val="00BB063A"/>
    <w:rsid w:val="00BB111D"/>
    <w:rsid w:val="00BB1ACC"/>
    <w:rsid w:val="00BB3133"/>
    <w:rsid w:val="00BB348C"/>
    <w:rsid w:val="00BC20A0"/>
    <w:rsid w:val="00BC320F"/>
    <w:rsid w:val="00BC46C2"/>
    <w:rsid w:val="00BC6FEF"/>
    <w:rsid w:val="00BD4174"/>
    <w:rsid w:val="00BD54F4"/>
    <w:rsid w:val="00BD598F"/>
    <w:rsid w:val="00BD5B5C"/>
    <w:rsid w:val="00BD676F"/>
    <w:rsid w:val="00BD6C80"/>
    <w:rsid w:val="00BE7FF0"/>
    <w:rsid w:val="00BF1374"/>
    <w:rsid w:val="00BF1405"/>
    <w:rsid w:val="00BF3E6B"/>
    <w:rsid w:val="00C0023A"/>
    <w:rsid w:val="00C0271B"/>
    <w:rsid w:val="00C0747E"/>
    <w:rsid w:val="00C07CD2"/>
    <w:rsid w:val="00C1066B"/>
    <w:rsid w:val="00C10D52"/>
    <w:rsid w:val="00C11944"/>
    <w:rsid w:val="00C14227"/>
    <w:rsid w:val="00C17364"/>
    <w:rsid w:val="00C20156"/>
    <w:rsid w:val="00C219F6"/>
    <w:rsid w:val="00C21E92"/>
    <w:rsid w:val="00C23BE1"/>
    <w:rsid w:val="00C243FC"/>
    <w:rsid w:val="00C26351"/>
    <w:rsid w:val="00C27657"/>
    <w:rsid w:val="00C27E30"/>
    <w:rsid w:val="00C3089C"/>
    <w:rsid w:val="00C30A33"/>
    <w:rsid w:val="00C30A3D"/>
    <w:rsid w:val="00C33A7C"/>
    <w:rsid w:val="00C41E55"/>
    <w:rsid w:val="00C42BF8"/>
    <w:rsid w:val="00C508FC"/>
    <w:rsid w:val="00C522C2"/>
    <w:rsid w:val="00C55704"/>
    <w:rsid w:val="00C5688C"/>
    <w:rsid w:val="00C6042F"/>
    <w:rsid w:val="00C61ECB"/>
    <w:rsid w:val="00C6524A"/>
    <w:rsid w:val="00C65C60"/>
    <w:rsid w:val="00C66020"/>
    <w:rsid w:val="00C754CA"/>
    <w:rsid w:val="00C826A8"/>
    <w:rsid w:val="00C861F4"/>
    <w:rsid w:val="00C864EF"/>
    <w:rsid w:val="00C873A9"/>
    <w:rsid w:val="00C90440"/>
    <w:rsid w:val="00C91662"/>
    <w:rsid w:val="00C965BF"/>
    <w:rsid w:val="00C97D7F"/>
    <w:rsid w:val="00C97F56"/>
    <w:rsid w:val="00CA12AF"/>
    <w:rsid w:val="00CA1AEF"/>
    <w:rsid w:val="00CA3B82"/>
    <w:rsid w:val="00CB19F5"/>
    <w:rsid w:val="00CC02E4"/>
    <w:rsid w:val="00CC0E81"/>
    <w:rsid w:val="00CC4835"/>
    <w:rsid w:val="00CD20D5"/>
    <w:rsid w:val="00CD2A6D"/>
    <w:rsid w:val="00CD2BC3"/>
    <w:rsid w:val="00CD2D4A"/>
    <w:rsid w:val="00CD35CA"/>
    <w:rsid w:val="00CD410F"/>
    <w:rsid w:val="00CD5074"/>
    <w:rsid w:val="00CD68B9"/>
    <w:rsid w:val="00CE216C"/>
    <w:rsid w:val="00CE307C"/>
    <w:rsid w:val="00CE52BF"/>
    <w:rsid w:val="00CE55F8"/>
    <w:rsid w:val="00CE5D24"/>
    <w:rsid w:val="00CE6D53"/>
    <w:rsid w:val="00CE7848"/>
    <w:rsid w:val="00CE7935"/>
    <w:rsid w:val="00CF33A3"/>
    <w:rsid w:val="00CF48A2"/>
    <w:rsid w:val="00D00204"/>
    <w:rsid w:val="00D02A47"/>
    <w:rsid w:val="00D04369"/>
    <w:rsid w:val="00D06317"/>
    <w:rsid w:val="00D16CD9"/>
    <w:rsid w:val="00D177E5"/>
    <w:rsid w:val="00D25D8A"/>
    <w:rsid w:val="00D35602"/>
    <w:rsid w:val="00D35B8B"/>
    <w:rsid w:val="00D416F6"/>
    <w:rsid w:val="00D47711"/>
    <w:rsid w:val="00D54722"/>
    <w:rsid w:val="00D54A9D"/>
    <w:rsid w:val="00D563CB"/>
    <w:rsid w:val="00D56CB5"/>
    <w:rsid w:val="00D60043"/>
    <w:rsid w:val="00D606D2"/>
    <w:rsid w:val="00D606DB"/>
    <w:rsid w:val="00D620CC"/>
    <w:rsid w:val="00D651EC"/>
    <w:rsid w:val="00D660A8"/>
    <w:rsid w:val="00D661E8"/>
    <w:rsid w:val="00D70D2E"/>
    <w:rsid w:val="00D73D5B"/>
    <w:rsid w:val="00D73D98"/>
    <w:rsid w:val="00D74A61"/>
    <w:rsid w:val="00D76505"/>
    <w:rsid w:val="00D76C25"/>
    <w:rsid w:val="00D77B6B"/>
    <w:rsid w:val="00D806B5"/>
    <w:rsid w:val="00D84805"/>
    <w:rsid w:val="00D930EA"/>
    <w:rsid w:val="00DA187A"/>
    <w:rsid w:val="00DA2C34"/>
    <w:rsid w:val="00DA2DCA"/>
    <w:rsid w:val="00DA3967"/>
    <w:rsid w:val="00DA5171"/>
    <w:rsid w:val="00DA609A"/>
    <w:rsid w:val="00DA7CD1"/>
    <w:rsid w:val="00DB053A"/>
    <w:rsid w:val="00DB23C3"/>
    <w:rsid w:val="00DB323F"/>
    <w:rsid w:val="00DB4A31"/>
    <w:rsid w:val="00DB5A5E"/>
    <w:rsid w:val="00DB5AA7"/>
    <w:rsid w:val="00DB6668"/>
    <w:rsid w:val="00DC00D6"/>
    <w:rsid w:val="00DC1987"/>
    <w:rsid w:val="00DC2BDF"/>
    <w:rsid w:val="00DC4EF6"/>
    <w:rsid w:val="00DC5591"/>
    <w:rsid w:val="00DC71EB"/>
    <w:rsid w:val="00DD4135"/>
    <w:rsid w:val="00DD452B"/>
    <w:rsid w:val="00DD7292"/>
    <w:rsid w:val="00DE11EC"/>
    <w:rsid w:val="00DE1CFF"/>
    <w:rsid w:val="00DE3473"/>
    <w:rsid w:val="00DE5EB8"/>
    <w:rsid w:val="00DF0A07"/>
    <w:rsid w:val="00DF14A5"/>
    <w:rsid w:val="00DF1FD4"/>
    <w:rsid w:val="00E00210"/>
    <w:rsid w:val="00E02077"/>
    <w:rsid w:val="00E02E54"/>
    <w:rsid w:val="00E04AA2"/>
    <w:rsid w:val="00E04F4A"/>
    <w:rsid w:val="00E07959"/>
    <w:rsid w:val="00E131D2"/>
    <w:rsid w:val="00E148A2"/>
    <w:rsid w:val="00E1703E"/>
    <w:rsid w:val="00E21369"/>
    <w:rsid w:val="00E23EE7"/>
    <w:rsid w:val="00E24FD6"/>
    <w:rsid w:val="00E25D4E"/>
    <w:rsid w:val="00E31E84"/>
    <w:rsid w:val="00E34C95"/>
    <w:rsid w:val="00E3614A"/>
    <w:rsid w:val="00E374BE"/>
    <w:rsid w:val="00E41A61"/>
    <w:rsid w:val="00E41F84"/>
    <w:rsid w:val="00E42E4E"/>
    <w:rsid w:val="00E4544A"/>
    <w:rsid w:val="00E46019"/>
    <w:rsid w:val="00E524C9"/>
    <w:rsid w:val="00E55714"/>
    <w:rsid w:val="00E6049C"/>
    <w:rsid w:val="00E60606"/>
    <w:rsid w:val="00E6284A"/>
    <w:rsid w:val="00E650E3"/>
    <w:rsid w:val="00E65FCC"/>
    <w:rsid w:val="00E679C4"/>
    <w:rsid w:val="00E7145F"/>
    <w:rsid w:val="00E754A8"/>
    <w:rsid w:val="00E77030"/>
    <w:rsid w:val="00E82E77"/>
    <w:rsid w:val="00E85E63"/>
    <w:rsid w:val="00E9071B"/>
    <w:rsid w:val="00E9187A"/>
    <w:rsid w:val="00E9327A"/>
    <w:rsid w:val="00E95FA8"/>
    <w:rsid w:val="00E9605D"/>
    <w:rsid w:val="00E963F9"/>
    <w:rsid w:val="00E96A75"/>
    <w:rsid w:val="00EA226E"/>
    <w:rsid w:val="00EA41D6"/>
    <w:rsid w:val="00EB0F8A"/>
    <w:rsid w:val="00EB20E5"/>
    <w:rsid w:val="00EB3309"/>
    <w:rsid w:val="00EB3BB7"/>
    <w:rsid w:val="00EB3FAE"/>
    <w:rsid w:val="00EB4E2B"/>
    <w:rsid w:val="00EB6853"/>
    <w:rsid w:val="00EC12A8"/>
    <w:rsid w:val="00EC16C1"/>
    <w:rsid w:val="00EC19B5"/>
    <w:rsid w:val="00EC2A44"/>
    <w:rsid w:val="00EC2BCF"/>
    <w:rsid w:val="00EC51E1"/>
    <w:rsid w:val="00EC73CC"/>
    <w:rsid w:val="00EC77F9"/>
    <w:rsid w:val="00ED0002"/>
    <w:rsid w:val="00ED3FC7"/>
    <w:rsid w:val="00EE4E46"/>
    <w:rsid w:val="00EE4E78"/>
    <w:rsid w:val="00EE4FA0"/>
    <w:rsid w:val="00EE4FEF"/>
    <w:rsid w:val="00EE702E"/>
    <w:rsid w:val="00EE7990"/>
    <w:rsid w:val="00EE7C0C"/>
    <w:rsid w:val="00EF1CE1"/>
    <w:rsid w:val="00EF2FCE"/>
    <w:rsid w:val="00EF322E"/>
    <w:rsid w:val="00EF5334"/>
    <w:rsid w:val="00EF73B7"/>
    <w:rsid w:val="00F01EF1"/>
    <w:rsid w:val="00F0529F"/>
    <w:rsid w:val="00F0700E"/>
    <w:rsid w:val="00F10103"/>
    <w:rsid w:val="00F16C81"/>
    <w:rsid w:val="00F16D47"/>
    <w:rsid w:val="00F17AF3"/>
    <w:rsid w:val="00F20B66"/>
    <w:rsid w:val="00F20F00"/>
    <w:rsid w:val="00F22178"/>
    <w:rsid w:val="00F25823"/>
    <w:rsid w:val="00F25BE8"/>
    <w:rsid w:val="00F2634D"/>
    <w:rsid w:val="00F301CA"/>
    <w:rsid w:val="00F33AA4"/>
    <w:rsid w:val="00F35262"/>
    <w:rsid w:val="00F40AA4"/>
    <w:rsid w:val="00F40C4E"/>
    <w:rsid w:val="00F41CA7"/>
    <w:rsid w:val="00F4303C"/>
    <w:rsid w:val="00F436F1"/>
    <w:rsid w:val="00F43C30"/>
    <w:rsid w:val="00F43EA0"/>
    <w:rsid w:val="00F4512D"/>
    <w:rsid w:val="00F459B5"/>
    <w:rsid w:val="00F463A7"/>
    <w:rsid w:val="00F47F71"/>
    <w:rsid w:val="00F50602"/>
    <w:rsid w:val="00F50827"/>
    <w:rsid w:val="00F5470B"/>
    <w:rsid w:val="00F54E03"/>
    <w:rsid w:val="00F5635B"/>
    <w:rsid w:val="00F56A45"/>
    <w:rsid w:val="00F605CF"/>
    <w:rsid w:val="00F61F96"/>
    <w:rsid w:val="00F6207D"/>
    <w:rsid w:val="00F62617"/>
    <w:rsid w:val="00F637C8"/>
    <w:rsid w:val="00F6398C"/>
    <w:rsid w:val="00F63E99"/>
    <w:rsid w:val="00F65EF1"/>
    <w:rsid w:val="00F7004F"/>
    <w:rsid w:val="00F72D21"/>
    <w:rsid w:val="00F766C3"/>
    <w:rsid w:val="00F828B8"/>
    <w:rsid w:val="00F83214"/>
    <w:rsid w:val="00F83D3B"/>
    <w:rsid w:val="00F90FF3"/>
    <w:rsid w:val="00F92501"/>
    <w:rsid w:val="00F928F8"/>
    <w:rsid w:val="00F936D0"/>
    <w:rsid w:val="00F96827"/>
    <w:rsid w:val="00FA1E1A"/>
    <w:rsid w:val="00FA3B1F"/>
    <w:rsid w:val="00FA548B"/>
    <w:rsid w:val="00FA6F61"/>
    <w:rsid w:val="00FA7B21"/>
    <w:rsid w:val="00FB051D"/>
    <w:rsid w:val="00FB0D5E"/>
    <w:rsid w:val="00FB2257"/>
    <w:rsid w:val="00FB4808"/>
    <w:rsid w:val="00FB6042"/>
    <w:rsid w:val="00FC3B47"/>
    <w:rsid w:val="00FC465D"/>
    <w:rsid w:val="00FC46DF"/>
    <w:rsid w:val="00FC54D5"/>
    <w:rsid w:val="00FD1A10"/>
    <w:rsid w:val="00FD2788"/>
    <w:rsid w:val="00FD62C5"/>
    <w:rsid w:val="00FD7D49"/>
    <w:rsid w:val="00FE0AEC"/>
    <w:rsid w:val="00FE297F"/>
    <w:rsid w:val="00FE30BE"/>
    <w:rsid w:val="00FE3348"/>
    <w:rsid w:val="00FE5F5B"/>
    <w:rsid w:val="00FE7F7C"/>
    <w:rsid w:val="00FF2819"/>
    <w:rsid w:val="00FF6C38"/>
    <w:rsid w:val="0B7852BA"/>
    <w:rsid w:val="0D624966"/>
    <w:rsid w:val="0D64796F"/>
    <w:rsid w:val="0F2C2152"/>
    <w:rsid w:val="0FC17ADA"/>
    <w:rsid w:val="0FF05EA5"/>
    <w:rsid w:val="10301A11"/>
    <w:rsid w:val="12046FD4"/>
    <w:rsid w:val="12E35418"/>
    <w:rsid w:val="1300779B"/>
    <w:rsid w:val="13BA6C37"/>
    <w:rsid w:val="14765711"/>
    <w:rsid w:val="168E50BE"/>
    <w:rsid w:val="19C637B4"/>
    <w:rsid w:val="1ADB3135"/>
    <w:rsid w:val="1CF71294"/>
    <w:rsid w:val="21781436"/>
    <w:rsid w:val="21AC4B3B"/>
    <w:rsid w:val="23410DC5"/>
    <w:rsid w:val="255316BA"/>
    <w:rsid w:val="261F6035"/>
    <w:rsid w:val="26DE30F2"/>
    <w:rsid w:val="27250689"/>
    <w:rsid w:val="2C2B5B7D"/>
    <w:rsid w:val="2D5E3D21"/>
    <w:rsid w:val="2E1B1C2A"/>
    <w:rsid w:val="2F340201"/>
    <w:rsid w:val="2F812182"/>
    <w:rsid w:val="362F4123"/>
    <w:rsid w:val="36690625"/>
    <w:rsid w:val="37110F45"/>
    <w:rsid w:val="39B04F71"/>
    <w:rsid w:val="3D450CF1"/>
    <w:rsid w:val="3EA13485"/>
    <w:rsid w:val="3EE92152"/>
    <w:rsid w:val="3F7B4FC6"/>
    <w:rsid w:val="3F901E8A"/>
    <w:rsid w:val="419418C0"/>
    <w:rsid w:val="42536681"/>
    <w:rsid w:val="42C17687"/>
    <w:rsid w:val="43EB1335"/>
    <w:rsid w:val="467803DE"/>
    <w:rsid w:val="46C93DBA"/>
    <w:rsid w:val="498C18DE"/>
    <w:rsid w:val="49B70601"/>
    <w:rsid w:val="4E257DFD"/>
    <w:rsid w:val="50D9132B"/>
    <w:rsid w:val="50F144C4"/>
    <w:rsid w:val="526E39F7"/>
    <w:rsid w:val="5309159C"/>
    <w:rsid w:val="54300F1E"/>
    <w:rsid w:val="56A26B32"/>
    <w:rsid w:val="59167860"/>
    <w:rsid w:val="593239D2"/>
    <w:rsid w:val="595E1BBA"/>
    <w:rsid w:val="5A2E4771"/>
    <w:rsid w:val="5ADD550D"/>
    <w:rsid w:val="5D140643"/>
    <w:rsid w:val="5D2C35F4"/>
    <w:rsid w:val="5EE95CF3"/>
    <w:rsid w:val="5F1E7A29"/>
    <w:rsid w:val="5F8E11C9"/>
    <w:rsid w:val="5F9E3BC3"/>
    <w:rsid w:val="608379A6"/>
    <w:rsid w:val="60F05979"/>
    <w:rsid w:val="643B3FA9"/>
    <w:rsid w:val="655F6785"/>
    <w:rsid w:val="66424839"/>
    <w:rsid w:val="6722587D"/>
    <w:rsid w:val="673233DB"/>
    <w:rsid w:val="688B75EA"/>
    <w:rsid w:val="695C0F5D"/>
    <w:rsid w:val="6986421C"/>
    <w:rsid w:val="6C2B784E"/>
    <w:rsid w:val="6D632A05"/>
    <w:rsid w:val="6E3E7D37"/>
    <w:rsid w:val="70640529"/>
    <w:rsid w:val="715C3C73"/>
    <w:rsid w:val="72F35B4A"/>
    <w:rsid w:val="75462150"/>
    <w:rsid w:val="7A194355"/>
    <w:rsid w:val="7C3775CB"/>
    <w:rsid w:val="7C685775"/>
    <w:rsid w:val="7DC55634"/>
    <w:rsid w:val="7EDB3E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0"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nhideWhenUsed="0" w:uiPriority="0" w:name="footnote reference"/>
    <w:lsdException w:qFormat="1" w:uiPriority="99" w:name="annotation reference"/>
    <w:lsdException w:uiPriority="99" w:name="line number"/>
    <w:lsdException w:qFormat="1" w:unhideWhenUsed="0" w:uiPriority="0" w:name="page number"/>
    <w:lsdException w:qFormat="1" w:unhideWhenUsed="0" w:uiPriority="0" w:name="endnote reference"/>
    <w:lsdException w:qFormat="1" w:unhideWhenUsed="0" w:uiPriority="0"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name="Body Text"/>
    <w:lsdException w:qFormat="1" w:unhideWhenUsed="0" w:uiPriority="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name="Hyperlink"/>
    <w:lsdException w:qFormat="1" w:uiPriority="99" w:name="FollowedHyperlink"/>
    <w:lsdException w:qFormat="1" w:unhideWhenUsed="0" w:uiPriority="22" w:semiHidden="0" w:name="Strong"/>
    <w:lsdException w:qFormat="1" w:unhideWhenUsed="0" w:uiPriority="20" w:semiHidden="0" w:name="Emphasis"/>
    <w:lsdException w:qFormat="1" w:unhideWhenUsed="0" w:uiPriority="0"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textAlignment w:val="center"/>
    </w:pPr>
    <w:rPr>
      <w:rFonts w:ascii="Times New Roman" w:hAnsi="Times New Roman" w:eastAsia="宋体" w:cs="Times New Roman"/>
      <w:kern w:val="2"/>
      <w:sz w:val="18"/>
      <w:lang w:val="en-US" w:eastAsia="zh-CN" w:bidi="ar-SA"/>
    </w:rPr>
  </w:style>
  <w:style w:type="paragraph" w:styleId="2">
    <w:name w:val="heading 1"/>
    <w:basedOn w:val="1"/>
    <w:next w:val="1"/>
    <w:qFormat/>
    <w:uiPriority w:val="0"/>
    <w:pPr>
      <w:keepNext/>
      <w:outlineLvl w:val="0"/>
    </w:pPr>
    <w:rPr>
      <w:b/>
      <w:bCs/>
    </w:rPr>
  </w:style>
  <w:style w:type="paragraph" w:styleId="3">
    <w:name w:val="heading 2"/>
    <w:basedOn w:val="1"/>
    <w:next w:val="1"/>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qFormat/>
    <w:uiPriority w:val="0"/>
    <w:pPr>
      <w:keepNext/>
      <w:keepLines/>
      <w:spacing w:before="260" w:after="260" w:line="416" w:lineRule="auto"/>
      <w:outlineLvl w:val="2"/>
    </w:pPr>
    <w:rPr>
      <w:b/>
      <w:bCs/>
      <w:sz w:val="32"/>
      <w:szCs w:val="32"/>
    </w:rPr>
  </w:style>
  <w:style w:type="paragraph" w:styleId="5">
    <w:name w:val="heading 4"/>
    <w:basedOn w:val="1"/>
    <w:next w:val="1"/>
    <w:qFormat/>
    <w:uiPriority w:val="0"/>
    <w:pPr>
      <w:keepNext/>
      <w:jc w:val="center"/>
      <w:outlineLvl w:val="3"/>
    </w:pPr>
    <w:rPr>
      <w:b/>
      <w:bCs/>
      <w:sz w:val="30"/>
    </w:rPr>
  </w:style>
  <w:style w:type="character" w:default="1" w:styleId="20">
    <w:name w:val="Default Paragraph Font"/>
    <w:semiHidden/>
    <w:unhideWhenUsed/>
    <w:qFormat/>
    <w:uiPriority w:val="1"/>
  </w:style>
  <w:style w:type="table" w:default="1" w:styleId="18">
    <w:name w:val="Normal Table"/>
    <w:semiHidden/>
    <w:unhideWhenUsed/>
    <w:qFormat/>
    <w:uiPriority w:val="99"/>
    <w:tblPr>
      <w:tblCellMar>
        <w:top w:w="0" w:type="dxa"/>
        <w:left w:w="108" w:type="dxa"/>
        <w:bottom w:w="0" w:type="dxa"/>
        <w:right w:w="108" w:type="dxa"/>
      </w:tblCellMar>
    </w:tblPr>
  </w:style>
  <w:style w:type="paragraph" w:styleId="6">
    <w:name w:val="Document Map"/>
    <w:basedOn w:val="1"/>
    <w:semiHidden/>
    <w:qFormat/>
    <w:uiPriority w:val="0"/>
    <w:pPr>
      <w:shd w:val="clear" w:color="auto" w:fill="000080"/>
    </w:pPr>
  </w:style>
  <w:style w:type="paragraph" w:styleId="7">
    <w:name w:val="annotation text"/>
    <w:basedOn w:val="1"/>
    <w:link w:val="94"/>
    <w:semiHidden/>
    <w:unhideWhenUsed/>
    <w:qFormat/>
    <w:uiPriority w:val="99"/>
    <w:pPr>
      <w:jc w:val="left"/>
    </w:pPr>
  </w:style>
  <w:style w:type="paragraph" w:styleId="8">
    <w:name w:val="Body Text"/>
    <w:basedOn w:val="1"/>
    <w:semiHidden/>
    <w:qFormat/>
    <w:uiPriority w:val="0"/>
    <w:rPr>
      <w:b/>
      <w:bCs/>
    </w:rPr>
  </w:style>
  <w:style w:type="paragraph" w:styleId="9">
    <w:name w:val="Body Text Indent"/>
    <w:basedOn w:val="1"/>
    <w:semiHidden/>
    <w:qFormat/>
    <w:uiPriority w:val="0"/>
    <w:pPr>
      <w:ind w:firstLine="359" w:firstLineChars="171"/>
    </w:pPr>
  </w:style>
  <w:style w:type="paragraph" w:styleId="10">
    <w:name w:val="endnote text"/>
    <w:basedOn w:val="1"/>
    <w:semiHidden/>
    <w:qFormat/>
    <w:uiPriority w:val="0"/>
    <w:pPr>
      <w:snapToGrid w:val="0"/>
      <w:jc w:val="left"/>
    </w:pPr>
  </w:style>
  <w:style w:type="paragraph" w:styleId="11">
    <w:name w:val="Balloon Text"/>
    <w:basedOn w:val="1"/>
    <w:link w:val="32"/>
    <w:semiHidden/>
    <w:unhideWhenUsed/>
    <w:qFormat/>
    <w:uiPriority w:val="99"/>
    <w:rPr>
      <w:szCs w:val="18"/>
    </w:rPr>
  </w:style>
  <w:style w:type="paragraph" w:styleId="12">
    <w:name w:val="footer"/>
    <w:basedOn w:val="1"/>
    <w:link w:val="31"/>
    <w:unhideWhenUsed/>
    <w:qFormat/>
    <w:uiPriority w:val="99"/>
    <w:pPr>
      <w:tabs>
        <w:tab w:val="center" w:pos="4153"/>
        <w:tab w:val="right" w:pos="8306"/>
      </w:tabs>
      <w:snapToGrid w:val="0"/>
      <w:jc w:val="left"/>
    </w:pPr>
    <w:rPr>
      <w:szCs w:val="18"/>
    </w:rPr>
  </w:style>
  <w:style w:type="paragraph" w:styleId="13">
    <w:name w:val="header"/>
    <w:basedOn w:val="1"/>
    <w:link w:val="42"/>
    <w:unhideWhenUsed/>
    <w:qFormat/>
    <w:uiPriority w:val="99"/>
    <w:pPr>
      <w:pBdr>
        <w:bottom w:val="single" w:color="auto" w:sz="6" w:space="1"/>
      </w:pBdr>
      <w:tabs>
        <w:tab w:val="center" w:pos="4153"/>
        <w:tab w:val="right" w:pos="8306"/>
      </w:tabs>
      <w:snapToGrid w:val="0"/>
      <w:jc w:val="center"/>
    </w:pPr>
    <w:rPr>
      <w:szCs w:val="18"/>
    </w:rPr>
  </w:style>
  <w:style w:type="paragraph" w:styleId="14">
    <w:name w:val="Subtitle"/>
    <w:basedOn w:val="1"/>
    <w:next w:val="1"/>
    <w:qFormat/>
    <w:uiPriority w:val="0"/>
    <w:pPr>
      <w:overflowPunct w:val="0"/>
      <w:spacing w:before="320"/>
      <w:outlineLvl w:val="0"/>
    </w:pPr>
    <w:rPr>
      <w:rFonts w:eastAsia="黑体"/>
      <w:sz w:val="36"/>
    </w:rPr>
  </w:style>
  <w:style w:type="paragraph" w:styleId="15">
    <w:name w:val="footnote text"/>
    <w:basedOn w:val="1"/>
    <w:semiHidden/>
    <w:qFormat/>
    <w:uiPriority w:val="0"/>
    <w:pPr>
      <w:snapToGrid w:val="0"/>
      <w:jc w:val="left"/>
    </w:pPr>
    <w:rPr>
      <w:szCs w:val="18"/>
    </w:rPr>
  </w:style>
  <w:style w:type="paragraph" w:styleId="16">
    <w:name w:val="Title"/>
    <w:basedOn w:val="1"/>
    <w:next w:val="1"/>
    <w:link w:val="41"/>
    <w:qFormat/>
    <w:uiPriority w:val="10"/>
    <w:pPr>
      <w:spacing w:before="240" w:after="60"/>
      <w:jc w:val="center"/>
      <w:outlineLvl w:val="0"/>
    </w:pPr>
    <w:rPr>
      <w:rFonts w:ascii="等线 Light" w:hAnsi="等线 Light" w:eastAsia="等线 Light"/>
      <w:b/>
      <w:bCs/>
      <w:sz w:val="32"/>
      <w:szCs w:val="32"/>
    </w:rPr>
  </w:style>
  <w:style w:type="paragraph" w:styleId="17">
    <w:name w:val="annotation subject"/>
    <w:basedOn w:val="7"/>
    <w:next w:val="7"/>
    <w:link w:val="95"/>
    <w:semiHidden/>
    <w:unhideWhenUsed/>
    <w:qFormat/>
    <w:uiPriority w:val="99"/>
    <w:rPr>
      <w:b/>
      <w:bCs/>
    </w:rPr>
  </w:style>
  <w:style w:type="table" w:styleId="19">
    <w:name w:val="Table Grid"/>
    <w:basedOn w:val="18"/>
    <w:qFormat/>
    <w:uiPriority w:val="39"/>
    <w:rPr>
      <w:kern w:val="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1">
    <w:name w:val="Strong"/>
    <w:qFormat/>
    <w:uiPriority w:val="22"/>
    <w:rPr>
      <w:b/>
      <w:bCs/>
    </w:rPr>
  </w:style>
  <w:style w:type="character" w:styleId="22">
    <w:name w:val="endnote reference"/>
    <w:semiHidden/>
    <w:qFormat/>
    <w:uiPriority w:val="0"/>
    <w:rPr>
      <w:vertAlign w:val="superscript"/>
    </w:rPr>
  </w:style>
  <w:style w:type="character" w:styleId="23">
    <w:name w:val="page number"/>
    <w:basedOn w:val="20"/>
    <w:semiHidden/>
    <w:qFormat/>
    <w:uiPriority w:val="0"/>
  </w:style>
  <w:style w:type="character" w:styleId="24">
    <w:name w:val="FollowedHyperlink"/>
    <w:semiHidden/>
    <w:unhideWhenUsed/>
    <w:qFormat/>
    <w:uiPriority w:val="99"/>
    <w:rPr>
      <w:color w:val="954F72"/>
      <w:u w:val="single"/>
    </w:rPr>
  </w:style>
  <w:style w:type="character" w:styleId="25">
    <w:name w:val="Emphasis"/>
    <w:qFormat/>
    <w:uiPriority w:val="20"/>
    <w:rPr>
      <w:i/>
      <w:iCs/>
    </w:rPr>
  </w:style>
  <w:style w:type="character" w:styleId="26">
    <w:name w:val="Hyperlink"/>
    <w:semiHidden/>
    <w:qFormat/>
    <w:uiPriority w:val="0"/>
    <w:rPr>
      <w:color w:val="0000FF"/>
      <w:u w:val="single"/>
    </w:rPr>
  </w:style>
  <w:style w:type="character" w:styleId="27">
    <w:name w:val="annotation reference"/>
    <w:basedOn w:val="20"/>
    <w:semiHidden/>
    <w:unhideWhenUsed/>
    <w:qFormat/>
    <w:uiPriority w:val="99"/>
    <w:rPr>
      <w:sz w:val="21"/>
      <w:szCs w:val="21"/>
    </w:rPr>
  </w:style>
  <w:style w:type="character" w:styleId="28">
    <w:name w:val="footnote reference"/>
    <w:semiHidden/>
    <w:qFormat/>
    <w:uiPriority w:val="0"/>
    <w:rPr>
      <w:vertAlign w:val="superscript"/>
    </w:rPr>
  </w:style>
  <w:style w:type="paragraph" w:customStyle="1" w:styleId="29">
    <w:name w:val="摘要"/>
    <w:basedOn w:val="8"/>
    <w:next w:val="1"/>
    <w:qFormat/>
    <w:uiPriority w:val="0"/>
    <w:pPr>
      <w:tabs>
        <w:tab w:val="left" w:pos="798"/>
      </w:tabs>
      <w:overflowPunct w:val="0"/>
      <w:adjustRightInd w:val="0"/>
    </w:pPr>
    <w:rPr>
      <w:rFonts w:eastAsia="楷体_GB2312"/>
      <w:b w:val="0"/>
      <w:bCs w:val="0"/>
    </w:rPr>
  </w:style>
  <w:style w:type="paragraph" w:customStyle="1" w:styleId="30">
    <w:name w:val="关键词"/>
    <w:basedOn w:val="29"/>
    <w:next w:val="1"/>
    <w:qFormat/>
    <w:uiPriority w:val="0"/>
    <w:pPr>
      <w:ind w:left="429" w:hanging="429" w:hangingChars="429"/>
    </w:pPr>
  </w:style>
  <w:style w:type="character" w:customStyle="1" w:styleId="31">
    <w:name w:val="页脚 Char"/>
    <w:link w:val="12"/>
    <w:qFormat/>
    <w:uiPriority w:val="99"/>
    <w:rPr>
      <w:kern w:val="2"/>
      <w:sz w:val="18"/>
      <w:szCs w:val="18"/>
    </w:rPr>
  </w:style>
  <w:style w:type="character" w:customStyle="1" w:styleId="32">
    <w:name w:val="批注框文本 Char"/>
    <w:link w:val="11"/>
    <w:semiHidden/>
    <w:qFormat/>
    <w:uiPriority w:val="99"/>
    <w:rPr>
      <w:kern w:val="2"/>
      <w:sz w:val="18"/>
      <w:szCs w:val="18"/>
    </w:rPr>
  </w:style>
  <w:style w:type="paragraph" w:customStyle="1" w:styleId="33">
    <w:name w:val="彩色列表 - 强调文字颜色 11"/>
    <w:basedOn w:val="1"/>
    <w:qFormat/>
    <w:uiPriority w:val="34"/>
    <w:pPr>
      <w:ind w:firstLine="420" w:firstLineChars="200"/>
    </w:pPr>
  </w:style>
  <w:style w:type="character" w:customStyle="1" w:styleId="34">
    <w:name w:val="中等深浅网格 11"/>
    <w:semiHidden/>
    <w:qFormat/>
    <w:uiPriority w:val="99"/>
    <w:rPr>
      <w:color w:val="808080"/>
    </w:rPr>
  </w:style>
  <w:style w:type="table" w:customStyle="1" w:styleId="35">
    <w:name w:val="网格型1"/>
    <w:basedOn w:val="18"/>
    <w:qFormat/>
    <w:uiPriority w:val="39"/>
    <w:rPr>
      <w:rFonts w:ascii="Calibri" w:hAnsi="Calibr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6">
    <w:name w:val="网格型2"/>
    <w:basedOn w:val="18"/>
    <w:qFormat/>
    <w:uiPriority w:val="39"/>
    <w:rPr>
      <w:rFonts w:ascii="Calibri" w:hAnsi="Calibr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7">
    <w:name w:val="网格型3"/>
    <w:basedOn w:val="18"/>
    <w:qFormat/>
    <w:uiPriority w:val="39"/>
    <w:rPr>
      <w:rFonts w:ascii="Calibri" w:hAnsi="Calibr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8">
    <w:name w:val="网格型4"/>
    <w:basedOn w:val="18"/>
    <w:qFormat/>
    <w:uiPriority w:val="39"/>
    <w:rPr>
      <w:rFonts w:ascii="Calibri" w:hAnsi="Calibr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9">
    <w:name w:val="网格型5"/>
    <w:basedOn w:val="18"/>
    <w:qFormat/>
    <w:uiPriority w:val="39"/>
    <w:rPr>
      <w:rFonts w:ascii="Calibri" w:hAnsi="Calibr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0">
    <w:name w:val="网格型6"/>
    <w:basedOn w:val="18"/>
    <w:qFormat/>
    <w:uiPriority w:val="39"/>
    <w:rPr>
      <w:rFonts w:ascii="Calibri" w:hAnsi="Calibr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41">
    <w:name w:val="标题 Char"/>
    <w:link w:val="16"/>
    <w:qFormat/>
    <w:uiPriority w:val="10"/>
    <w:rPr>
      <w:rFonts w:ascii="等线 Light" w:hAnsi="等线 Light" w:eastAsia="等线 Light" w:cs="Times New Roman"/>
      <w:b/>
      <w:bCs/>
      <w:kern w:val="2"/>
      <w:sz w:val="32"/>
      <w:szCs w:val="32"/>
    </w:rPr>
  </w:style>
  <w:style w:type="character" w:customStyle="1" w:styleId="42">
    <w:name w:val="页眉 Char"/>
    <w:link w:val="13"/>
    <w:qFormat/>
    <w:uiPriority w:val="99"/>
    <w:rPr>
      <w:kern w:val="2"/>
      <w:sz w:val="18"/>
      <w:szCs w:val="18"/>
    </w:rPr>
  </w:style>
  <w:style w:type="paragraph" w:customStyle="1" w:styleId="43">
    <w:name w:val="@头部|标题|中文"/>
    <w:next w:val="1"/>
    <w:link w:val="51"/>
    <w:qFormat/>
    <w:uiPriority w:val="0"/>
    <w:pPr>
      <w:widowControl w:val="0"/>
      <w:spacing w:before="320" w:beforeLines="100" w:line="480" w:lineRule="auto"/>
      <w:ind w:left="454" w:right="454"/>
      <w:jc w:val="center"/>
      <w:textAlignment w:val="center"/>
      <w:outlineLvl w:val="0"/>
    </w:pPr>
    <w:rPr>
      <w:rFonts w:ascii="Arial" w:hAnsi="Arial" w:eastAsia="黑体" w:cs="Times New Roman"/>
      <w:kern w:val="2"/>
      <w:sz w:val="32"/>
      <w:szCs w:val="32"/>
      <w:lang w:val="en-US" w:eastAsia="zh-CN" w:bidi="ar-SA"/>
    </w:rPr>
  </w:style>
  <w:style w:type="paragraph" w:customStyle="1" w:styleId="44">
    <w:name w:val="@头部|作者|中文"/>
    <w:next w:val="1"/>
    <w:link w:val="54"/>
    <w:qFormat/>
    <w:uiPriority w:val="0"/>
    <w:pPr>
      <w:spacing w:line="480" w:lineRule="auto"/>
      <w:ind w:left="454" w:right="454"/>
      <w:jc w:val="center"/>
      <w:textAlignment w:val="center"/>
    </w:pPr>
    <w:rPr>
      <w:rFonts w:ascii="Times New Roman" w:hAnsi="Times New Roman" w:eastAsia="宋体" w:cs="Times New Roman"/>
      <w:kern w:val="2"/>
      <w:sz w:val="24"/>
      <w:szCs w:val="24"/>
      <w:lang w:val="en-US" w:eastAsia="zh-CN" w:bidi="ar-SA"/>
    </w:rPr>
  </w:style>
  <w:style w:type="paragraph" w:customStyle="1" w:styleId="45">
    <w:name w:val="@头部|标题|英文"/>
    <w:next w:val="1"/>
    <w:link w:val="50"/>
    <w:qFormat/>
    <w:uiPriority w:val="0"/>
    <w:pPr>
      <w:widowControl w:val="0"/>
      <w:spacing w:before="320" w:beforeLines="100" w:after="320" w:afterLines="100"/>
      <w:ind w:left="454" w:right="454"/>
      <w:jc w:val="center"/>
      <w:textAlignment w:val="center"/>
    </w:pPr>
    <w:rPr>
      <w:rFonts w:ascii="Times New Roman" w:hAnsi="Times New Roman" w:eastAsia="宋体" w:cs="Times New Roman"/>
      <w:kern w:val="2"/>
      <w:sz w:val="24"/>
      <w:szCs w:val="24"/>
      <w:lang w:val="en-US" w:eastAsia="zh-CN" w:bidi="ar-SA"/>
    </w:rPr>
  </w:style>
  <w:style w:type="paragraph" w:customStyle="1" w:styleId="46">
    <w:name w:val="@头部|机构|单行"/>
    <w:next w:val="1"/>
    <w:link w:val="52"/>
    <w:qFormat/>
    <w:uiPriority w:val="0"/>
    <w:pPr>
      <w:spacing w:after="160" w:afterLines="50"/>
      <w:ind w:left="454" w:right="454"/>
      <w:jc w:val="center"/>
    </w:pPr>
    <w:rPr>
      <w:rFonts w:ascii="Times New Roman" w:hAnsi="Times New Roman" w:eastAsia="楷体" w:cs="Times New Roman"/>
      <w:kern w:val="2"/>
      <w:sz w:val="18"/>
      <w:szCs w:val="18"/>
      <w:lang w:val="en-US" w:eastAsia="zh-CN" w:bidi="ar-SA"/>
    </w:rPr>
  </w:style>
  <w:style w:type="paragraph" w:customStyle="1" w:styleId="47">
    <w:name w:val="@头部|机构|多行"/>
    <w:next w:val="1"/>
    <w:link w:val="53"/>
    <w:qFormat/>
    <w:uiPriority w:val="0"/>
    <w:pPr>
      <w:widowControl w:val="0"/>
      <w:spacing w:after="50" w:afterLines="50"/>
      <w:ind w:left="454" w:right="454"/>
      <w:jc w:val="both"/>
      <w:textAlignment w:val="center"/>
    </w:pPr>
    <w:rPr>
      <w:rFonts w:ascii="Times New Roman" w:hAnsi="Times New Roman" w:eastAsia="楷体" w:cs="Times New Roman"/>
      <w:kern w:val="2"/>
      <w:sz w:val="18"/>
      <w:szCs w:val="18"/>
      <w:lang w:val="en-US" w:eastAsia="zh-CN" w:bidi="ar-SA"/>
    </w:rPr>
  </w:style>
  <w:style w:type="paragraph" w:customStyle="1" w:styleId="48">
    <w:name w:val="@头部|摘要|文本"/>
    <w:next w:val="1"/>
    <w:link w:val="55"/>
    <w:qFormat/>
    <w:uiPriority w:val="0"/>
    <w:pPr>
      <w:widowControl w:val="0"/>
      <w:ind w:left="454" w:right="454"/>
      <w:jc w:val="both"/>
      <w:textAlignment w:val="center"/>
    </w:pPr>
    <w:rPr>
      <w:rFonts w:ascii="Times New Roman" w:hAnsi="Times New Roman" w:eastAsia="楷体" w:cs="Times New Roman"/>
      <w:kern w:val="2"/>
      <w:sz w:val="18"/>
      <w:lang w:val="en-US" w:eastAsia="zh-CN" w:bidi="ar-SA"/>
    </w:rPr>
  </w:style>
  <w:style w:type="character" w:customStyle="1" w:styleId="49">
    <w:name w:val="@头部|摘要|中文标志"/>
    <w:qFormat/>
    <w:uiPriority w:val="1"/>
    <w:rPr>
      <w:rFonts w:ascii="Times New Roman" w:hAnsi="Times New Roman" w:eastAsia="黑体"/>
      <w:sz w:val="18"/>
    </w:rPr>
  </w:style>
  <w:style w:type="character" w:customStyle="1" w:styleId="50">
    <w:name w:val="@头部|标题|英文 字符"/>
    <w:link w:val="45"/>
    <w:qFormat/>
    <w:uiPriority w:val="0"/>
    <w:rPr>
      <w:kern w:val="2"/>
      <w:sz w:val="24"/>
      <w:szCs w:val="24"/>
    </w:rPr>
  </w:style>
  <w:style w:type="character" w:customStyle="1" w:styleId="51">
    <w:name w:val="@头部|标题|中文 字符"/>
    <w:link w:val="43"/>
    <w:qFormat/>
    <w:uiPriority w:val="0"/>
    <w:rPr>
      <w:rFonts w:ascii="Arial" w:hAnsi="Arial" w:eastAsia="黑体"/>
      <w:kern w:val="2"/>
      <w:sz w:val="32"/>
      <w:szCs w:val="32"/>
    </w:rPr>
  </w:style>
  <w:style w:type="character" w:customStyle="1" w:styleId="52">
    <w:name w:val="@头部|机构|单行 字符"/>
    <w:link w:val="46"/>
    <w:qFormat/>
    <w:uiPriority w:val="0"/>
    <w:rPr>
      <w:rFonts w:eastAsia="楷体"/>
      <w:kern w:val="2"/>
      <w:sz w:val="18"/>
      <w:szCs w:val="18"/>
    </w:rPr>
  </w:style>
  <w:style w:type="character" w:customStyle="1" w:styleId="53">
    <w:name w:val="@头部|机构|多行 字符"/>
    <w:link w:val="47"/>
    <w:qFormat/>
    <w:uiPriority w:val="0"/>
    <w:rPr>
      <w:rFonts w:eastAsia="楷体"/>
      <w:kern w:val="2"/>
      <w:sz w:val="18"/>
      <w:szCs w:val="18"/>
    </w:rPr>
  </w:style>
  <w:style w:type="character" w:customStyle="1" w:styleId="54">
    <w:name w:val="@头部|作者|中文 字符"/>
    <w:link w:val="44"/>
    <w:qFormat/>
    <w:uiPriority w:val="0"/>
    <w:rPr>
      <w:kern w:val="2"/>
      <w:sz w:val="24"/>
      <w:szCs w:val="24"/>
    </w:rPr>
  </w:style>
  <w:style w:type="character" w:customStyle="1" w:styleId="55">
    <w:name w:val="@头部|摘要|文本 字符"/>
    <w:link w:val="48"/>
    <w:qFormat/>
    <w:uiPriority w:val="0"/>
    <w:rPr>
      <w:rFonts w:eastAsia="楷体"/>
      <w:kern w:val="2"/>
      <w:sz w:val="18"/>
    </w:rPr>
  </w:style>
  <w:style w:type="character" w:customStyle="1" w:styleId="56">
    <w:name w:val="@头部|机构|斜体"/>
    <w:qFormat/>
    <w:uiPriority w:val="1"/>
    <w:rPr>
      <w:i/>
    </w:rPr>
  </w:style>
  <w:style w:type="character" w:customStyle="1" w:styleId="57">
    <w:name w:val="@头部|标题|标志"/>
    <w:qFormat/>
    <w:uiPriority w:val="1"/>
    <w:rPr>
      <w:rFonts w:ascii="Arial" w:hAnsi="Arial" w:eastAsia="黑体"/>
      <w:kern w:val="2"/>
      <w:sz w:val="32"/>
      <w:szCs w:val="32"/>
      <w:vertAlign w:val="superscript"/>
    </w:rPr>
  </w:style>
  <w:style w:type="character" w:customStyle="1" w:styleId="58">
    <w:name w:val="@头部|作者|中文标志"/>
    <w:qFormat/>
    <w:uiPriority w:val="1"/>
    <w:rPr>
      <w:kern w:val="2"/>
      <w:sz w:val="24"/>
      <w:szCs w:val="24"/>
      <w:vertAlign w:val="superscript"/>
    </w:rPr>
  </w:style>
  <w:style w:type="paragraph" w:customStyle="1" w:styleId="59">
    <w:name w:val="@头部|作者|英文"/>
    <w:next w:val="1"/>
    <w:link w:val="60"/>
    <w:qFormat/>
    <w:uiPriority w:val="0"/>
    <w:pPr>
      <w:widowControl w:val="0"/>
      <w:jc w:val="center"/>
      <w:textAlignment w:val="center"/>
    </w:pPr>
    <w:rPr>
      <w:rFonts w:ascii="Times New Roman" w:hAnsi="Times New Roman" w:eastAsia="宋体" w:cs="Times New Roman"/>
      <w:kern w:val="2"/>
      <w:sz w:val="21"/>
      <w:szCs w:val="21"/>
      <w:lang w:val="en-US" w:eastAsia="zh-CN" w:bidi="ar-SA"/>
    </w:rPr>
  </w:style>
  <w:style w:type="character" w:customStyle="1" w:styleId="60">
    <w:name w:val="@头部|作者|英文 字符"/>
    <w:link w:val="59"/>
    <w:qFormat/>
    <w:uiPriority w:val="0"/>
    <w:rPr>
      <w:kern w:val="2"/>
      <w:sz w:val="21"/>
      <w:szCs w:val="21"/>
    </w:rPr>
  </w:style>
  <w:style w:type="character" w:customStyle="1" w:styleId="61">
    <w:name w:val="@头部|作者|英文标志"/>
    <w:qFormat/>
    <w:uiPriority w:val="1"/>
    <w:rPr>
      <w:kern w:val="2"/>
      <w:sz w:val="21"/>
      <w:szCs w:val="21"/>
      <w:vertAlign w:val="superscript"/>
    </w:rPr>
  </w:style>
  <w:style w:type="character" w:customStyle="1" w:styleId="62">
    <w:name w:val="@头部|摘要|英文标志"/>
    <w:qFormat/>
    <w:uiPriority w:val="1"/>
    <w:rPr>
      <w:rFonts w:ascii="Times New Roman" w:hAnsi="Times New Roman" w:eastAsia="楷体"/>
      <w:b/>
      <w:kern w:val="2"/>
      <w:sz w:val="18"/>
    </w:rPr>
  </w:style>
  <w:style w:type="paragraph" w:customStyle="1" w:styleId="63">
    <w:name w:val="@头部|页眉"/>
    <w:link w:val="65"/>
    <w:qFormat/>
    <w:uiPriority w:val="0"/>
    <w:pPr>
      <w:widowControl w:val="0"/>
      <w:pBdr>
        <w:bottom w:val="single" w:color="auto" w:sz="6" w:space="2"/>
      </w:pBdr>
      <w:tabs>
        <w:tab w:val="center" w:pos="5130"/>
        <w:tab w:val="right" w:pos="10170"/>
      </w:tabs>
      <w:spacing w:line="240" w:lineRule="exact"/>
      <w:jc w:val="both"/>
      <w:textAlignment w:val="center"/>
    </w:pPr>
    <w:rPr>
      <w:rFonts w:ascii="Times New Roman" w:hAnsi="Times New Roman" w:eastAsia="楷体" w:cs="Times New Roman"/>
      <w:kern w:val="2"/>
      <w:sz w:val="15"/>
      <w:szCs w:val="15"/>
      <w:lang w:val="en-US" w:eastAsia="zh-CN" w:bidi="ar-SA"/>
    </w:rPr>
  </w:style>
  <w:style w:type="paragraph" w:customStyle="1" w:styleId="64">
    <w:name w:val="@头部|页脚"/>
    <w:link w:val="67"/>
    <w:qFormat/>
    <w:uiPriority w:val="0"/>
    <w:pPr>
      <w:widowControl w:val="0"/>
      <w:spacing w:line="240" w:lineRule="exact"/>
      <w:jc w:val="both"/>
    </w:pPr>
    <w:rPr>
      <w:rFonts w:ascii="Times New Roman" w:hAnsi="Times New Roman" w:eastAsia="楷体" w:cs="Times New Roman"/>
      <w:kern w:val="2"/>
      <w:sz w:val="15"/>
      <w:szCs w:val="15"/>
      <w:lang w:val="en-US" w:eastAsia="zh-CN" w:bidi="ar-SA"/>
    </w:rPr>
  </w:style>
  <w:style w:type="character" w:customStyle="1" w:styleId="65">
    <w:name w:val="@头部|页眉 字符"/>
    <w:link w:val="63"/>
    <w:qFormat/>
    <w:uiPriority w:val="0"/>
    <w:rPr>
      <w:rFonts w:eastAsia="楷体"/>
      <w:kern w:val="2"/>
      <w:sz w:val="15"/>
      <w:szCs w:val="15"/>
    </w:rPr>
  </w:style>
  <w:style w:type="character" w:customStyle="1" w:styleId="66">
    <w:name w:val="@头部|页脚|标志"/>
    <w:qFormat/>
    <w:uiPriority w:val="1"/>
    <w:rPr>
      <w:rFonts w:eastAsia="黑体"/>
      <w:kern w:val="2"/>
      <w:sz w:val="15"/>
      <w:szCs w:val="15"/>
    </w:rPr>
  </w:style>
  <w:style w:type="character" w:customStyle="1" w:styleId="67">
    <w:name w:val="@头部|页脚 字符"/>
    <w:link w:val="64"/>
    <w:qFormat/>
    <w:uiPriority w:val="0"/>
    <w:rPr>
      <w:rFonts w:eastAsia="楷体"/>
      <w:kern w:val="2"/>
      <w:sz w:val="15"/>
      <w:szCs w:val="15"/>
    </w:rPr>
  </w:style>
  <w:style w:type="paragraph" w:customStyle="1" w:styleId="68">
    <w:name w:val="@正文|标题1"/>
    <w:next w:val="1"/>
    <w:link w:val="70"/>
    <w:qFormat/>
    <w:uiPriority w:val="0"/>
    <w:pPr>
      <w:keepNext/>
      <w:keepLines/>
      <w:widowControl w:val="0"/>
      <w:numPr>
        <w:ilvl w:val="0"/>
        <w:numId w:val="1"/>
      </w:numPr>
      <w:pBdr>
        <w:top w:val="single" w:color="FFFFFF" w:sz="8" w:space="7"/>
        <w:bottom w:val="single" w:color="FFFFFF" w:sz="8" w:space="7"/>
      </w:pBdr>
      <w:spacing w:line="320" w:lineRule="exact"/>
      <w:jc w:val="both"/>
      <w:textAlignment w:val="center"/>
      <w:outlineLvl w:val="0"/>
    </w:pPr>
    <w:rPr>
      <w:rFonts w:ascii="Arial" w:hAnsi="Arial" w:eastAsia="黑体" w:cs="Times New Roman"/>
      <w:kern w:val="2"/>
      <w:sz w:val="21"/>
      <w:lang w:val="en-US" w:eastAsia="zh-CN" w:bidi="ar-SA"/>
    </w:rPr>
  </w:style>
  <w:style w:type="paragraph" w:customStyle="1" w:styleId="69">
    <w:name w:val="@正文|标题2"/>
    <w:next w:val="1"/>
    <w:link w:val="72"/>
    <w:qFormat/>
    <w:uiPriority w:val="0"/>
    <w:pPr>
      <w:keepNext/>
      <w:keepLines/>
      <w:widowControl w:val="0"/>
      <w:numPr>
        <w:ilvl w:val="1"/>
        <w:numId w:val="1"/>
      </w:numPr>
      <w:jc w:val="both"/>
      <w:textAlignment w:val="center"/>
      <w:outlineLvl w:val="1"/>
    </w:pPr>
    <w:rPr>
      <w:rFonts w:ascii="Arial" w:hAnsi="Arial" w:eastAsia="黑体" w:cs="Times New Roman"/>
      <w:kern w:val="2"/>
      <w:sz w:val="18"/>
      <w:szCs w:val="18"/>
      <w:lang w:val="en-US" w:eastAsia="zh-CN" w:bidi="ar-SA"/>
    </w:rPr>
  </w:style>
  <w:style w:type="character" w:customStyle="1" w:styleId="70">
    <w:name w:val="@正文|标题1 字符"/>
    <w:link w:val="68"/>
    <w:qFormat/>
    <w:uiPriority w:val="0"/>
    <w:rPr>
      <w:rFonts w:ascii="Arial" w:hAnsi="Arial" w:eastAsia="黑体"/>
      <w:kern w:val="2"/>
      <w:sz w:val="21"/>
    </w:rPr>
  </w:style>
  <w:style w:type="paragraph" w:customStyle="1" w:styleId="71">
    <w:name w:val="@正文|标题3"/>
    <w:next w:val="1"/>
    <w:link w:val="73"/>
    <w:qFormat/>
    <w:uiPriority w:val="0"/>
    <w:pPr>
      <w:keepNext/>
      <w:keepLines/>
      <w:widowControl w:val="0"/>
      <w:numPr>
        <w:ilvl w:val="2"/>
        <w:numId w:val="1"/>
      </w:numPr>
      <w:jc w:val="both"/>
      <w:textAlignment w:val="center"/>
      <w:outlineLvl w:val="2"/>
    </w:pPr>
    <w:rPr>
      <w:rFonts w:ascii="Times New Roman" w:hAnsi="Times New Roman" w:eastAsia="楷体" w:cs="Times New Roman"/>
      <w:kern w:val="2"/>
      <w:sz w:val="18"/>
      <w:lang w:val="en-US" w:eastAsia="zh-CN" w:bidi="ar-SA"/>
    </w:rPr>
  </w:style>
  <w:style w:type="character" w:customStyle="1" w:styleId="72">
    <w:name w:val="@正文|标题2 字符"/>
    <w:link w:val="69"/>
    <w:qFormat/>
    <w:uiPriority w:val="0"/>
    <w:rPr>
      <w:rFonts w:ascii="Arial" w:hAnsi="Arial" w:eastAsia="黑体"/>
      <w:kern w:val="2"/>
      <w:sz w:val="18"/>
      <w:szCs w:val="18"/>
    </w:rPr>
  </w:style>
  <w:style w:type="character" w:customStyle="1" w:styleId="73">
    <w:name w:val="@正文|标题3 字符"/>
    <w:link w:val="71"/>
    <w:qFormat/>
    <w:uiPriority w:val="0"/>
    <w:rPr>
      <w:rFonts w:eastAsia="楷体"/>
      <w:kern w:val="2"/>
      <w:sz w:val="18"/>
    </w:rPr>
  </w:style>
  <w:style w:type="paragraph" w:customStyle="1" w:styleId="74">
    <w:name w:val="@正文|段落文本"/>
    <w:link w:val="76"/>
    <w:qFormat/>
    <w:uiPriority w:val="0"/>
    <w:pPr>
      <w:widowControl w:val="0"/>
      <w:ind w:firstLine="200" w:firstLineChars="200"/>
      <w:jc w:val="both"/>
      <w:textAlignment w:val="center"/>
    </w:pPr>
    <w:rPr>
      <w:rFonts w:ascii="Times New Roman" w:hAnsi="Times New Roman" w:eastAsia="宋体" w:cs="Times New Roman"/>
      <w:kern w:val="2"/>
      <w:sz w:val="18"/>
      <w:lang w:val="en-US" w:eastAsia="zh-CN" w:bidi="ar-SA"/>
    </w:rPr>
  </w:style>
  <w:style w:type="paragraph" w:customStyle="1" w:styleId="75">
    <w:name w:val="@正文|表格"/>
    <w:link w:val="78"/>
    <w:qFormat/>
    <w:uiPriority w:val="0"/>
    <w:pPr>
      <w:widowControl w:val="0"/>
      <w:jc w:val="center"/>
      <w:textAlignment w:val="center"/>
    </w:pPr>
    <w:rPr>
      <w:rFonts w:ascii="Times New Roman" w:hAnsi="Times New Roman" w:eastAsia="宋体" w:cs="Times New Roman"/>
      <w:kern w:val="2"/>
      <w:sz w:val="16"/>
      <w:lang w:val="en-US" w:eastAsia="zh-CN" w:bidi="ar-SA"/>
    </w:rPr>
  </w:style>
  <w:style w:type="character" w:customStyle="1" w:styleId="76">
    <w:name w:val="@正文|段落文本 字符"/>
    <w:link w:val="74"/>
    <w:qFormat/>
    <w:uiPriority w:val="0"/>
    <w:rPr>
      <w:kern w:val="2"/>
      <w:sz w:val="18"/>
    </w:rPr>
  </w:style>
  <w:style w:type="paragraph" w:customStyle="1" w:styleId="77">
    <w:name w:val="@正文|独行公式"/>
    <w:next w:val="74"/>
    <w:link w:val="79"/>
    <w:qFormat/>
    <w:uiPriority w:val="0"/>
    <w:pPr>
      <w:widowControl w:val="0"/>
      <w:tabs>
        <w:tab w:val="center" w:pos="2548"/>
        <w:tab w:val="right" w:pos="4914"/>
      </w:tabs>
      <w:jc w:val="both"/>
      <w:textAlignment w:val="center"/>
    </w:pPr>
    <w:rPr>
      <w:rFonts w:ascii="Times New Roman" w:hAnsi="Times New Roman" w:eastAsia="宋体" w:cs="Times New Roman"/>
      <w:kern w:val="2"/>
      <w:sz w:val="18"/>
      <w:lang w:val="en-US" w:eastAsia="zh-CN" w:bidi="ar-SA"/>
    </w:rPr>
  </w:style>
  <w:style w:type="character" w:customStyle="1" w:styleId="78">
    <w:name w:val="@正文|表格 字符"/>
    <w:link w:val="75"/>
    <w:qFormat/>
    <w:uiPriority w:val="0"/>
    <w:rPr>
      <w:kern w:val="2"/>
      <w:sz w:val="16"/>
    </w:rPr>
  </w:style>
  <w:style w:type="character" w:customStyle="1" w:styleId="79">
    <w:name w:val="@正文|独行公式 字符"/>
    <w:link w:val="77"/>
    <w:qFormat/>
    <w:uiPriority w:val="0"/>
    <w:rPr>
      <w:kern w:val="2"/>
      <w:sz w:val="18"/>
    </w:rPr>
  </w:style>
  <w:style w:type="paragraph" w:customStyle="1" w:styleId="80">
    <w:name w:val="@正文|图表|1列"/>
    <w:next w:val="74"/>
    <w:link w:val="82"/>
    <w:qFormat/>
    <w:uiPriority w:val="0"/>
    <w:pPr>
      <w:widowControl w:val="0"/>
      <w:jc w:val="center"/>
      <w:textAlignment w:val="center"/>
    </w:pPr>
    <w:rPr>
      <w:rFonts w:ascii="Times New Roman" w:hAnsi="Times New Roman" w:eastAsia="宋体" w:cs="Times New Roman"/>
      <w:kern w:val="2"/>
      <w:sz w:val="16"/>
      <w:szCs w:val="16"/>
      <w:lang w:val="en-US" w:eastAsia="zh-CN" w:bidi="ar-SA"/>
    </w:rPr>
  </w:style>
  <w:style w:type="paragraph" w:customStyle="1" w:styleId="81">
    <w:name w:val="@正文|图表|2列"/>
    <w:next w:val="74"/>
    <w:link w:val="84"/>
    <w:qFormat/>
    <w:uiPriority w:val="0"/>
    <w:pPr>
      <w:widowControl w:val="0"/>
      <w:tabs>
        <w:tab w:val="center" w:pos="1229"/>
        <w:tab w:val="center" w:pos="3686"/>
      </w:tabs>
      <w:textAlignment w:val="center"/>
    </w:pPr>
    <w:rPr>
      <w:rFonts w:ascii="Times New Roman" w:hAnsi="Times New Roman" w:eastAsia="宋体" w:cs="Times New Roman"/>
      <w:kern w:val="2"/>
      <w:sz w:val="16"/>
      <w:szCs w:val="16"/>
      <w:lang w:val="en-US" w:eastAsia="zh-CN" w:bidi="ar-SA"/>
    </w:rPr>
  </w:style>
  <w:style w:type="character" w:customStyle="1" w:styleId="82">
    <w:name w:val="@正文|图表|1列 字符"/>
    <w:link w:val="80"/>
    <w:qFormat/>
    <w:uiPriority w:val="0"/>
    <w:rPr>
      <w:kern w:val="2"/>
      <w:sz w:val="16"/>
      <w:szCs w:val="16"/>
    </w:rPr>
  </w:style>
  <w:style w:type="paragraph" w:customStyle="1" w:styleId="83">
    <w:name w:val="@正文|图表|3列"/>
    <w:next w:val="74"/>
    <w:link w:val="86"/>
    <w:qFormat/>
    <w:uiPriority w:val="0"/>
    <w:pPr>
      <w:widowControl w:val="0"/>
      <w:tabs>
        <w:tab w:val="center" w:pos="819"/>
        <w:tab w:val="center" w:pos="2457"/>
        <w:tab w:val="center" w:pos="4095"/>
      </w:tabs>
      <w:jc w:val="both"/>
      <w:textAlignment w:val="center"/>
    </w:pPr>
    <w:rPr>
      <w:rFonts w:ascii="Times New Roman" w:hAnsi="Times New Roman" w:eastAsia="宋体" w:cs="Times New Roman"/>
      <w:kern w:val="2"/>
      <w:sz w:val="16"/>
      <w:szCs w:val="16"/>
      <w:lang w:val="en-US" w:eastAsia="zh-CN" w:bidi="ar-SA"/>
    </w:rPr>
  </w:style>
  <w:style w:type="character" w:customStyle="1" w:styleId="84">
    <w:name w:val="@正文|图表|2列 字符"/>
    <w:link w:val="81"/>
    <w:qFormat/>
    <w:uiPriority w:val="0"/>
    <w:rPr>
      <w:kern w:val="2"/>
      <w:sz w:val="16"/>
      <w:szCs w:val="16"/>
    </w:rPr>
  </w:style>
  <w:style w:type="paragraph" w:customStyle="1" w:styleId="85">
    <w:name w:val="@正文|标题参考文献"/>
    <w:next w:val="1"/>
    <w:link w:val="88"/>
    <w:qFormat/>
    <w:uiPriority w:val="0"/>
    <w:pPr>
      <w:keepNext/>
      <w:keepLines/>
      <w:widowControl w:val="0"/>
      <w:pBdr>
        <w:top w:val="single" w:color="FFFFFF" w:sz="8" w:space="7"/>
        <w:bottom w:val="single" w:color="FFFFFF" w:sz="8" w:space="7"/>
      </w:pBdr>
      <w:spacing w:line="320" w:lineRule="exact"/>
      <w:textAlignment w:val="center"/>
      <w:outlineLvl w:val="0"/>
    </w:pPr>
    <w:rPr>
      <w:rFonts w:ascii="Arial" w:hAnsi="Arial" w:eastAsia="黑体" w:cs="Times New Roman"/>
      <w:kern w:val="2"/>
      <w:sz w:val="21"/>
      <w:lang w:val="en-US" w:eastAsia="zh-CN" w:bidi="ar-SA"/>
    </w:rPr>
  </w:style>
  <w:style w:type="character" w:customStyle="1" w:styleId="86">
    <w:name w:val="@正文|图表|3列 字符"/>
    <w:link w:val="83"/>
    <w:qFormat/>
    <w:uiPriority w:val="0"/>
    <w:rPr>
      <w:kern w:val="2"/>
      <w:sz w:val="16"/>
      <w:szCs w:val="16"/>
    </w:rPr>
  </w:style>
  <w:style w:type="paragraph" w:customStyle="1" w:styleId="87">
    <w:name w:val="@正文|参考文献"/>
    <w:link w:val="89"/>
    <w:qFormat/>
    <w:uiPriority w:val="0"/>
    <w:pPr>
      <w:widowControl w:val="0"/>
      <w:numPr>
        <w:ilvl w:val="0"/>
        <w:numId w:val="2"/>
      </w:numPr>
      <w:ind w:left="304" w:hanging="304" w:hangingChars="200"/>
      <w:jc w:val="both"/>
      <w:textAlignment w:val="baseline"/>
    </w:pPr>
    <w:rPr>
      <w:rFonts w:ascii="Times New Roman" w:hAnsi="Times New Roman" w:eastAsia="楷体" w:cs="Times New Roman"/>
      <w:kern w:val="2"/>
      <w:sz w:val="15"/>
      <w:szCs w:val="15"/>
      <w:lang w:val="en-US" w:eastAsia="zh-CN" w:bidi="ar-SA"/>
    </w:rPr>
  </w:style>
  <w:style w:type="character" w:customStyle="1" w:styleId="88">
    <w:name w:val="@正文|标题参考文献 字符"/>
    <w:link w:val="85"/>
    <w:qFormat/>
    <w:uiPriority w:val="0"/>
    <w:rPr>
      <w:rFonts w:ascii="Arial" w:hAnsi="Arial" w:eastAsia="黑体"/>
      <w:kern w:val="2"/>
      <w:sz w:val="21"/>
    </w:rPr>
  </w:style>
  <w:style w:type="character" w:customStyle="1" w:styleId="89">
    <w:name w:val="@正文|参考文献 字符"/>
    <w:link w:val="87"/>
    <w:qFormat/>
    <w:uiPriority w:val="0"/>
    <w:rPr>
      <w:rFonts w:eastAsia="楷体"/>
      <w:kern w:val="2"/>
      <w:sz w:val="15"/>
      <w:szCs w:val="15"/>
    </w:rPr>
  </w:style>
  <w:style w:type="paragraph" w:customStyle="1" w:styleId="90">
    <w:name w:val="@正文|代码"/>
    <w:basedOn w:val="74"/>
    <w:next w:val="1"/>
    <w:link w:val="91"/>
    <w:qFormat/>
    <w:uiPriority w:val="0"/>
    <w:pPr>
      <w:ind w:left="182" w:leftChars="100" w:firstLine="0" w:firstLineChars="0"/>
    </w:pPr>
    <w:rPr>
      <w:rFonts w:ascii="Consolas" w:hAnsi="Consolas"/>
      <w:sz w:val="15"/>
    </w:rPr>
  </w:style>
  <w:style w:type="character" w:customStyle="1" w:styleId="91">
    <w:name w:val="@正文|代码 字符"/>
    <w:link w:val="90"/>
    <w:qFormat/>
    <w:uiPriority w:val="0"/>
    <w:rPr>
      <w:rFonts w:ascii="Consolas" w:hAnsi="Consolas"/>
      <w:kern w:val="2"/>
      <w:sz w:val="15"/>
    </w:rPr>
  </w:style>
  <w:style w:type="character" w:customStyle="1" w:styleId="92">
    <w:name w:val="@正文|参考文献etal"/>
    <w:qFormat/>
    <w:uiPriority w:val="1"/>
    <w:rPr>
      <w:rFonts w:ascii="Times New Roman" w:hAnsi="Times New Roman" w:eastAsia="楷体"/>
      <w:i/>
      <w:kern w:val="2"/>
      <w:sz w:val="15"/>
      <w:szCs w:val="15"/>
    </w:rPr>
  </w:style>
  <w:style w:type="character" w:customStyle="1" w:styleId="93">
    <w:name w:val="@正文|参考文献黑体"/>
    <w:qFormat/>
    <w:uiPriority w:val="1"/>
    <w:rPr>
      <w:rFonts w:ascii="Arial" w:hAnsi="Arial" w:eastAsia="楷体"/>
      <w:kern w:val="2"/>
      <w:sz w:val="15"/>
      <w:szCs w:val="15"/>
    </w:rPr>
  </w:style>
  <w:style w:type="character" w:customStyle="1" w:styleId="94">
    <w:name w:val="批注文字 Char"/>
    <w:basedOn w:val="20"/>
    <w:link w:val="7"/>
    <w:semiHidden/>
    <w:qFormat/>
    <w:uiPriority w:val="99"/>
    <w:rPr>
      <w:kern w:val="2"/>
      <w:sz w:val="18"/>
    </w:rPr>
  </w:style>
  <w:style w:type="character" w:customStyle="1" w:styleId="95">
    <w:name w:val="批注主题 Char"/>
    <w:basedOn w:val="94"/>
    <w:link w:val="17"/>
    <w:semiHidden/>
    <w:qFormat/>
    <w:uiPriority w:val="99"/>
    <w:rPr>
      <w:b/>
      <w:bCs/>
      <w:kern w:val="2"/>
      <w:sz w:val="18"/>
    </w:rPr>
  </w:style>
  <w:style w:type="paragraph" w:customStyle="1" w:styleId="96">
    <w:name w:val="修订1"/>
    <w:hidden/>
    <w:unhideWhenUsed/>
    <w:qFormat/>
    <w:uiPriority w:val="99"/>
    <w:rPr>
      <w:rFonts w:ascii="Times New Roman" w:hAnsi="Times New Roman" w:eastAsia="宋体" w:cs="Times New Roman"/>
      <w:kern w:val="2"/>
      <w:sz w:val="18"/>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1.xml"/><Relationship Id="rId6" Type="http://schemas.openxmlformats.org/officeDocument/2006/relationships/header" Target="header2.xml"/><Relationship Id="rId5" Type="http://schemas.openxmlformats.org/officeDocument/2006/relationships/header" Target="header1.xml"/><Relationship Id="rId49" Type="http://schemas.microsoft.com/office/2011/relationships/people" Target="people.xml"/><Relationship Id="rId48" Type="http://schemas.openxmlformats.org/officeDocument/2006/relationships/fontTable" Target="fontTable.xml"/><Relationship Id="rId47" Type="http://schemas.openxmlformats.org/officeDocument/2006/relationships/numbering" Target="numbering.xml"/><Relationship Id="rId46" Type="http://schemas.openxmlformats.org/officeDocument/2006/relationships/customXml" Target="../customXml/item1.xml"/><Relationship Id="rId45" Type="http://schemas.openxmlformats.org/officeDocument/2006/relationships/image" Target="media/image31.emf"/><Relationship Id="rId44" Type="http://schemas.openxmlformats.org/officeDocument/2006/relationships/image" Target="media/image30.png"/><Relationship Id="rId43" Type="http://schemas.openxmlformats.org/officeDocument/2006/relationships/image" Target="media/image29.png"/><Relationship Id="rId42" Type="http://schemas.openxmlformats.org/officeDocument/2006/relationships/image" Target="media/image28.png"/><Relationship Id="rId41" Type="http://schemas.openxmlformats.org/officeDocument/2006/relationships/image" Target="media/image27.jpeg"/><Relationship Id="rId40" Type="http://schemas.openxmlformats.org/officeDocument/2006/relationships/image" Target="media/image26.jpeg"/><Relationship Id="rId4" Type="http://schemas.microsoft.com/office/2011/relationships/commentsExtended" Target="commentsExtended.xml"/><Relationship Id="rId39" Type="http://schemas.openxmlformats.org/officeDocument/2006/relationships/image" Target="media/image25.jpeg"/><Relationship Id="rId38" Type="http://schemas.openxmlformats.org/officeDocument/2006/relationships/image" Target="media/image24.jpeg"/><Relationship Id="rId37" Type="http://schemas.openxmlformats.org/officeDocument/2006/relationships/image" Target="media/image23.jpeg"/><Relationship Id="rId36" Type="http://schemas.openxmlformats.org/officeDocument/2006/relationships/image" Target="media/image22.jpeg"/><Relationship Id="rId35" Type="http://schemas.openxmlformats.org/officeDocument/2006/relationships/image" Target="media/image21.wmf"/><Relationship Id="rId34" Type="http://schemas.openxmlformats.org/officeDocument/2006/relationships/oleObject" Target="embeddings/oleObject6.bin"/><Relationship Id="rId33" Type="http://schemas.openxmlformats.org/officeDocument/2006/relationships/image" Target="media/image20.wmf"/><Relationship Id="rId32" Type="http://schemas.openxmlformats.org/officeDocument/2006/relationships/oleObject" Target="embeddings/oleObject5.bin"/><Relationship Id="rId31" Type="http://schemas.openxmlformats.org/officeDocument/2006/relationships/image" Target="media/image19.emf"/><Relationship Id="rId30" Type="http://schemas.openxmlformats.org/officeDocument/2006/relationships/oleObject" Target="embeddings/oleObject4.bin"/><Relationship Id="rId3" Type="http://schemas.openxmlformats.org/officeDocument/2006/relationships/comments" Target="comments.xml"/><Relationship Id="rId29" Type="http://schemas.openxmlformats.org/officeDocument/2006/relationships/image" Target="media/image18.jpeg"/><Relationship Id="rId28" Type="http://schemas.openxmlformats.org/officeDocument/2006/relationships/image" Target="media/image17.jpeg"/><Relationship Id="rId27" Type="http://schemas.openxmlformats.org/officeDocument/2006/relationships/image" Target="media/image16.jpeg"/><Relationship Id="rId26" Type="http://schemas.openxmlformats.org/officeDocument/2006/relationships/image" Target="media/image15.png"/><Relationship Id="rId25" Type="http://schemas.openxmlformats.org/officeDocument/2006/relationships/image" Target="media/image14.jpeg"/><Relationship Id="rId24" Type="http://schemas.openxmlformats.org/officeDocument/2006/relationships/image" Target="media/image13.jpeg"/><Relationship Id="rId23" Type="http://schemas.openxmlformats.org/officeDocument/2006/relationships/image" Target="media/image12.jpeg"/><Relationship Id="rId22" Type="http://schemas.openxmlformats.org/officeDocument/2006/relationships/image" Target="media/image11.png"/><Relationship Id="rId21" Type="http://schemas.openxmlformats.org/officeDocument/2006/relationships/image" Target="media/image10.jpeg"/><Relationship Id="rId20" Type="http://schemas.openxmlformats.org/officeDocument/2006/relationships/image" Target="media/image9.jpeg"/><Relationship Id="rId2" Type="http://schemas.openxmlformats.org/officeDocument/2006/relationships/settings" Target="settings.xml"/><Relationship Id="rId19" Type="http://schemas.openxmlformats.org/officeDocument/2006/relationships/image" Target="media/image8.jpeg"/><Relationship Id="rId18" Type="http://schemas.openxmlformats.org/officeDocument/2006/relationships/image" Target="media/image7.png"/><Relationship Id="rId17" Type="http://schemas.openxmlformats.org/officeDocument/2006/relationships/image" Target="media/image6.wmf"/><Relationship Id="rId16" Type="http://schemas.openxmlformats.org/officeDocument/2006/relationships/oleObject" Target="embeddings/oleObject3.bin"/><Relationship Id="rId15" Type="http://schemas.openxmlformats.org/officeDocument/2006/relationships/image" Target="media/image5.wmf"/><Relationship Id="rId14" Type="http://schemas.openxmlformats.org/officeDocument/2006/relationships/oleObject" Target="embeddings/oleObject2.bin"/><Relationship Id="rId13" Type="http://schemas.openxmlformats.org/officeDocument/2006/relationships/image" Target="media/image4.emf"/><Relationship Id="rId12" Type="http://schemas.openxmlformats.org/officeDocument/2006/relationships/oleObject" Target="embeddings/oleObject1.bin"/><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app</Company>
  <Pages>8</Pages>
  <Words>14806</Words>
  <Characters>27993</Characters>
  <Lines>111</Lines>
  <Paragraphs>31</Paragraphs>
  <TotalTime>24</TotalTime>
  <ScaleCrop>false</ScaleCrop>
  <LinksUpToDate>false</LinksUpToDate>
  <CharactersWithSpaces>29114</CharactersWithSpaces>
  <Application>WPS Office_12.1.0.18276_F1E327BC-269C-435d-A152-05C5408002CA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2024-07-17T03:09:00Z</dcterms:created>
  <dc:creator>hqb</dc:creator>
  <cp:lastModifiedBy>四季雨</cp:lastModifiedBy>
  <cp:lastPrinted>2018-04-10T16:55:00Z</cp:lastPrinted>
  <dcterms:modified xsi:type="dcterms:W3CDTF">2024-09-26T08:33:38Z</dcterms:modified>
  <dc:title>一种新的图像置乱算法</dc:title>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tringCn">
    <vt:lpwstr>黄文明{1|2},卫万成{1},邓珍荣{1|2}</vt:lpwstr>
  </property>
  <property fmtid="{D5CDD505-2E9C-101B-9397-08002B2CF9AE}" pid="3" name="AuthorStringEn">
    <vt:lpwstr>Huang Wenming{1|2},Wei Wancheng{1},Deng Zhenrong{1|2}</vt:lpwstr>
  </property>
  <property fmtid="{D5CDD505-2E9C-101B-9397-08002B2CF9AE}" pid="4" name="KSOProductBuildVer">
    <vt:lpwstr>2052-12.1.0.18276</vt:lpwstr>
  </property>
  <property fmtid="{D5CDD505-2E9C-101B-9397-08002B2CF9AE}" pid="5" name="ICV">
    <vt:lpwstr>B8641186FA7242D7B1227A70CCB31A2B_13</vt:lpwstr>
  </property>
</Properties>
</file>