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40BB722">
      <w:pPr>
        <w:spacing w:before="0"/>
        <w:jc w:val="center"/>
        <w:rPr>
          <w:del w:id="0" w:author="四季雨" w:date="2024-11-27T13:28:02Z"/>
          <w:rFonts w:ascii="Times New Roman" w:hAnsi="Times New Roman" w:cs="Times New Roman"/>
          <w:b/>
          <w:bCs/>
        </w:rPr>
      </w:pPr>
      <w:ins w:id="1" w:author="四季雨" w:date="2024-11-27T13:28:02Z">
        <w:r>
          <w:rPr>
            <w:rFonts w:hint="eastAsia"/>
            <w:b/>
            <w:bCs/>
            <w:sz w:val="30"/>
            <w:szCs w:val="30"/>
            <w:rPrChange w:id="2" w:author="四季雨" w:date="2024-11-27T13:28:22Z">
              <w:rPr>
                <w:rFonts w:hint="eastAsia"/>
              </w:rPr>
            </w:rPrChange>
          </w:rPr>
          <w:t>MaxPix: Enhancing GAN-Generated Image Detection by Emphasizing Local Maxima</w:t>
        </w:r>
      </w:ins>
      <w:del w:id="4" w:author="四季雨" w:date="2024-11-27T13:28:02Z">
        <w:r>
          <w:rPr/>
          <w:pict>
            <v:shape id="DeepLBoxSPIDType" o:spid="_x0000_s1026" o:spt="202" type="#_x0000_t202" style="position:absolute;left:0pt;margin-left:0pt;margin-top:0pt;height:50pt;width:50pt;visibility:hidden;z-index:251661312;mso-width-relative:page;mso-height-relative:page;" coordsize="21600,21600">
              <v:path/>
              <v:fill focussize="0,0"/>
              <v:stroke joinstyle="miter"/>
              <v:imagedata o:title=""/>
              <o:lock v:ext="edit" selection="t"/>
            </v:shape>
          </w:pict>
        </w:r>
      </w:del>
      <w:del w:id="6" w:author="四季雨" w:date="2024-11-27T13:28:02Z">
        <w:bookmarkStart w:id="0" w:name="AROC_TITLE_CN"/>
        <w:r>
          <w:rPr>
            <w:rFonts w:hint="default" w:ascii="Times New Roman" w:hAnsi="Times New Roman" w:cs="Times New Roman"/>
            <w:b/>
            <w:bCs/>
            <w:sz w:val="30"/>
            <w:szCs w:val="30"/>
          </w:rPr>
          <w:delText>MaxPix: detecting GAN-generated images by emphasizing local maxima</w:delText>
        </w:r>
      </w:del>
    </w:p>
    <w:bookmarkEnd w:id="0"/>
    <w:p w14:paraId="3BFE5F8B">
      <w:pPr>
        <w:jc w:val="center"/>
        <w:rPr>
          <w:rFonts w:hint="eastAsia"/>
        </w:rPr>
      </w:pPr>
      <w:bookmarkStart w:id="1" w:name="AROC_AUTHORS_CN"/>
    </w:p>
    <w:p w14:paraId="7BCDBE85">
      <w:pPr>
        <w:jc w:val="center"/>
        <w:rPr>
          <w:rFonts w:hint="default"/>
        </w:rPr>
      </w:pPr>
      <w:r>
        <w:rPr>
          <w:rFonts w:hint="eastAsia"/>
        </w:rPr>
        <w:t>Ronghao Dai</w:t>
      </w:r>
      <w:r>
        <w:rPr>
          <w:rFonts w:hint="eastAsia"/>
          <w:vertAlign w:val="superscript"/>
        </w:rPr>
        <w:t>1</w:t>
      </w:r>
      <w:r>
        <w:rPr>
          <w:vertAlign w:val="superscript"/>
        </w:rPr>
        <w:t>†</w:t>
      </w:r>
      <w:r>
        <w:rPr>
          <w:rFonts w:hint="eastAsia" w:ascii="微软雅黑" w:hAnsi="微软雅黑" w:eastAsia="微软雅黑" w:cs="微软雅黑"/>
          <w:vertAlign w:val="superscript"/>
        </w:rPr>
        <w:t>★</w:t>
      </w:r>
      <w:r>
        <w:rPr>
          <w:rFonts w:hint="eastAsia"/>
          <w:lang w:val="en-US" w:eastAsia="zh-CN"/>
        </w:rPr>
        <w:t>,</w:t>
      </w:r>
      <w:r>
        <w:rPr>
          <w:rFonts w:hint="eastAsia"/>
        </w:rPr>
        <w:t xml:space="preserve">  Lingxi Peng</w:t>
      </w:r>
      <w:r>
        <w:rPr>
          <w:rFonts w:hint="eastAsia"/>
          <w:vertAlign w:val="superscript"/>
        </w:rPr>
        <w:t>1</w:t>
      </w:r>
      <w:r>
        <w:rPr>
          <w:vertAlign w:val="superscript"/>
        </w:rPr>
        <w:t>†</w:t>
      </w:r>
      <w:r>
        <w:rPr>
          <w:rStyle w:val="49"/>
          <w:rFonts w:hint="default"/>
          <w:vertAlign w:val="superscript"/>
        </w:rPr>
        <w:t>*</w:t>
      </w:r>
      <w:r>
        <w:rPr>
          <w:rFonts w:hint="eastAsia" w:ascii="微软雅黑" w:hAnsi="微软雅黑" w:eastAsia="微软雅黑" w:cs="微软雅黑"/>
          <w:vertAlign w:val="superscript"/>
        </w:rPr>
        <w:t>★</w:t>
      </w:r>
      <w:r>
        <w:t>,</w:t>
      </w:r>
      <w:r>
        <w:rPr>
          <w:rFonts w:hint="eastAsia"/>
          <w:lang w:val="en-US" w:eastAsia="zh-CN"/>
        </w:rPr>
        <w:t xml:space="preserve"> Haohuai Liu</w:t>
      </w:r>
      <w:r>
        <w:rPr>
          <w:rFonts w:hint="default"/>
          <w:vertAlign w:val="superscript"/>
        </w:rPr>
        <w:t>2†</w:t>
      </w:r>
      <w:r>
        <w:rPr>
          <w:rFonts w:hint="eastAsia" w:ascii="微软雅黑" w:hAnsi="微软雅黑" w:eastAsia="微软雅黑" w:cs="微软雅黑"/>
          <w:vertAlign w:val="superscript"/>
        </w:rPr>
        <w:t>★</w:t>
      </w:r>
    </w:p>
    <w:p w14:paraId="13B11D74">
      <w:pPr>
        <w:jc w:val="center"/>
        <w:rPr>
          <w:rFonts w:hint="default"/>
        </w:rPr>
      </w:pPr>
    </w:p>
    <w:bookmarkEnd w:id="1"/>
    <w:p w14:paraId="0C24E3AB">
      <w:pPr>
        <w:spacing w:after="0"/>
        <w:jc w:val="center"/>
        <w:rPr>
          <w:rFonts w:hint="eastAsia"/>
        </w:rPr>
      </w:pPr>
      <w:bookmarkStart w:id="2" w:name="AROC_INST_CN"/>
      <w:r>
        <w:rPr>
          <w:rFonts w:hint="eastAsia"/>
          <w:vertAlign w:val="superscript"/>
        </w:rPr>
        <w:t>1</w:t>
      </w:r>
      <w:r>
        <w:rPr>
          <w:rFonts w:hint="eastAsia"/>
        </w:rPr>
        <w:t>School of Computer Science and Network Engineering, Guangzhou</w:t>
      </w:r>
      <w:r>
        <w:rPr>
          <w:rFonts w:hint="eastAsia"/>
          <w:lang w:val="en-US" w:eastAsia="zh-CN"/>
        </w:rPr>
        <w:t xml:space="preserve"> </w:t>
      </w:r>
      <w:r>
        <w:rPr>
          <w:rFonts w:hint="eastAsia"/>
        </w:rPr>
        <w:t>University, Guangzhou, 510000, Guangdong, China.</w:t>
      </w:r>
    </w:p>
    <w:p w14:paraId="03B1C945">
      <w:pPr>
        <w:spacing w:after="0"/>
        <w:jc w:val="center"/>
        <w:rPr>
          <w:rFonts w:hint="eastAsia"/>
        </w:rPr>
      </w:pPr>
      <w:r>
        <w:rPr>
          <w:rFonts w:hint="eastAsia"/>
          <w:vertAlign w:val="superscript"/>
        </w:rPr>
        <w:t>2</w:t>
      </w:r>
      <w:r>
        <w:rPr>
          <w:rFonts w:hint="eastAsia"/>
        </w:rPr>
        <w:t>Analysis and test center, Guangzhou University, Guangzhou, 510000,</w:t>
      </w:r>
      <w:r>
        <w:rPr>
          <w:rFonts w:hint="eastAsia"/>
          <w:lang w:val="en-US" w:eastAsia="zh-CN"/>
        </w:rPr>
        <w:t xml:space="preserve"> </w:t>
      </w:r>
      <w:r>
        <w:rPr>
          <w:rFonts w:hint="eastAsia"/>
        </w:rPr>
        <w:t>Guangdong, China.</w:t>
      </w:r>
    </w:p>
    <w:p w14:paraId="6FADE0E2">
      <w:pPr>
        <w:spacing w:after="0"/>
        <w:jc w:val="center"/>
        <w:rPr>
          <w:rFonts w:hint="eastAsia" w:eastAsia="微软雅黑"/>
          <w:lang w:val="en-US" w:eastAsia="zh-CN"/>
        </w:rPr>
      </w:pPr>
      <w:r>
        <w:rPr>
          <w:rFonts w:hint="eastAsia" w:ascii="微软雅黑" w:hAnsi="微软雅黑" w:eastAsia="微软雅黑" w:cs="微软雅黑"/>
          <w:vertAlign w:val="superscript"/>
        </w:rPr>
        <w:t>★</w:t>
      </w:r>
      <w:r>
        <w:rPr>
          <w:rFonts w:hint="default" w:ascii="Times New Roman" w:hAnsi="Times New Roman" w:eastAsia="微软雅黑" w:cs="Times New Roman"/>
          <w:vertAlign w:val="baseline"/>
        </w:rPr>
        <w:t>address</w:t>
      </w:r>
      <w:r>
        <w:rPr>
          <w:rFonts w:hint="eastAsia" w:ascii="Times New Roman" w:hAnsi="Times New Roman" w:eastAsia="微软雅黑" w:cs="Times New Roman"/>
          <w:vertAlign w:val="baseline"/>
          <w:lang w:val="en-US" w:eastAsia="zh-CN"/>
        </w:rPr>
        <w:t>:University Town Campus No. 230, Waihuan East Road, Panyu District, Guangzhou, Guangdong Province, China.</w:t>
      </w:r>
    </w:p>
    <w:bookmarkEnd w:id="2"/>
    <w:p w14:paraId="4F948E15">
      <w:pPr>
        <w:jc w:val="center"/>
        <w:rPr>
          <w:rFonts w:hint="eastAsia"/>
        </w:rPr>
      </w:pPr>
      <w:bookmarkStart w:id="3" w:name="AROC_ABSTRACT_CN"/>
      <w:r>
        <w:rPr>
          <w:rStyle w:val="49"/>
          <w:rFonts w:hint="default"/>
          <w:vertAlign w:val="superscript"/>
        </w:rPr>
        <w:t>*</w:t>
      </w:r>
      <w:r>
        <w:rPr>
          <w:rFonts w:hint="eastAsia"/>
        </w:rPr>
        <w:t>Corresponding author(s) E-mail(s)</w:t>
      </w:r>
      <w:r>
        <w:rPr>
          <w:rFonts w:hint="eastAsia"/>
        </w:rPr>
        <w:fldChar w:fldCharType="begin"/>
      </w:r>
      <w:r>
        <w:rPr>
          <w:rFonts w:hint="eastAsia"/>
        </w:rPr>
        <w:instrText xml:space="preserve"> HYPERLINK "mailto:manplx@163.com" </w:instrText>
      </w:r>
      <w:r>
        <w:rPr>
          <w:rFonts w:hint="eastAsia"/>
        </w:rPr>
        <w:fldChar w:fldCharType="separate"/>
      </w:r>
      <w:r>
        <w:rPr>
          <w:rStyle w:val="26"/>
          <w:rFonts w:hint="eastAsia"/>
        </w:rPr>
        <w:t>: manplx@163.com</w:t>
      </w:r>
      <w:r>
        <w:rPr>
          <w:rFonts w:hint="eastAsia"/>
        </w:rPr>
        <w:fldChar w:fldCharType="end"/>
      </w:r>
      <w:r>
        <w:rPr>
          <w:rFonts w:hint="eastAsia"/>
        </w:rPr>
        <w:t>;</w:t>
      </w:r>
    </w:p>
    <w:p w14:paraId="52784E3D">
      <w:pPr>
        <w:jc w:val="center"/>
        <w:rPr>
          <w:rFonts w:hint="eastAsia"/>
          <w:lang w:val="en-US" w:eastAsia="zh-CN"/>
        </w:rPr>
      </w:pPr>
      <w:r>
        <w:rPr>
          <w:rFonts w:hint="eastAsia"/>
        </w:rPr>
        <w:t xml:space="preserve">Contributing authors: </w:t>
      </w:r>
      <w:r>
        <w:rPr>
          <w:rFonts w:hint="eastAsia"/>
        </w:rPr>
        <w:fldChar w:fldCharType="begin"/>
      </w:r>
      <w:r>
        <w:rPr>
          <w:rFonts w:hint="eastAsia"/>
        </w:rPr>
        <w:instrText xml:space="preserve"> HYPERLINK "mailto:670482535@qq.com" </w:instrText>
      </w:r>
      <w:r>
        <w:rPr>
          <w:rFonts w:hint="eastAsia"/>
        </w:rPr>
        <w:fldChar w:fldCharType="separate"/>
      </w:r>
      <w:r>
        <w:rPr>
          <w:rStyle w:val="26"/>
          <w:rFonts w:hint="eastAsia"/>
        </w:rPr>
        <w:t>670482535@qq.com</w:t>
      </w:r>
      <w:r>
        <w:rPr>
          <w:rFonts w:hint="eastAsia"/>
        </w:rPr>
        <w:fldChar w:fldCharType="end"/>
      </w:r>
      <w:r>
        <w:rPr>
          <w:rFonts w:hint="eastAsia"/>
        </w:rPr>
        <w:t xml:space="preserve">; </w:t>
      </w:r>
      <w:r>
        <w:rPr>
          <w:rFonts w:hint="eastAsia"/>
        </w:rPr>
        <w:fldChar w:fldCharType="begin"/>
      </w:r>
      <w:r>
        <w:rPr>
          <w:rFonts w:hint="eastAsia"/>
        </w:rPr>
        <w:instrText xml:space="preserve"> HYPERLINK "mailto:huaihuai99@163.com" </w:instrText>
      </w:r>
      <w:r>
        <w:rPr>
          <w:rFonts w:hint="eastAsia"/>
        </w:rPr>
        <w:fldChar w:fldCharType="separate"/>
      </w:r>
      <w:r>
        <w:rPr>
          <w:rStyle w:val="26"/>
          <w:rFonts w:hint="eastAsia"/>
        </w:rPr>
        <w:t>huaihuai99@163.com</w:t>
      </w:r>
      <w:r>
        <w:rPr>
          <w:rFonts w:hint="eastAsia"/>
        </w:rPr>
        <w:fldChar w:fldCharType="end"/>
      </w:r>
    </w:p>
    <w:p w14:paraId="6B32B023">
      <w:pPr>
        <w:jc w:val="center"/>
        <w:rPr>
          <w:rFonts w:hint="eastAsia"/>
        </w:rPr>
      </w:pPr>
      <w:r>
        <w:rPr>
          <w:rStyle w:val="49"/>
          <w:rFonts w:hint="default"/>
          <w:vertAlign w:val="superscript"/>
        </w:rPr>
        <w:t>†</w:t>
      </w:r>
      <w:r>
        <w:rPr>
          <w:rFonts w:hint="eastAsia"/>
        </w:rPr>
        <w:t>These authors contributed equally to this work.</w:t>
      </w:r>
    </w:p>
    <w:p w14:paraId="6637DC10">
      <w:pPr>
        <w:rPr>
          <w:rFonts w:hint="eastAsia"/>
        </w:rPr>
      </w:pPr>
    </w:p>
    <w:p w14:paraId="096FF947">
      <w:pPr>
        <w:spacing w:before="0" w:beforeLines="0" w:after="0" w:afterLines="0"/>
        <w:rPr>
          <w:ins w:id="7" w:author="四季雨" w:date="2024-11-22T23:36:16Z"/>
          <w:rFonts w:hint="eastAsia"/>
          <w:b/>
          <w:bCs/>
          <w:i w:val="0"/>
          <w:iCs w:val="0"/>
          <w:sz w:val="21"/>
          <w:szCs w:val="21"/>
          <w:rPrChange w:id="8" w:author="四季雨" w:date="2024-11-22T23:36:18Z">
            <w:rPr>
              <w:ins w:id="9" w:author="四季雨" w:date="2024-11-22T23:36:16Z"/>
              <w:rFonts w:hint="eastAsia"/>
              <w:b/>
              <w:bCs/>
              <w:i/>
              <w:iCs/>
              <w:sz w:val="21"/>
              <w:szCs w:val="21"/>
            </w:rPr>
          </w:rPrChange>
        </w:rPr>
      </w:pPr>
      <w:r>
        <w:rPr>
          <w:rFonts w:hint="eastAsia"/>
          <w:b/>
          <w:bCs/>
          <w:i w:val="0"/>
          <w:iCs w:val="0"/>
          <w:sz w:val="21"/>
          <w:szCs w:val="21"/>
          <w:rPrChange w:id="10" w:author="四季雨" w:date="2024-11-22T23:36:18Z">
            <w:rPr>
              <w:rFonts w:hint="eastAsia"/>
              <w:b/>
              <w:bCs/>
              <w:sz w:val="21"/>
              <w:szCs w:val="21"/>
            </w:rPr>
          </w:rPrChange>
        </w:rPr>
        <w:t>Abstract</w:t>
      </w:r>
    </w:p>
    <w:p w14:paraId="45E5D0F1">
      <w:pPr>
        <w:spacing w:before="0" w:beforeLines="0" w:after="0" w:afterLines="0"/>
        <w:rPr>
          <w:rFonts w:hint="default"/>
          <w:lang w:val="en-US"/>
        </w:rPr>
      </w:pPr>
      <w:ins w:id="11" w:author="四季雨" w:date="2024-11-27T13:32:33Z">
        <w:r>
          <w:rPr>
            <w:rFonts w:hint="eastAsia"/>
            <w:b w:val="0"/>
            <w:bCs w:val="0"/>
            <w:i w:val="0"/>
            <w:iCs w:val="0"/>
            <w:color w:val="auto"/>
            <w:sz w:val="21"/>
            <w:szCs w:val="21"/>
            <w:lang w:val="en-US" w:eastAsia="zh-CN"/>
            <w:rPrChange w:id="12" w:author="四季雨" w:date="2024-11-27T13:33:41Z">
              <w:rPr>
                <w:rFonts w:hint="eastAsia"/>
                <w:b/>
                <w:bCs/>
                <w:i/>
                <w:iCs/>
                <w:sz w:val="21"/>
                <w:szCs w:val="21"/>
                <w:lang w:val="en-US" w:eastAsia="zh-CN"/>
              </w:rPr>
            </w:rPrChange>
          </w:rPr>
          <w:t xml:space="preserve">The realistic images generated by Generative Adversarial Networks (GANs) enrich various applications but also pose significant threats to personal privacy and society. As a result, developing algorithms capable of accurately detecting GAN-generated images has become crucial. Existing detection methods often rely on artifacts specific to certain GAN models, limiting their cross-model generalization performance. In this paper, we propose MaxPix, a novel algorithm that leverages statistical features and deep learning techniques to detect GAN-generated images. MaxPix first applies the MaxSel filtering algorithm to obtain a filter map of the image, which is then used as input to the MResNet feature extraction network. MResNet, an enhanced version of ResNet, incorporates MA blocks to emphasize local maxima in the feature maps. Experimental results on the Wang and Faces-HQ datasets demonstrate that MaxPix achieves average detection accuracies of 85.9% and 99.6%, respectively, outperforming state-of-the-art algorithms like AIDE by 5.8% and 3.8%. These results indicate that MaxPix exhibits strong cross-model generalization performance. The source code and datasets are available at </w:t>
        </w:r>
      </w:ins>
      <w:ins w:id="14" w:author="四季雨" w:date="2024-11-27T13:32:49Z">
        <w:r>
          <w:rPr>
            <w:rStyle w:val="26"/>
            <w:rFonts w:hint="eastAsia"/>
            <w:sz w:val="20"/>
            <w:lang w:val="en-US" w:eastAsia="zh-CN"/>
            <w:rPrChange w:id="15" w:author="四季雨" w:date="2024-11-27T13:33:28Z">
              <w:rPr>
                <w:rFonts w:hint="eastAsia"/>
                <w:sz w:val="20"/>
                <w:lang w:val="en-US" w:eastAsia="zh-CN"/>
              </w:rPr>
            </w:rPrChange>
          </w:rPr>
          <w:fldChar w:fldCharType="begin"/>
        </w:r>
      </w:ins>
      <w:ins w:id="17" w:author="四季雨" w:date="2024-11-27T13:32:49Z">
        <w:r>
          <w:rPr>
            <w:rStyle w:val="26"/>
            <w:rFonts w:hint="eastAsia"/>
            <w:sz w:val="20"/>
            <w:lang w:val="en-US" w:eastAsia="zh-CN"/>
            <w:rPrChange w:id="18" w:author="四季雨" w:date="2024-11-27T13:33:28Z">
              <w:rPr>
                <w:rFonts w:hint="eastAsia"/>
                <w:sz w:val="20"/>
                <w:lang w:val="en-US" w:eastAsia="zh-CN"/>
              </w:rPr>
            </w:rPrChange>
          </w:rPr>
          <w:instrText xml:space="preserve"> HYPERLINK "https://github.com/DarlingDiving/MaxPix/" </w:instrText>
        </w:r>
      </w:ins>
      <w:ins w:id="20" w:author="四季雨" w:date="2024-11-27T13:32:49Z">
        <w:r>
          <w:rPr>
            <w:rStyle w:val="26"/>
            <w:rFonts w:hint="eastAsia"/>
            <w:sz w:val="20"/>
            <w:lang w:val="en-US" w:eastAsia="zh-CN"/>
            <w:rPrChange w:id="21" w:author="四季雨" w:date="2024-11-27T13:33:28Z">
              <w:rPr>
                <w:rFonts w:hint="eastAsia"/>
                <w:sz w:val="20"/>
                <w:lang w:val="en-US" w:eastAsia="zh-CN"/>
              </w:rPr>
            </w:rPrChange>
          </w:rPr>
          <w:fldChar w:fldCharType="separate"/>
        </w:r>
      </w:ins>
      <w:ins w:id="23" w:author="四季雨" w:date="2024-11-27T13:32:49Z">
        <w:r>
          <w:rPr>
            <w:rStyle w:val="26"/>
            <w:rFonts w:hint="default"/>
            <w:sz w:val="18"/>
            <w:lang w:val="en-US" w:eastAsia="zh-CN"/>
            <w:rPrChange w:id="24" w:author="四季雨" w:date="2024-11-27T13:33:28Z">
              <w:rPr>
                <w:rStyle w:val="26"/>
                <w:rFonts w:hint="eastAsia"/>
                <w:sz w:val="20"/>
                <w:lang w:val="en-US" w:eastAsia="zh-CN"/>
              </w:rPr>
            </w:rPrChange>
          </w:rPr>
          <w:t>https://github.com/DarlingDiving/MaxPix/</w:t>
        </w:r>
      </w:ins>
      <w:ins w:id="26" w:author="四季雨" w:date="2024-11-27T13:32:49Z">
        <w:r>
          <w:rPr>
            <w:rStyle w:val="26"/>
            <w:rFonts w:hint="eastAsia"/>
            <w:sz w:val="20"/>
            <w:lang w:val="en-US" w:eastAsia="zh-CN"/>
            <w:rPrChange w:id="27" w:author="四季雨" w:date="2024-11-27T13:33:28Z">
              <w:rPr>
                <w:rFonts w:hint="eastAsia"/>
                <w:sz w:val="20"/>
                <w:lang w:val="en-US" w:eastAsia="zh-CN"/>
              </w:rPr>
            </w:rPrChange>
          </w:rPr>
          <w:fldChar w:fldCharType="end"/>
        </w:r>
      </w:ins>
      <w:ins w:id="29" w:author="四季雨" w:date="2024-11-27T13:32:33Z">
        <w:r>
          <w:rPr>
            <w:rStyle w:val="26"/>
            <w:rFonts w:hint="eastAsia"/>
            <w:b/>
            <w:bCs/>
            <w:i w:val="0"/>
            <w:iCs w:val="0"/>
            <w:sz w:val="21"/>
            <w:szCs w:val="21"/>
            <w:lang w:val="en-US" w:eastAsia="zh-CN"/>
            <w:rPrChange w:id="30" w:author="四季雨" w:date="2024-11-27T13:33:41Z">
              <w:rPr>
                <w:rFonts w:hint="eastAsia"/>
                <w:b/>
                <w:bCs/>
                <w:i/>
                <w:iCs/>
                <w:sz w:val="21"/>
                <w:szCs w:val="21"/>
                <w:lang w:val="en-US" w:eastAsia="zh-CN"/>
              </w:rPr>
            </w:rPrChange>
          </w:rPr>
          <w:t>,</w:t>
        </w:r>
      </w:ins>
      <w:ins w:id="32" w:author="四季雨" w:date="2024-11-27T13:32:33Z">
        <w:r>
          <w:rPr>
            <w:rFonts w:hint="eastAsia"/>
            <w:b w:val="0"/>
            <w:bCs w:val="0"/>
            <w:i w:val="0"/>
            <w:iCs w:val="0"/>
            <w:color w:val="auto"/>
            <w:sz w:val="21"/>
            <w:szCs w:val="21"/>
            <w:lang w:val="en-US" w:eastAsia="zh-CN"/>
            <w:rPrChange w:id="33" w:author="四季雨" w:date="2024-11-27T13:33:41Z">
              <w:rPr>
                <w:rFonts w:hint="eastAsia"/>
                <w:b/>
                <w:bCs/>
                <w:i/>
                <w:iCs/>
                <w:sz w:val="21"/>
                <w:szCs w:val="21"/>
                <w:lang w:val="en-US" w:eastAsia="zh-CN"/>
              </w:rPr>
            </w:rPrChange>
          </w:rPr>
          <w:t xml:space="preserve"> complete with detailed usage guidelines to facilitate the reproduction of our results.</w:t>
        </w:r>
      </w:ins>
      <w:del w:id="35" w:author="四季雨" w:date="2024-11-27T13:32:33Z">
        <w:r>
          <w:rPr>
            <w:rFonts w:hint="eastAsia"/>
            <w:b w:val="0"/>
            <w:bCs w:val="0"/>
            <w:i w:val="0"/>
            <w:iCs w:val="0"/>
            <w:color w:val="auto"/>
            <w:sz w:val="21"/>
            <w:szCs w:val="21"/>
            <w:lang w:val="en-US" w:eastAsia="zh-CN"/>
            <w:rPrChange w:id="36" w:author="四季雨" w:date="2024-11-27T13:33:41Z">
              <w:rPr>
                <w:rFonts w:hint="eastAsia"/>
                <w:b/>
                <w:bCs/>
                <w:sz w:val="21"/>
                <w:szCs w:val="21"/>
                <w:lang w:val="en-US" w:eastAsia="zh-CN"/>
              </w:rPr>
            </w:rPrChange>
          </w:rPr>
          <w:delText>:</w:delText>
        </w:r>
      </w:del>
      <w:del w:id="38" w:author="四季雨" w:date="2024-11-27T13:32:33Z">
        <w:r>
          <w:rPr>
            <w:rFonts w:hint="eastAsia"/>
            <w:b w:val="0"/>
            <w:bCs w:val="0"/>
            <w:i w:val="0"/>
            <w:iCs w:val="0"/>
            <w:color w:val="auto"/>
            <w:sz w:val="21"/>
            <w:szCs w:val="21"/>
            <w:lang w:val="en-US" w:eastAsia="zh-CN"/>
            <w:rPrChange w:id="39" w:author="四季雨" w:date="2024-11-27T13:33:41Z">
              <w:rPr>
                <w:rFonts w:hint="eastAsia"/>
                <w:b/>
                <w:bCs/>
                <w:sz w:val="21"/>
                <w:szCs w:val="21"/>
                <w:lang w:val="en-US" w:eastAsia="zh-CN"/>
              </w:rPr>
            </w:rPrChange>
          </w:rPr>
          <w:delText xml:space="preserve"> </w:delText>
        </w:r>
      </w:del>
      <w:del w:id="41" w:author="四季雨" w:date="2024-11-27T13:32:33Z">
        <w:r>
          <w:rPr>
            <w:rFonts w:hint="eastAsia"/>
            <w:b w:val="0"/>
            <w:bCs w:val="0"/>
            <w:i w:val="0"/>
            <w:iCs w:val="0"/>
            <w:color w:val="auto"/>
            <w:sz w:val="21"/>
            <w:szCs w:val="21"/>
            <w:lang w:val="en-US" w:eastAsia="zh-CN"/>
            <w:rPrChange w:id="42" w:author="四季雨" w:date="2024-11-27T13:33:41Z">
              <w:rPr>
                <w:rFonts w:hint="eastAsia"/>
                <w:lang w:val="en-US" w:eastAsia="zh-CN"/>
              </w:rPr>
            </w:rPrChange>
          </w:rPr>
          <w:delText>The realistic images generated by GANs (Generative Adversarial Networks) enrich people's lives but also pose serious threats to personal privacy and society. As a result, studying algorithms capable of accurately detecting GAN-generated images has become essential. Existing studies typically use artifacts to detect these images, but the artifacts present in images generated by different GANs vary significantly, resulting in weak cross-model generalization performance. In this thesis, we propose MaxPix, a new algorithm that combines statistical features with deep learning techniques for detecting generated images. First, MaxPix applies the MaxSel filtering algorithm to obtain the filter map of the image, followed by the design of the MA Block embedded in ResNet (Residual Network), creating MResNet. Finally, MaxPix uses MResNet to extract features from the filter map to detect GAN-generated images. Experimental results on publicly available datasets such as Wang and Faces-HQ show that MaxPix achieves detection accuracies of 85.9% and 99.6% on average, which represent improvements of 5.8% and 3.8%, respectively, compared to state-of-the-art algorithms like AIDE. These results demonstrate that MaxPix has strong cross-model generalization performance</w:delText>
        </w:r>
      </w:del>
      <w:r>
        <w:rPr>
          <w:rFonts w:hint="eastAsia"/>
          <w:b w:val="0"/>
          <w:bCs w:val="0"/>
          <w:i w:val="0"/>
          <w:iCs w:val="0"/>
          <w:color w:val="auto"/>
          <w:sz w:val="20"/>
          <w:lang w:val="en-US" w:eastAsia="zh-CN"/>
          <w:rPrChange w:id="44" w:author="四季雨" w:date="2024-11-27T13:33:41Z">
            <w:rPr>
              <w:rFonts w:hint="eastAsia"/>
              <w:lang w:val="en-US" w:eastAsia="zh-CN"/>
            </w:rPr>
          </w:rPrChange>
        </w:rPr>
        <w:t>.</w:t>
      </w:r>
      <w:ins w:id="45" w:author="四季雨" w:date="2024-11-22T23:24:39Z">
        <w:r>
          <w:rPr>
            <w:rFonts w:hint="eastAsia"/>
            <w:sz w:val="20"/>
            <w:lang w:val="en-US" w:eastAsia="zh-CN"/>
            <w:rPrChange w:id="46" w:author="四季雨" w:date="2024-11-22T23:25:53Z">
              <w:rPr>
                <w:rFonts w:hint="eastAsia"/>
                <w:lang w:val="en-US" w:eastAsia="zh-CN"/>
              </w:rPr>
            </w:rPrChange>
          </w:rPr>
          <w:t xml:space="preserve"> </w:t>
        </w:r>
      </w:ins>
    </w:p>
    <w:p w14:paraId="5C0616B9">
      <w:pPr>
        <w:rPr>
          <w:rFonts w:hint="eastAsia"/>
        </w:rPr>
      </w:pPr>
      <w:bookmarkStart w:id="6" w:name="_GoBack"/>
      <w:bookmarkEnd w:id="6"/>
    </w:p>
    <w:bookmarkEnd w:id="3"/>
    <w:p w14:paraId="482CB729">
      <w:bookmarkStart w:id="4" w:name="AROC_KEYWORDS_CN"/>
      <w:r>
        <w:rPr>
          <w:rFonts w:hint="eastAsia"/>
          <w:b/>
          <w:bCs/>
          <w:sz w:val="21"/>
          <w:szCs w:val="21"/>
        </w:rPr>
        <w:t>Keywords</w:t>
      </w:r>
      <w:r>
        <w:rPr>
          <w:rFonts w:hint="eastAsia"/>
          <w:b/>
          <w:bCs/>
          <w:sz w:val="21"/>
          <w:szCs w:val="21"/>
          <w:lang w:val="en-US" w:eastAsia="zh-CN"/>
        </w:rPr>
        <w:t xml:space="preserve">: </w:t>
      </w:r>
      <w:r>
        <w:rPr>
          <w:rFonts w:hint="eastAsia"/>
          <w:b w:val="0"/>
          <w:bCs w:val="0"/>
          <w:sz w:val="20"/>
          <w:szCs w:val="20"/>
          <w:lang w:val="en-US" w:eastAsia="zh-CN"/>
          <w:rPrChange w:id="47" w:author="四季雨" w:date="2024-11-22T23:30:06Z">
            <w:rPr>
              <w:rFonts w:hint="eastAsia"/>
              <w:b w:val="0"/>
              <w:bCs w:val="0"/>
              <w:sz w:val="21"/>
              <w:szCs w:val="21"/>
              <w:lang w:val="en-US" w:eastAsia="zh-CN"/>
            </w:rPr>
          </w:rPrChange>
        </w:rPr>
        <w:t>G</w:t>
      </w:r>
      <w:r>
        <w:rPr>
          <w:rFonts w:hint="eastAsia"/>
          <w:sz w:val="20"/>
          <w:lang w:val="en-US" w:eastAsia="zh-CN"/>
          <w:rPrChange w:id="48" w:author="四季雨" w:date="2024-11-22T23:30:06Z">
            <w:rPr>
              <w:rFonts w:hint="eastAsia"/>
              <w:lang w:val="en-US" w:eastAsia="zh-CN"/>
            </w:rPr>
          </w:rPrChange>
        </w:rPr>
        <w:t>AN,</w:t>
      </w:r>
      <w:r>
        <w:rPr>
          <w:rFonts w:hint="eastAsia"/>
          <w:sz w:val="20"/>
          <w:rPrChange w:id="49" w:author="四季雨" w:date="2024-11-22T23:30:06Z">
            <w:rPr>
              <w:rFonts w:hint="eastAsia"/>
            </w:rPr>
          </w:rPrChange>
        </w:rPr>
        <w:t xml:space="preserve"> </w:t>
      </w:r>
      <w:r>
        <w:rPr>
          <w:rFonts w:hint="eastAsia"/>
          <w:sz w:val="20"/>
          <w:lang w:val="en-US" w:eastAsia="zh-CN"/>
          <w:rPrChange w:id="50" w:author="四季雨" w:date="2024-11-22T23:30:06Z">
            <w:rPr>
              <w:rFonts w:hint="eastAsia"/>
              <w:lang w:val="en-US" w:eastAsia="zh-CN"/>
            </w:rPr>
          </w:rPrChange>
        </w:rPr>
        <w:t>G</w:t>
      </w:r>
      <w:r>
        <w:rPr>
          <w:rFonts w:hint="eastAsia"/>
          <w:sz w:val="20"/>
          <w:rPrChange w:id="51" w:author="四季雨" w:date="2024-11-22T23:30:06Z">
            <w:rPr>
              <w:rFonts w:hint="eastAsia"/>
            </w:rPr>
          </w:rPrChange>
        </w:rPr>
        <w:t xml:space="preserve">enerative </w:t>
      </w:r>
      <w:r>
        <w:rPr>
          <w:rFonts w:hint="eastAsia"/>
          <w:sz w:val="20"/>
          <w:lang w:val="en-US" w:eastAsia="zh-CN"/>
          <w:rPrChange w:id="52" w:author="四季雨" w:date="2024-11-22T23:30:06Z">
            <w:rPr>
              <w:rFonts w:hint="eastAsia"/>
              <w:lang w:val="en-US" w:eastAsia="zh-CN"/>
            </w:rPr>
          </w:rPrChange>
        </w:rPr>
        <w:t>I</w:t>
      </w:r>
      <w:r>
        <w:rPr>
          <w:rFonts w:hint="eastAsia"/>
          <w:sz w:val="20"/>
          <w:rPrChange w:id="53" w:author="四季雨" w:date="2024-11-22T23:30:06Z">
            <w:rPr>
              <w:rFonts w:hint="eastAsia"/>
            </w:rPr>
          </w:rPrChange>
        </w:rPr>
        <w:t xml:space="preserve">mages; </w:t>
      </w:r>
      <w:r>
        <w:rPr>
          <w:rFonts w:hint="eastAsia"/>
          <w:sz w:val="20"/>
          <w:lang w:val="en-US" w:eastAsia="zh-CN"/>
          <w:rPrChange w:id="54" w:author="四季雨" w:date="2024-11-22T23:30:06Z">
            <w:rPr>
              <w:rFonts w:hint="eastAsia"/>
              <w:lang w:val="en-US" w:eastAsia="zh-CN"/>
            </w:rPr>
          </w:rPrChange>
        </w:rPr>
        <w:t>Artifacts, A</w:t>
      </w:r>
      <w:r>
        <w:rPr>
          <w:rFonts w:hint="eastAsia"/>
          <w:sz w:val="20"/>
          <w:rPrChange w:id="55" w:author="四季雨" w:date="2024-11-22T23:30:06Z">
            <w:rPr>
              <w:rFonts w:hint="eastAsia"/>
            </w:rPr>
          </w:rPrChange>
        </w:rPr>
        <w:t xml:space="preserve">ross-model </w:t>
      </w:r>
      <w:r>
        <w:rPr>
          <w:rFonts w:hint="eastAsia"/>
          <w:sz w:val="20"/>
          <w:lang w:val="en-US" w:eastAsia="zh-CN"/>
          <w:rPrChange w:id="56" w:author="四季雨" w:date="2024-11-22T23:30:06Z">
            <w:rPr>
              <w:rFonts w:hint="eastAsia"/>
              <w:lang w:val="en-US" w:eastAsia="zh-CN"/>
            </w:rPr>
          </w:rPrChange>
        </w:rPr>
        <w:t>G</w:t>
      </w:r>
      <w:r>
        <w:rPr>
          <w:rFonts w:hint="eastAsia"/>
          <w:sz w:val="20"/>
          <w:rPrChange w:id="57" w:author="四季雨" w:date="2024-11-22T23:30:06Z">
            <w:rPr>
              <w:rFonts w:hint="eastAsia"/>
            </w:rPr>
          </w:rPrChange>
        </w:rPr>
        <w:t>eneralization</w:t>
      </w:r>
    </w:p>
    <w:bookmarkEnd w:id="4"/>
    <w:p w14:paraId="6E8FC92F">
      <w:pPr>
        <w:spacing w:before="322" w:after="322"/>
      </w:pPr>
      <w:bookmarkStart w:id="5" w:name="AROC_TITLE_EN"/>
    </w:p>
    <w:bookmarkEnd w:id="5"/>
    <w:p w14:paraId="48A1F694">
      <w:pPr>
        <w:spacing w:before="162" w:beforeLines="50" w:after="162" w:afterLines="50"/>
        <w:ind w:left="0"/>
        <w:rPr>
          <w:ins w:id="58" w:author="四季雨" w:date="2024-11-22T23:40:25Z"/>
          <w:rFonts w:hint="default" w:ascii="Times New Roman" w:hAnsi="Times New Roman" w:eastAsia="黑体" w:cs="Times New Roman"/>
          <w:b/>
          <w:bCs/>
          <w:sz w:val="24"/>
          <w:szCs w:val="24"/>
          <w:lang w:val="en-US" w:eastAsia="zh-CN"/>
        </w:rPr>
        <w:sectPr>
          <w:footerReference r:id="rId5" w:type="default"/>
          <w:headerReference r:id="rId4" w:type="even"/>
          <w:footerReference r:id="rId6" w:type="even"/>
          <w:footnotePr>
            <w:pos w:val="beneathText"/>
            <w:numFmt w:val="decimal"/>
          </w:footnotePr>
          <w:type w:val="continuous"/>
          <w:pgSz w:w="11906" w:h="16838"/>
          <w:pgMar w:top="1134" w:right="850" w:bottom="850" w:left="850" w:header="567" w:footer="567" w:gutter="0"/>
          <w:pgNumType w:fmt="decimal" w:start="1"/>
          <w:cols w:space="425" w:num="1"/>
          <w:docGrid w:type="linesAndChars" w:linePitch="322" w:charSpace="460"/>
        </w:sectPr>
      </w:pPr>
    </w:p>
    <w:p w14:paraId="3CEA9736">
      <w:pPr>
        <w:spacing w:before="162" w:beforeLines="50" w:after="162" w:afterLines="50"/>
        <w:ind w:left="0"/>
        <w:rPr>
          <w:rFonts w:hint="default" w:ascii="Arial" w:hAnsi="Arial" w:eastAsia="黑体" w:cs="Arial"/>
          <w:sz w:val="28"/>
          <w:szCs w:val="28"/>
        </w:rPr>
      </w:pPr>
      <w:r>
        <w:rPr>
          <w:rFonts w:hint="default" w:ascii="Times New Roman" w:hAnsi="Times New Roman" w:eastAsia="黑体" w:cs="Times New Roman"/>
          <w:b/>
          <w:bCs/>
          <w:sz w:val="24"/>
          <w:szCs w:val="24"/>
          <w:lang w:val="en-US" w:eastAsia="zh-CN"/>
        </w:rPr>
        <w:t xml:space="preserve">1 </w:t>
      </w:r>
      <w:r>
        <w:rPr>
          <w:rFonts w:hint="default" w:ascii="Times New Roman" w:hAnsi="Times New Roman" w:eastAsia="黑体" w:cs="Times New Roman"/>
          <w:b/>
          <w:bCs/>
          <w:sz w:val="24"/>
          <w:szCs w:val="24"/>
        </w:rPr>
        <w:t>I</w:t>
      </w:r>
      <w:r>
        <w:rPr>
          <w:rFonts w:hint="default" w:ascii="Times New Roman" w:hAnsi="Times New Roman" w:eastAsia="黑体" w:cs="Times New Roman"/>
          <w:b/>
          <w:bCs/>
          <w:sz w:val="24"/>
          <w:szCs w:val="24"/>
          <w:lang w:val="en-US" w:eastAsia="zh-CN"/>
        </w:rPr>
        <w:t>NTRODUCTION</w:t>
      </w:r>
    </w:p>
    <w:p w14:paraId="7B9A84C7">
      <w:pPr>
        <w:ind w:firstLine="0" w:firstLineChars="0"/>
        <w:rPr>
          <w:rFonts w:hint="eastAsia"/>
          <w:sz w:val="20"/>
          <w:rPrChange w:id="60" w:author="四季雨" w:date="2024-11-22T23:30:23Z">
            <w:rPr>
              <w:rFonts w:hint="eastAsia"/>
            </w:rPr>
          </w:rPrChange>
        </w:rPr>
        <w:pPrChange w:id="59" w:author="四季雨" w:date="2024-11-22T23:37:00Z">
          <w:pPr>
            <w:ind w:firstLine="420" w:firstLineChars="0"/>
          </w:pPr>
        </w:pPrChange>
      </w:pPr>
      <w:r>
        <w:rPr>
          <w:rFonts w:hint="eastAsia"/>
          <w:sz w:val="20"/>
          <w:lang w:val="en-US" w:eastAsia="zh-CN"/>
          <w:rPrChange w:id="61" w:author="四季雨" w:date="2024-11-22T23:30:23Z">
            <w:rPr>
              <w:rFonts w:hint="eastAsia"/>
              <w:lang w:val="en-US" w:eastAsia="zh-CN"/>
            </w:rPr>
          </w:rPrChange>
        </w:rPr>
        <w:t xml:space="preserve">Digital images have become one of the main carriers for transmitting network information due to their diverse content and convenient storage. They are widely used in fields such as news, information, medical diagnosis, and identification. GANs (Generative Adversarial Networks), a generative model based on deep learning technology, were proposed by Ian Goodfellow et al.[1]. GAN consists of a generator and a discriminator, where the generator produces samples that closely resemble real data. To date, over a hundred different GAN models capable of generating images have been developed. These GANs can be applied in various aspects of life to enhance the quality of people's lives. For example, Shi et al.[2] proposed SG-GAN for image restoration, which improves image quality., Yang et al.[3] proposed LDAF-GAN for generating high-quality floral images, enriching people's lives., and </w:t>
      </w:r>
      <w:r>
        <w:rPr>
          <w:rFonts w:hint="eastAsia"/>
          <w:sz w:val="20"/>
          <w:rPrChange w:id="62" w:author="四季雨" w:date="2024-11-22T23:30:23Z">
            <w:rPr>
              <w:rFonts w:hint="eastAsia"/>
            </w:rPr>
          </w:rPrChange>
        </w:rPr>
        <w:t>Cheema</w:t>
      </w:r>
      <w:r>
        <w:rPr>
          <w:rFonts w:hint="eastAsia"/>
          <w:sz w:val="20"/>
          <w:lang w:val="en-US" w:eastAsia="zh-CN"/>
          <w:rPrChange w:id="63" w:author="四季雨" w:date="2024-11-22T23:30:23Z">
            <w:rPr>
              <w:rFonts w:hint="eastAsia"/>
              <w:lang w:val="en-US" w:eastAsia="zh-CN"/>
            </w:rPr>
          </w:rPrChange>
        </w:rPr>
        <w:t xml:space="preserve"> et al.[4] applied GAN to text translation, improving the accuracy of translations. However, some individuals maliciously use GANs to forge images for political or pornographic purposes, posing a serious threat to personal privacy and society. Given that digital images are widely used in various fields, ensuring their authenticity is crucial. To prevent the abuse of GAN-generated images and mitigate their societal impact, effective detection algorithms are needed to distinguish between real and generated images. Currently, researchers have proposed numerous detection algorithms, which are mainly categorized into those based on traditional digital image forensic methods and those relying on deep learning techniques.</w:t>
      </w:r>
    </w:p>
    <w:p w14:paraId="5D1621D5">
      <w:pPr>
        <w:ind w:firstLine="420" w:firstLineChars="0"/>
        <w:rPr>
          <w:rFonts w:hint="eastAsia"/>
          <w:sz w:val="20"/>
          <w:rPrChange w:id="65" w:author="四季雨" w:date="2024-11-22T23:30:23Z">
            <w:rPr>
              <w:rFonts w:hint="eastAsia"/>
            </w:rPr>
          </w:rPrChange>
        </w:rPr>
        <w:pPrChange w:id="64" w:author="四季雨" w:date="2024-11-22T23:37:03Z">
          <w:pPr>
            <w:ind w:firstLineChars="200"/>
          </w:pPr>
        </w:pPrChange>
      </w:pPr>
      <w:r>
        <w:rPr>
          <w:rFonts w:hint="eastAsia"/>
          <w:sz w:val="20"/>
          <w:lang w:val="en-US" w:eastAsia="zh-CN"/>
          <w:rPrChange w:id="66" w:author="四季雨" w:date="2024-11-22T23:30:23Z">
            <w:rPr>
              <w:rFonts w:hint="eastAsia"/>
              <w:lang w:val="en-US" w:eastAsia="zh-CN"/>
            </w:rPr>
          </w:rPrChange>
        </w:rPr>
        <w:t>In detection algorithms based on traditional digital image forensics, researchers primarily design algorithms to detect generated images by analyzing the properties of digital images, such as illumination inconsistencies and statistical features in the spatial and frequency domains. McCloskey et al.</w:t>
      </w:r>
      <w:del w:id="67" w:author="四季雨" w:date="2024-11-23T00:24:36Z">
        <w:r>
          <w:rPr>
            <w:rFonts w:hint="eastAsia"/>
            <w:sz w:val="20"/>
            <w:lang w:val="en-US" w:eastAsia="zh-CN"/>
            <w:rPrChange w:id="68" w:author="四季雨" w:date="2024-11-22T23:30:23Z">
              <w:rPr>
                <w:rFonts w:hint="eastAsia"/>
                <w:lang w:val="en-US" w:eastAsia="zh-CN"/>
              </w:rPr>
            </w:rPrChange>
          </w:rPr>
          <w:delText xml:space="preserve"> </w:delText>
        </w:r>
      </w:del>
      <w:r>
        <w:rPr>
          <w:rFonts w:hint="eastAsia"/>
          <w:sz w:val="20"/>
          <w:lang w:val="en-US" w:eastAsia="zh-CN"/>
          <w:rPrChange w:id="69" w:author="四季雨" w:date="2024-11-22T23:30:23Z">
            <w:rPr>
              <w:rFonts w:hint="eastAsia"/>
              <w:lang w:val="en-US" w:eastAsia="zh-CN"/>
            </w:rPr>
          </w:rPrChange>
        </w:rPr>
        <w:t>[5] analyzed the process of color formation in images and argued that the normalization process in GANs restricts the pixel range in generated images, causing the exposure of these images to differ from that of real images. They proposed using the measured frequency of overexposure and underexposure as a feature to detect generated images. However, this algorithm only achieves an AUC (Area Under Curve) value of 0.7. Durall et al.</w:t>
      </w:r>
      <w:del w:id="70" w:author="四季雨" w:date="2024-11-23T00:24:38Z">
        <w:r>
          <w:rPr>
            <w:rFonts w:hint="eastAsia"/>
            <w:sz w:val="20"/>
            <w:lang w:val="en-US" w:eastAsia="zh-CN"/>
            <w:rPrChange w:id="71" w:author="四季雨" w:date="2024-11-22T23:30:23Z">
              <w:rPr>
                <w:rFonts w:hint="eastAsia"/>
                <w:lang w:val="en-US" w:eastAsia="zh-CN"/>
              </w:rPr>
            </w:rPrChange>
          </w:rPr>
          <w:delText xml:space="preserve"> </w:delText>
        </w:r>
      </w:del>
      <w:r>
        <w:rPr>
          <w:rFonts w:hint="eastAsia"/>
          <w:sz w:val="20"/>
          <w:lang w:val="en-US" w:eastAsia="zh-CN"/>
          <w:rPrChange w:id="72" w:author="四季雨" w:date="2024-11-22T23:30:23Z">
            <w:rPr>
              <w:rFonts w:hint="eastAsia"/>
              <w:lang w:val="en-US" w:eastAsia="zh-CN"/>
            </w:rPr>
          </w:rPrChange>
        </w:rPr>
        <w:t>[6] found that the high-frequency components of generated images are distorted and proposed using the azimuthal integral of the image as a feature to detect generated images through a support vector machine, achieving 100% accuracy. However, the algorithm lacks cross-model generalization performance. Guo et al.</w:t>
      </w:r>
      <w:del w:id="73" w:author="四季雨" w:date="2024-11-23T00:24:43Z">
        <w:r>
          <w:rPr>
            <w:rFonts w:hint="eastAsia"/>
            <w:sz w:val="20"/>
            <w:lang w:val="en-US" w:eastAsia="zh-CN"/>
            <w:rPrChange w:id="74" w:author="四季雨" w:date="2024-11-22T23:30:23Z">
              <w:rPr>
                <w:rFonts w:hint="eastAsia"/>
                <w:lang w:val="en-US" w:eastAsia="zh-CN"/>
              </w:rPr>
            </w:rPrChange>
          </w:rPr>
          <w:delText xml:space="preserve"> </w:delText>
        </w:r>
      </w:del>
      <w:r>
        <w:rPr>
          <w:rFonts w:hint="eastAsia"/>
          <w:sz w:val="20"/>
          <w:lang w:val="en-US" w:eastAsia="zh-CN"/>
          <w:rPrChange w:id="75" w:author="四季雨" w:date="2024-11-22T23:30:23Z">
            <w:rPr>
              <w:rFonts w:hint="eastAsia"/>
              <w:lang w:val="en-US" w:eastAsia="zh-CN"/>
            </w:rPr>
          </w:rPrChange>
        </w:rPr>
        <w:t>[7] observed that the eye pupils in real face images are elliptical, while those in generated face images are irregular. They proposed an algorithm that determines whether an image is generated by calculating the IoU (Intersection over Union)</w:t>
      </w:r>
      <w:ins w:id="76" w:author="四季雨" w:date="2024-11-23T00:25:17Z">
        <w:r>
          <w:rPr>
            <w:rFonts w:hint="eastAsia"/>
            <w:sz w:val="20"/>
            <w:lang w:val="en-US" w:eastAsia="zh-CN"/>
          </w:rPr>
          <w:t>[</w:t>
        </w:r>
      </w:ins>
      <w:ins w:id="77" w:author="四季雨" w:date="2024-11-23T00:25:20Z">
        <w:r>
          <w:rPr>
            <w:rFonts w:hint="eastAsia"/>
            <w:sz w:val="20"/>
            <w:lang w:val="en-US" w:eastAsia="zh-CN"/>
          </w:rPr>
          <w:t>8</w:t>
        </w:r>
      </w:ins>
      <w:ins w:id="78" w:author="四季雨" w:date="2024-11-23T00:25:18Z">
        <w:r>
          <w:rPr>
            <w:rFonts w:hint="eastAsia"/>
            <w:sz w:val="20"/>
            <w:lang w:val="en-US" w:eastAsia="zh-CN"/>
          </w:rPr>
          <w:t>]</w:t>
        </w:r>
      </w:ins>
      <w:r>
        <w:rPr>
          <w:rFonts w:hint="eastAsia"/>
          <w:sz w:val="20"/>
          <w:lang w:val="en-US" w:eastAsia="zh-CN"/>
          <w:rPrChange w:id="79" w:author="四季雨" w:date="2024-11-22T23:30:23Z">
            <w:rPr>
              <w:rFonts w:hint="eastAsia"/>
              <w:lang w:val="en-US" w:eastAsia="zh-CN"/>
            </w:rPr>
          </w:rPrChange>
        </w:rPr>
        <w:t xml:space="preserve"> values of the pupil region and an elliptical mask, using the IoU value to classify the image. This algorithm has strict requirements regarding the quality and angle of the image, and it may misjudge images with physiological defects. Liu et al.</w:t>
      </w:r>
      <w:del w:id="80" w:author="四季雨" w:date="2024-11-23T00:24:45Z">
        <w:r>
          <w:rPr>
            <w:rFonts w:hint="eastAsia"/>
            <w:sz w:val="20"/>
            <w:lang w:val="en-US" w:eastAsia="zh-CN"/>
            <w:rPrChange w:id="81" w:author="四季雨" w:date="2024-11-22T23:30:23Z">
              <w:rPr>
                <w:rFonts w:hint="eastAsia"/>
                <w:lang w:val="en-US" w:eastAsia="zh-CN"/>
              </w:rPr>
            </w:rPrChange>
          </w:rPr>
          <w:delText xml:space="preserve"> </w:delText>
        </w:r>
      </w:del>
      <w:r>
        <w:rPr>
          <w:rFonts w:hint="eastAsia"/>
          <w:sz w:val="20"/>
          <w:lang w:val="en-US" w:eastAsia="zh-CN"/>
          <w:rPrChange w:id="82" w:author="四季雨" w:date="2024-11-22T23:30:23Z">
            <w:rPr>
              <w:rFonts w:hint="eastAsia"/>
              <w:lang w:val="en-US" w:eastAsia="zh-CN"/>
            </w:rPr>
          </w:rPrChange>
        </w:rPr>
        <w:t>[9] used the Sobel operator to compute the image gradient in HSV (Hue, Saturation, Value) space and then counted histograms of the gradient distribution as features to detect generated images. The algorithm achieved 99.4% accuracy when detecting images generated by PGGAN</w:t>
      </w:r>
      <w:del w:id="83" w:author="四季雨" w:date="2024-11-23T00:24:57Z">
        <w:r>
          <w:rPr>
            <w:rFonts w:hint="eastAsia"/>
            <w:sz w:val="20"/>
            <w:lang w:val="en-US" w:eastAsia="zh-CN"/>
            <w:rPrChange w:id="84" w:author="四季雨" w:date="2024-11-22T23:30:23Z">
              <w:rPr>
                <w:rFonts w:hint="eastAsia"/>
                <w:lang w:val="en-US" w:eastAsia="zh-CN"/>
              </w:rPr>
            </w:rPrChange>
          </w:rPr>
          <w:delText xml:space="preserve"> </w:delText>
        </w:r>
      </w:del>
      <w:r>
        <w:rPr>
          <w:rFonts w:hint="eastAsia"/>
          <w:sz w:val="20"/>
          <w:lang w:val="en-US" w:eastAsia="zh-CN"/>
          <w:rPrChange w:id="85" w:author="四季雨" w:date="2024-11-22T23:30:23Z">
            <w:rPr>
              <w:rFonts w:hint="eastAsia"/>
              <w:lang w:val="en-US" w:eastAsia="zh-CN"/>
            </w:rPr>
          </w:rPrChange>
        </w:rPr>
        <w:t>[10], but its cross-model generalization performance was not investigated.</w:t>
      </w:r>
    </w:p>
    <w:p w14:paraId="1F6949F8">
      <w:pPr>
        <w:ind w:firstLine="420" w:firstLineChars="0"/>
        <w:rPr>
          <w:rFonts w:hint="eastAsia"/>
          <w:sz w:val="20"/>
          <w:rPrChange w:id="87" w:author="四季雨" w:date="2024-11-22T23:30:23Z">
            <w:rPr>
              <w:rFonts w:hint="eastAsia"/>
            </w:rPr>
          </w:rPrChange>
        </w:rPr>
        <w:pPrChange w:id="86" w:author="四季雨" w:date="2024-11-22T23:37:30Z">
          <w:pPr>
            <w:ind w:firstLine="182" w:firstLineChars="100"/>
          </w:pPr>
        </w:pPrChange>
      </w:pPr>
      <w:r>
        <w:rPr>
          <w:rFonts w:hint="eastAsia"/>
          <w:sz w:val="20"/>
          <w:rPrChange w:id="88" w:author="四季雨" w:date="2024-11-22T23:30:23Z">
            <w:rPr>
              <w:rFonts w:hint="eastAsia"/>
            </w:rPr>
          </w:rPrChange>
        </w:rPr>
        <w:t>Detection algorithms based on traditional image forensics have both theoretical and experimental foundations. However, such algorithms are highly susceptible to overfitting statistical features that exist only in the training set, while different GAN-generated images exhibit different statistical features. As a result, these algorithms tend to have lower accuracy when detecting unknown GAN-generated images. Additionally, these algorithms require the images to conform to specific angles and quality, which further limits their applicability.</w:t>
      </w:r>
    </w:p>
    <w:p w14:paraId="4C99F493">
      <w:pPr>
        <w:ind w:firstLine="420" w:firstLineChars="0"/>
        <w:rPr>
          <w:rFonts w:hint="eastAsia"/>
          <w:sz w:val="20"/>
          <w:rPrChange w:id="90" w:author="四季雨" w:date="2024-11-22T23:30:23Z">
            <w:rPr>
              <w:rFonts w:hint="eastAsia"/>
            </w:rPr>
          </w:rPrChange>
        </w:rPr>
        <w:pPrChange w:id="89" w:author="四季雨" w:date="2024-11-22T23:37:33Z">
          <w:pPr>
            <w:ind w:firstLine="182" w:firstLineChars="100"/>
          </w:pPr>
        </w:pPrChange>
      </w:pPr>
      <w:r>
        <w:rPr>
          <w:rFonts w:hint="eastAsia"/>
          <w:sz w:val="20"/>
          <w:rPrChange w:id="91" w:author="四季雨" w:date="2024-11-22T23:30:23Z">
            <w:rPr>
              <w:rFonts w:hint="eastAsia"/>
            </w:rPr>
          </w:rPrChange>
        </w:rPr>
        <w:t>On the other hand, detection algorithms based on deep learning techniques use neural networks to construct algorithmic models and learn general features from massive datasets to detect generated images. Since neural networks have strong representational abilities, these algorithms generalize well, which has led to increased scholarly interest. The up-sampling process is common in GANs, and Zhang et al.</w:t>
      </w:r>
      <w:del w:id="92" w:author="四季雨" w:date="2024-11-23T00:25:31Z">
        <w:r>
          <w:rPr>
            <w:rFonts w:hint="eastAsia"/>
            <w:sz w:val="20"/>
            <w:rPrChange w:id="93" w:author="四季雨" w:date="2024-11-22T23:30:23Z">
              <w:rPr>
                <w:rFonts w:hint="eastAsia"/>
              </w:rPr>
            </w:rPrChange>
          </w:rPr>
          <w:delText xml:space="preserve"> </w:delText>
        </w:r>
      </w:del>
      <w:r>
        <w:rPr>
          <w:rFonts w:hint="eastAsia"/>
          <w:sz w:val="20"/>
          <w:rPrChange w:id="94" w:author="四季雨" w:date="2024-11-22T23:30:23Z">
            <w:rPr>
              <w:rFonts w:hint="eastAsia"/>
            </w:rPr>
          </w:rPrChange>
        </w:rPr>
        <w:t>[11] designed AutoGAN, which contains an up-sampling process to generate a variety of images that simulate GAN-generated images. These images were used to train the algorithm. However, the detection accuracy of the algorithm may degrade significantly if the up-sampling method used by the GAN differs substantially from that used by AutoGAN. Liu et al.</w:t>
      </w:r>
      <w:del w:id="95" w:author="四季雨" w:date="2024-11-23T00:25:35Z">
        <w:r>
          <w:rPr>
            <w:rFonts w:hint="eastAsia"/>
            <w:sz w:val="20"/>
            <w:rPrChange w:id="96" w:author="四季雨" w:date="2024-11-22T23:30:23Z">
              <w:rPr>
                <w:rFonts w:hint="eastAsia"/>
              </w:rPr>
            </w:rPrChange>
          </w:rPr>
          <w:delText xml:space="preserve"> </w:delText>
        </w:r>
      </w:del>
      <w:r>
        <w:rPr>
          <w:rFonts w:hint="eastAsia"/>
          <w:sz w:val="20"/>
          <w:rPrChange w:id="97" w:author="四季雨" w:date="2024-11-22T23:30:23Z">
            <w:rPr>
              <w:rFonts w:hint="eastAsia"/>
            </w:rPr>
          </w:rPrChange>
        </w:rPr>
        <w:t>[12] found that the phase spectrum of an image retains rich frequency components and proposed combining spatial domain features with phase features to detect generated images. The algorithm achieved accuracy rates of 91.5% and 76.88% on two Deepfake datasets</w:t>
      </w:r>
      <w:del w:id="98" w:author="四季雨" w:date="2024-11-23T00:25:40Z">
        <w:r>
          <w:rPr>
            <w:rFonts w:hint="eastAsia"/>
            <w:sz w:val="20"/>
            <w:rPrChange w:id="99" w:author="四季雨" w:date="2024-11-22T23:30:23Z">
              <w:rPr>
                <w:rFonts w:hint="eastAsia"/>
              </w:rPr>
            </w:rPrChange>
          </w:rPr>
          <w:delText xml:space="preserve"> </w:delText>
        </w:r>
      </w:del>
      <w:r>
        <w:rPr>
          <w:rFonts w:hint="eastAsia"/>
          <w:sz w:val="20"/>
          <w:rPrChange w:id="100" w:author="四季雨" w:date="2024-11-22T23:30:23Z">
            <w:rPr>
              <w:rFonts w:hint="eastAsia"/>
            </w:rPr>
          </w:rPrChange>
        </w:rPr>
        <w:t>[13,14]. Jeong et al.</w:t>
      </w:r>
      <w:del w:id="101" w:author="四季雨" w:date="2024-11-23T00:25:42Z">
        <w:r>
          <w:rPr>
            <w:rFonts w:hint="eastAsia"/>
            <w:sz w:val="20"/>
            <w:rPrChange w:id="102" w:author="四季雨" w:date="2024-11-22T23:30:23Z">
              <w:rPr>
                <w:rFonts w:hint="eastAsia"/>
              </w:rPr>
            </w:rPrChange>
          </w:rPr>
          <w:delText xml:space="preserve"> </w:delText>
        </w:r>
      </w:del>
      <w:r>
        <w:rPr>
          <w:rFonts w:hint="eastAsia"/>
          <w:sz w:val="20"/>
          <w:rPrChange w:id="103" w:author="四季雨" w:date="2024-11-22T23:30:23Z">
            <w:rPr>
              <w:rFonts w:hint="eastAsia"/>
            </w:rPr>
          </w:rPrChange>
        </w:rPr>
        <w:t>[15] proposed an algorithm that uses a high-pass filter to remove irrelevant features in both the spatial and frequency domains, highlighting important features for detecting generated images. This algorithm achieves more than 72% cross-model detection accuracy and average precision. Tian et al.</w:t>
      </w:r>
      <w:del w:id="104" w:author="四季雨" w:date="2024-11-23T00:25:45Z">
        <w:r>
          <w:rPr>
            <w:rFonts w:hint="eastAsia"/>
            <w:sz w:val="20"/>
            <w:rPrChange w:id="105" w:author="四季雨" w:date="2024-11-22T23:30:23Z">
              <w:rPr>
                <w:rFonts w:hint="eastAsia"/>
              </w:rPr>
            </w:rPrChange>
          </w:rPr>
          <w:delText xml:space="preserve"> </w:delText>
        </w:r>
      </w:del>
      <w:r>
        <w:rPr>
          <w:rFonts w:hint="eastAsia"/>
          <w:sz w:val="20"/>
          <w:rPrChange w:id="106" w:author="四季雨" w:date="2024-11-22T23:30:23Z">
            <w:rPr>
              <w:rFonts w:hint="eastAsia"/>
            </w:rPr>
          </w:rPrChange>
        </w:rPr>
        <w:t>[16] divided the image frequency components into low, medium, and high components, then aggregated these features with the original image to detect generated images, achieving an accuracy of 97.74%. Wang et al.</w:t>
      </w:r>
      <w:del w:id="107" w:author="四季雨" w:date="2024-11-23T00:25:47Z">
        <w:r>
          <w:rPr>
            <w:rFonts w:hint="eastAsia"/>
            <w:sz w:val="20"/>
            <w:rPrChange w:id="108" w:author="四季雨" w:date="2024-11-22T23:30:23Z">
              <w:rPr>
                <w:rFonts w:hint="eastAsia"/>
              </w:rPr>
            </w:rPrChange>
          </w:rPr>
          <w:delText xml:space="preserve"> </w:delText>
        </w:r>
      </w:del>
      <w:r>
        <w:rPr>
          <w:rFonts w:hint="eastAsia"/>
          <w:sz w:val="20"/>
          <w:rPrChange w:id="109" w:author="四季雨" w:date="2024-11-22T23:30:23Z">
            <w:rPr>
              <w:rFonts w:hint="eastAsia"/>
            </w:rPr>
          </w:rPrChange>
        </w:rPr>
        <w:t>[17] used wavelet transform to map the image from the spatial domain to the frequency domain, then extracted high-frequency components and fused these features with the original image. The algorithm detected generated images using Xception</w:t>
      </w:r>
      <w:del w:id="110" w:author="四季雨" w:date="2024-11-23T00:25:49Z">
        <w:r>
          <w:rPr>
            <w:rFonts w:hint="eastAsia"/>
            <w:sz w:val="20"/>
            <w:rPrChange w:id="111" w:author="四季雨" w:date="2024-11-22T23:30:23Z">
              <w:rPr>
                <w:rFonts w:hint="eastAsia"/>
              </w:rPr>
            </w:rPrChange>
          </w:rPr>
          <w:delText xml:space="preserve"> </w:delText>
        </w:r>
      </w:del>
      <w:r>
        <w:rPr>
          <w:rFonts w:hint="eastAsia"/>
          <w:sz w:val="20"/>
          <w:rPrChange w:id="112" w:author="四季雨" w:date="2024-11-22T23:30:23Z">
            <w:rPr>
              <w:rFonts w:hint="eastAsia"/>
            </w:rPr>
          </w:rPrChange>
        </w:rPr>
        <w:t>[18] and achieved more than 98% accuracy, but the accuracy decreased for low-quality images. Miao et al.</w:t>
      </w:r>
      <w:del w:id="113" w:author="四季雨" w:date="2024-11-23T00:25:52Z">
        <w:r>
          <w:rPr>
            <w:rFonts w:hint="eastAsia"/>
            <w:sz w:val="20"/>
            <w:rPrChange w:id="114" w:author="四季雨" w:date="2024-11-22T23:30:23Z">
              <w:rPr>
                <w:rFonts w:hint="eastAsia"/>
              </w:rPr>
            </w:rPrChange>
          </w:rPr>
          <w:delText xml:space="preserve"> </w:delText>
        </w:r>
      </w:del>
      <w:r>
        <w:rPr>
          <w:rFonts w:hint="eastAsia"/>
          <w:sz w:val="20"/>
          <w:rPrChange w:id="115" w:author="四季雨" w:date="2024-11-22T23:30:23Z">
            <w:rPr>
              <w:rFonts w:hint="eastAsia"/>
            </w:rPr>
          </w:rPrChange>
        </w:rPr>
        <w:t>[19] designed the Center Differential Attention Transformer to enable the algorithm to learn global high-frequency information and local fine-grained features. They also designed a high-frequency wavelet sampler to help the algorithm extract multi-channel high-frequency features. The proposed algorithm aggregated the two features to detect generated images, but its accuracy was lower when detecting compressed or processed images.</w:t>
      </w:r>
    </w:p>
    <w:p w14:paraId="6DA749E2">
      <w:pPr>
        <w:ind w:firstLine="420" w:firstLineChars="0"/>
        <w:rPr>
          <w:rFonts w:hint="eastAsia"/>
          <w:sz w:val="20"/>
          <w:rPrChange w:id="117" w:author="四季雨" w:date="2024-11-22T23:30:23Z">
            <w:rPr>
              <w:rFonts w:hint="eastAsia"/>
            </w:rPr>
          </w:rPrChange>
        </w:rPr>
        <w:pPrChange w:id="116" w:author="四季雨" w:date="2024-11-22T23:37:39Z">
          <w:pPr>
            <w:ind w:firstLine="182" w:firstLineChars="100"/>
          </w:pPr>
        </w:pPrChange>
      </w:pPr>
      <w:r>
        <w:rPr>
          <w:rFonts w:hint="eastAsia"/>
          <w:sz w:val="20"/>
          <w:rPrChange w:id="118" w:author="四季雨" w:date="2024-11-22T23:30:23Z">
            <w:rPr>
              <w:rFonts w:hint="eastAsia"/>
            </w:rPr>
          </w:rPrChange>
        </w:rPr>
        <w:t>Algorithms based on deep learning techniques generally rely on detecting the artifacts introduced by the imperfect design of GANs to identify generated images. However, as GAN structures have improved, the obvious artifacts in generated images have been effectively hidden. Moreover, the artifacts generated by different GANs vary, which limits the generalization performance of artifact-dependent detection algorithms. As a result, these algorithms often exhibit low accuracy when detecting unknown GAN-generated images and lack broad applicability.</w:t>
      </w:r>
    </w:p>
    <w:p w14:paraId="55CBF3E6">
      <w:pPr>
        <w:ind w:firstLine="420" w:firstLineChars="0"/>
        <w:rPr>
          <w:rFonts w:hint="eastAsia"/>
          <w:sz w:val="20"/>
          <w:rPrChange w:id="120" w:author="四季雨" w:date="2024-11-22T23:30:23Z">
            <w:rPr>
              <w:rFonts w:hint="eastAsia"/>
            </w:rPr>
          </w:rPrChange>
        </w:rPr>
        <w:pPrChange w:id="119" w:author="四季雨" w:date="2024-11-22T23:37:44Z">
          <w:pPr>
            <w:ind w:firstLine="182" w:firstLineChars="100"/>
          </w:pPr>
        </w:pPrChange>
      </w:pPr>
      <w:r>
        <w:rPr>
          <w:rFonts w:hint="eastAsia"/>
          <w:sz w:val="20"/>
          <w:rPrChange w:id="121" w:author="四季雨" w:date="2024-11-22T23:30:23Z">
            <w:rPr>
              <w:rFonts w:hint="eastAsia"/>
            </w:rPr>
          </w:rPrChange>
        </w:rPr>
        <w:t>In light of this, this thesis proposes exploring detection algorithms that do not rely on artifacts for detecting generated images. Specifically, this thesis analyzes the pixel value distributions of GAN-generated images produced by models such as StarGA</w:t>
      </w:r>
      <w:del w:id="122" w:author="四季雨" w:date="2024-11-23T00:26:05Z">
        <w:r>
          <w:rPr>
            <w:rFonts w:hint="eastAsia"/>
            <w:sz w:val="20"/>
            <w:rPrChange w:id="123" w:author="四季雨" w:date="2024-11-22T23:30:23Z">
              <w:rPr>
                <w:rFonts w:hint="eastAsia"/>
              </w:rPr>
            </w:rPrChange>
          </w:rPr>
          <w:delText>N</w:delText>
        </w:r>
      </w:del>
      <w:ins w:id="124" w:author="四季雨" w:date="2024-11-23T00:26:09Z">
        <w:r>
          <w:rPr>
            <w:rFonts w:hint="eastAsia"/>
            <w:sz w:val="20"/>
            <w:lang w:val="en-US" w:eastAsia="zh-CN"/>
          </w:rPr>
          <w:t>N</w:t>
        </w:r>
      </w:ins>
      <w:del w:id="125" w:author="四季雨" w:date="2024-11-23T00:26:06Z">
        <w:r>
          <w:rPr>
            <w:rFonts w:hint="eastAsia"/>
            <w:sz w:val="20"/>
            <w:rPrChange w:id="126" w:author="四季雨" w:date="2024-11-22T23:30:23Z">
              <w:rPr>
                <w:rFonts w:hint="eastAsia"/>
              </w:rPr>
            </w:rPrChange>
          </w:rPr>
          <w:delText xml:space="preserve"> </w:delText>
        </w:r>
      </w:del>
      <w:r>
        <w:rPr>
          <w:rFonts w:hint="eastAsia"/>
          <w:sz w:val="20"/>
          <w:rPrChange w:id="127" w:author="四季雨" w:date="2024-11-22T23:30:23Z">
            <w:rPr>
              <w:rFonts w:hint="eastAsia"/>
            </w:rPr>
          </w:rPrChange>
        </w:rPr>
        <w:t>[20] and StyleGAN2</w:t>
      </w:r>
      <w:del w:id="128" w:author="四季雨" w:date="2024-11-23T00:26:01Z">
        <w:r>
          <w:rPr>
            <w:rFonts w:hint="eastAsia"/>
            <w:sz w:val="20"/>
            <w:rPrChange w:id="129" w:author="四季雨" w:date="2024-11-22T23:30:23Z">
              <w:rPr>
                <w:rFonts w:hint="eastAsia"/>
              </w:rPr>
            </w:rPrChange>
          </w:rPr>
          <w:delText xml:space="preserve"> </w:delText>
        </w:r>
      </w:del>
      <w:r>
        <w:rPr>
          <w:rFonts w:hint="eastAsia"/>
          <w:sz w:val="20"/>
          <w:rPrChange w:id="130" w:author="四季雨" w:date="2024-11-22T23:30:23Z">
            <w:rPr>
              <w:rFonts w:hint="eastAsia"/>
            </w:rPr>
          </w:rPrChange>
        </w:rPr>
        <w:t>[21], and compares them to real images in datasets like FFHQ</w:t>
      </w:r>
      <w:del w:id="131" w:author="四季雨" w:date="2024-11-23T00:26:03Z">
        <w:r>
          <w:rPr>
            <w:rFonts w:hint="eastAsia"/>
            <w:sz w:val="20"/>
            <w:rPrChange w:id="132" w:author="四季雨" w:date="2024-11-22T23:30:23Z">
              <w:rPr>
                <w:rFonts w:hint="eastAsia"/>
              </w:rPr>
            </w:rPrChange>
          </w:rPr>
          <w:delText xml:space="preserve"> </w:delText>
        </w:r>
      </w:del>
      <w:r>
        <w:rPr>
          <w:rFonts w:hint="eastAsia"/>
          <w:sz w:val="20"/>
          <w:rPrChange w:id="133" w:author="四季雨" w:date="2024-11-22T23:30:23Z">
            <w:rPr>
              <w:rFonts w:hint="eastAsia"/>
            </w:rPr>
          </w:rPrChange>
        </w:rPr>
        <w:t>[22] and CelebA. It is observed that the generated images cannot replicate the pixel distribution of real images, and real images tend to have more points with larger pixel values than generated ones. Based on this observation, this thesis introduces the MaxPix detection algorithm, which utilizes statistical features. First, the MaxSel algorithm is proposed for filtering images. Then, the MA Block is embedded in ResNet to create MResNet, which extracts features from the filtered images to detect generated images. Extensive experiments demonstrate the effectiveness of MaxPix in detecting generated images.</w:t>
      </w:r>
      <w:r>
        <w:rPr>
          <w:rFonts w:hint="eastAsia"/>
          <w:sz w:val="20"/>
          <w:lang w:val="en-US" w:eastAsia="zh-CN"/>
          <w:rPrChange w:id="134" w:author="四季雨" w:date="2024-11-22T23:30:23Z">
            <w:rPr>
              <w:rFonts w:hint="eastAsia"/>
              <w:lang w:val="en-US" w:eastAsia="zh-CN"/>
            </w:rPr>
          </w:rPrChange>
        </w:rPr>
        <w:t xml:space="preserve"> </w:t>
      </w:r>
      <w:r>
        <w:rPr>
          <w:rFonts w:hint="eastAsia"/>
          <w:sz w:val="20"/>
          <w:rPrChange w:id="135" w:author="四季雨" w:date="2024-11-22T23:30:23Z">
            <w:rPr>
              <w:rFonts w:hint="eastAsia"/>
            </w:rPr>
          </w:rPrChange>
        </w:rPr>
        <w:t>The main contributions of this thesis are as follows:</w:t>
      </w:r>
    </w:p>
    <w:p w14:paraId="70A81510">
      <w:pPr>
        <w:numPr>
          <w:ilvl w:val="0"/>
          <w:numId w:val="4"/>
          <w:ins w:id="137" w:author="四季雨" w:date="2024-11-22T23:38:07Z"/>
        </w:numPr>
        <w:ind w:firstLine="420" w:firstLineChars="0"/>
        <w:rPr>
          <w:rFonts w:hint="eastAsia"/>
          <w:sz w:val="20"/>
          <w:rPrChange w:id="138" w:author="四季雨" w:date="2024-11-22T23:30:23Z">
            <w:rPr>
              <w:rFonts w:hint="eastAsia"/>
            </w:rPr>
          </w:rPrChange>
        </w:rPr>
        <w:pPrChange w:id="136" w:author="四季雨" w:date="2024-11-22T23:38:07Z">
          <w:pPr>
            <w:numPr>
              <w:ilvl w:val="0"/>
              <w:numId w:val="3"/>
            </w:numPr>
            <w:ind w:firstLine="182" w:firstLineChars="100"/>
          </w:pPr>
        </w:pPrChange>
      </w:pPr>
      <w:r>
        <w:rPr>
          <w:rFonts w:hint="eastAsia"/>
          <w:sz w:val="20"/>
          <w:rPrChange w:id="139" w:author="四季雨" w:date="2024-11-22T23:30:23Z">
            <w:rPr>
              <w:rFonts w:hint="eastAsia"/>
            </w:rPr>
          </w:rPrChange>
        </w:rPr>
        <w:t>Based on the observation that GAN-generated images cannot replicate the pixel value distribution of real images, the MaxPix detection algorithm is proposed to detect GAN-generated images, with the MaxSel algorithm designed for filtering images.</w:t>
      </w:r>
    </w:p>
    <w:p w14:paraId="755C1277">
      <w:pPr>
        <w:numPr>
          <w:ilvl w:val="0"/>
          <w:numId w:val="0"/>
        </w:numPr>
        <w:ind w:firstLine="420" w:firstLineChars="0"/>
        <w:rPr>
          <w:rFonts w:hint="eastAsia"/>
          <w:sz w:val="20"/>
          <w:lang w:eastAsia="zh-CN"/>
          <w:rPrChange w:id="141" w:author="四季雨" w:date="2024-11-22T23:30:23Z">
            <w:rPr>
              <w:rFonts w:hint="eastAsia"/>
              <w:lang w:eastAsia="zh-CN"/>
            </w:rPr>
          </w:rPrChange>
        </w:rPr>
        <w:pPrChange w:id="140" w:author="四季雨" w:date="2024-11-22T23:38:03Z">
          <w:pPr>
            <w:numPr>
              <w:ilvl w:val="0"/>
              <w:numId w:val="3"/>
            </w:numPr>
            <w:ind w:firstLine="182" w:firstLineChars="100"/>
          </w:pPr>
        </w:pPrChange>
      </w:pPr>
      <w:r>
        <w:rPr>
          <w:rFonts w:hint="eastAsia"/>
          <w:sz w:val="20"/>
          <w:lang w:val="en-US" w:eastAsia="zh-CN"/>
          <w:rPrChange w:id="142" w:author="四季雨" w:date="2024-11-22T23:30:23Z">
            <w:rPr>
              <w:rFonts w:hint="eastAsia"/>
              <w:lang w:val="en-US" w:eastAsia="zh-CN"/>
            </w:rPr>
          </w:rPrChange>
        </w:rPr>
        <w:t xml:space="preserve">2) </w:t>
      </w:r>
      <w:r>
        <w:rPr>
          <w:rFonts w:hint="eastAsia"/>
          <w:sz w:val="20"/>
          <w:rPrChange w:id="143" w:author="四季雨" w:date="2024-11-22T23:30:23Z">
            <w:rPr>
              <w:rFonts w:hint="eastAsia"/>
            </w:rPr>
          </w:rPrChange>
        </w:rPr>
        <w:t>MaxPix achieves an average accuracy of 85.9% and 99.6% on the Wang</w:t>
      </w:r>
      <w:del w:id="144" w:author="四季雨" w:date="2024-11-23T00:26:16Z">
        <w:r>
          <w:rPr>
            <w:rFonts w:hint="eastAsia"/>
            <w:sz w:val="20"/>
            <w:rPrChange w:id="145" w:author="四季雨" w:date="2024-11-22T23:30:23Z">
              <w:rPr>
                <w:rFonts w:hint="eastAsia"/>
              </w:rPr>
            </w:rPrChange>
          </w:rPr>
          <w:delText xml:space="preserve"> </w:delText>
        </w:r>
      </w:del>
      <w:r>
        <w:rPr>
          <w:rFonts w:hint="eastAsia"/>
          <w:sz w:val="20"/>
          <w:rPrChange w:id="146" w:author="四季雨" w:date="2024-11-22T23:30:23Z">
            <w:rPr>
              <w:rFonts w:hint="eastAsia"/>
            </w:rPr>
          </w:rPrChange>
        </w:rPr>
        <w:t>[23] and Faces-HQ</w:t>
      </w:r>
      <w:del w:id="147" w:author="四季雨" w:date="2024-11-23T00:26:20Z">
        <w:r>
          <w:rPr>
            <w:rFonts w:hint="eastAsia"/>
            <w:sz w:val="20"/>
            <w:rPrChange w:id="148" w:author="四季雨" w:date="2024-11-22T23:30:23Z">
              <w:rPr>
                <w:rFonts w:hint="eastAsia"/>
              </w:rPr>
            </w:rPrChange>
          </w:rPr>
          <w:delText xml:space="preserve"> </w:delText>
        </w:r>
      </w:del>
      <w:r>
        <w:rPr>
          <w:rFonts w:hint="eastAsia"/>
          <w:sz w:val="20"/>
          <w:rPrChange w:id="149" w:author="四季雨" w:date="2024-11-22T23:30:23Z">
            <w:rPr>
              <w:rFonts w:hint="eastAsia"/>
            </w:rPr>
          </w:rPrChange>
        </w:rPr>
        <w:t>[6] datasets, showing an improvement of 5.8% and 3.8%, respectively, compared to current state-of-the-art detection algorithms. Therefore, MaxPix demonstrates strong cross-model generalization performance</w:t>
      </w:r>
      <w:r>
        <w:rPr>
          <w:rFonts w:hint="eastAsia"/>
          <w:sz w:val="20"/>
          <w:lang w:val="en-US" w:eastAsia="zh-CN"/>
          <w:rPrChange w:id="150" w:author="四季雨" w:date="2024-11-22T23:30:23Z">
            <w:rPr>
              <w:rFonts w:hint="eastAsia"/>
              <w:lang w:val="en-US" w:eastAsia="zh-CN"/>
            </w:rPr>
          </w:rPrChange>
        </w:rPr>
        <w:t>.</w:t>
      </w:r>
    </w:p>
    <w:p w14:paraId="7C312B94">
      <w:pPr>
        <w:spacing w:before="162" w:beforeLines="50" w:after="162" w:afterLines="50"/>
        <w:ind w:left="0" w:firstLine="0" w:firstLineChars="0"/>
        <w:jc w:val="left"/>
        <w:outlineLvl w:val="9"/>
        <w:rPr>
          <w:rFonts w:hint="default" w:ascii="Times New Roman" w:hAnsi="Times New Roman" w:eastAsia="黑体" w:cs="Times New Roman"/>
          <w:b/>
          <w:bCs/>
          <w:sz w:val="24"/>
          <w:szCs w:val="24"/>
        </w:rPr>
        <w:pPrChange w:id="151" w:author="四季雨" w:date="2024-11-22T23:46:17Z">
          <w:pPr>
            <w:spacing w:before="162" w:beforeLines="50" w:after="162" w:afterLines="50"/>
            <w:ind w:left="0" w:firstLine="242" w:firstLineChars="100"/>
            <w:outlineLvl w:val="9"/>
          </w:pPr>
        </w:pPrChange>
      </w:pPr>
      <w:r>
        <w:rPr>
          <w:rFonts w:hint="default" w:ascii="Times New Roman" w:hAnsi="Times New Roman" w:eastAsia="黑体" w:cs="Times New Roman"/>
          <w:b/>
          <w:bCs/>
          <w:sz w:val="24"/>
          <w:szCs w:val="24"/>
          <w:lang w:val="en-US" w:eastAsia="zh-CN"/>
        </w:rPr>
        <w:t>2 ALGORITHM DESCRIPTION</w:t>
      </w:r>
    </w:p>
    <w:p w14:paraId="1395CE22">
      <w:pPr>
        <w:spacing w:before="0" w:beforeLines="0" w:after="162" w:afterLines="50"/>
        <w:rPr>
          <w:ins w:id="153" w:author="四季雨" w:date="2024-11-22T23:41:03Z"/>
          <w:rFonts w:hint="eastAsia"/>
          <w:sz w:val="20"/>
        </w:rPr>
        <w:pPrChange w:id="152" w:author="四季雨" w:date="2024-11-22T23:46:10Z">
          <w:pPr>
            <w:spacing w:before="0" w:beforeLines="0" w:after="0" w:afterLines="0"/>
          </w:pPr>
        </w:pPrChange>
      </w:pPr>
      <w:r>
        <w:rPr>
          <w:rFonts w:hint="eastAsia"/>
          <w:sz w:val="20"/>
          <w:rPrChange w:id="154" w:author="四季雨" w:date="2024-11-22T23:30:42Z">
            <w:rPr>
              <w:rFonts w:hint="eastAsia"/>
            </w:rPr>
          </w:rPrChange>
        </w:rPr>
        <w:t>Durall et al.</w:t>
      </w:r>
      <w:del w:id="155" w:author="四季雨" w:date="2024-11-23T00:26:27Z">
        <w:r>
          <w:rPr>
            <w:rFonts w:hint="eastAsia"/>
            <w:sz w:val="20"/>
            <w:rPrChange w:id="156" w:author="四季雨" w:date="2024-11-22T23:30:42Z">
              <w:rPr>
                <w:rFonts w:hint="eastAsia"/>
              </w:rPr>
            </w:rPrChange>
          </w:rPr>
          <w:delText xml:space="preserve"> </w:delText>
        </w:r>
      </w:del>
      <w:r>
        <w:rPr>
          <w:rFonts w:hint="eastAsia"/>
          <w:sz w:val="20"/>
          <w:rPrChange w:id="157" w:author="四季雨" w:date="2024-11-22T23:30:42Z">
            <w:rPr>
              <w:rFonts w:hint="eastAsia"/>
            </w:rPr>
          </w:rPrChange>
        </w:rPr>
        <w:t>[6] found that GAN-generated images cannot reproduce the spectral distribution of real images. Similarly, He et al.</w:t>
      </w:r>
      <w:del w:id="158" w:author="四季雨" w:date="2024-11-23T00:26:28Z">
        <w:r>
          <w:rPr>
            <w:rFonts w:hint="eastAsia"/>
            <w:sz w:val="20"/>
            <w:rPrChange w:id="159" w:author="四季雨" w:date="2024-11-22T23:30:42Z">
              <w:rPr>
                <w:rFonts w:hint="eastAsia"/>
              </w:rPr>
            </w:rPrChange>
          </w:rPr>
          <w:delText xml:space="preserve"> </w:delText>
        </w:r>
      </w:del>
      <w:r>
        <w:rPr>
          <w:rFonts w:hint="eastAsia"/>
          <w:sz w:val="20"/>
          <w:rPrChange w:id="160" w:author="四季雨" w:date="2024-11-22T23:30:42Z">
            <w:rPr>
              <w:rFonts w:hint="eastAsia"/>
            </w:rPr>
          </w:rPrChange>
        </w:rPr>
        <w:t>[24] discovered that generated images exhibit stronger nonlocal similarity than real images. These findings inspired this thesis to investigate whether there are differences in pixel distributions between generated and real images.</w:t>
      </w:r>
    </w:p>
    <w:p w14:paraId="7C2712A2">
      <w:pPr>
        <w:spacing w:before="0" w:beforeLines="0" w:after="0" w:afterLines="0"/>
        <w:jc w:val="center"/>
        <w:rPr>
          <w:ins w:id="162" w:author="四季雨" w:date="2024-11-22T23:41:04Z"/>
          <w:rFonts w:hint="eastAsia"/>
          <w:sz w:val="20"/>
        </w:rPr>
        <w:pPrChange w:id="161" w:author="四季雨" w:date="2024-11-22T23:45:18Z">
          <w:pPr>
            <w:spacing w:before="0" w:beforeLines="0" w:after="0" w:afterLines="0"/>
          </w:pPr>
        </w:pPrChange>
      </w:pPr>
      <w:ins w:id="163" w:author="四季雨" w:date="2024-11-22T23:41:12Z">
        <w:r>
          <w:rPr/>
          <w:drawing>
            <wp:inline distT="0" distB="0" distL="114300" distR="114300">
              <wp:extent cx="3290570" cy="1778000"/>
              <wp:effectExtent l="0" t="0" r="1270" b="5080"/>
              <wp:docPr id="5" name="图片 5" descr="pix_sta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pix_stargan"/>
                      <pic:cNvPicPr>
                        <a:picLocks noChangeAspect="1"/>
                      </pic:cNvPicPr>
                    </pic:nvPicPr>
                    <pic:blipFill>
                      <a:blip r:embed="rId8"/>
                      <a:srcRect l="6382" t="6393" r="8399" b="2976"/>
                      <a:stretch>
                        <a:fillRect/>
                      </a:stretch>
                    </pic:blipFill>
                    <pic:spPr>
                      <a:xfrm>
                        <a:off x="0" y="0"/>
                        <a:ext cx="3290570" cy="1778000"/>
                      </a:xfrm>
                      <a:prstGeom prst="rect">
                        <a:avLst/>
                      </a:prstGeom>
                    </pic:spPr>
                  </pic:pic>
                </a:graphicData>
              </a:graphic>
            </wp:inline>
          </w:drawing>
        </w:r>
      </w:ins>
    </w:p>
    <w:p w14:paraId="7CB5DCCB">
      <w:pPr>
        <w:spacing w:before="0" w:beforeLines="0" w:after="0" w:afterLines="0"/>
        <w:jc w:val="center"/>
        <w:rPr>
          <w:ins w:id="166" w:author="四季雨" w:date="2024-11-22T23:41:26Z"/>
        </w:rPr>
        <w:pPrChange w:id="165" w:author="四季雨" w:date="2024-11-22T23:45:20Z">
          <w:pPr>
            <w:spacing w:before="0" w:beforeLines="0" w:after="0" w:afterLines="0"/>
          </w:pPr>
        </w:pPrChange>
      </w:pPr>
      <w:ins w:id="167" w:author="四季雨" w:date="2024-11-22T23:41:18Z">
        <w:r>
          <w:rPr/>
          <w:drawing>
            <wp:inline distT="0" distB="0" distL="114300" distR="114300">
              <wp:extent cx="3368040" cy="1758950"/>
              <wp:effectExtent l="0" t="0" r="0" b="8890"/>
              <wp:docPr id="6" name="图片 6" descr="bigganp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igganpix"/>
                      <pic:cNvPicPr>
                        <a:picLocks noChangeAspect="1"/>
                      </pic:cNvPicPr>
                    </pic:nvPicPr>
                    <pic:blipFill>
                      <a:blip r:embed="rId9"/>
                      <a:srcRect l="6658" t="7011" r="7187" b="3064"/>
                      <a:stretch>
                        <a:fillRect/>
                      </a:stretch>
                    </pic:blipFill>
                    <pic:spPr>
                      <a:xfrm>
                        <a:off x="0" y="0"/>
                        <a:ext cx="3368040" cy="1758950"/>
                      </a:xfrm>
                      <a:prstGeom prst="rect">
                        <a:avLst/>
                      </a:prstGeom>
                    </pic:spPr>
                  </pic:pic>
                </a:graphicData>
              </a:graphic>
            </wp:inline>
          </w:drawing>
        </w:r>
      </w:ins>
    </w:p>
    <w:p w14:paraId="5E8E5FC5">
      <w:pPr>
        <w:spacing w:before="0" w:beforeLines="0" w:after="0" w:afterLines="0"/>
        <w:jc w:val="center"/>
        <w:rPr>
          <w:ins w:id="170" w:author="四季雨" w:date="2024-11-22T23:41:35Z"/>
        </w:rPr>
        <w:pPrChange w:id="169" w:author="四季雨" w:date="2024-11-22T23:45:22Z">
          <w:pPr>
            <w:spacing w:before="0" w:beforeLines="0" w:after="0" w:afterLines="0"/>
          </w:pPr>
        </w:pPrChange>
      </w:pPr>
      <w:ins w:id="171" w:author="四季雨" w:date="2024-11-22T23:41:26Z">
        <w:r>
          <w:rPr/>
          <w:drawing>
            <wp:inline distT="0" distB="0" distL="114300" distR="114300">
              <wp:extent cx="3322320" cy="1763395"/>
              <wp:effectExtent l="0" t="0" r="0" b="4445"/>
              <wp:docPr id="7" name="图片 7" descr="pix_styleg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pix_stylegan2"/>
                      <pic:cNvPicPr>
                        <a:picLocks noChangeAspect="1"/>
                      </pic:cNvPicPr>
                    </pic:nvPicPr>
                    <pic:blipFill>
                      <a:blip r:embed="rId10"/>
                      <a:srcRect l="6063" t="5291" r="8344" b="3858"/>
                      <a:stretch>
                        <a:fillRect/>
                      </a:stretch>
                    </pic:blipFill>
                    <pic:spPr>
                      <a:xfrm>
                        <a:off x="0" y="0"/>
                        <a:ext cx="3322320" cy="1763395"/>
                      </a:xfrm>
                      <a:prstGeom prst="rect">
                        <a:avLst/>
                      </a:prstGeom>
                    </pic:spPr>
                  </pic:pic>
                </a:graphicData>
              </a:graphic>
            </wp:inline>
          </w:drawing>
        </w:r>
      </w:ins>
    </w:p>
    <w:p w14:paraId="325D1F31">
      <w:pPr>
        <w:spacing w:before="0" w:beforeLines="-2147483648" w:after="0" w:afterLines="-2147483648"/>
        <w:jc w:val="center"/>
        <w:rPr>
          <w:rFonts w:hint="default"/>
          <w:rPrChange w:id="174" w:author="四季雨" w:date="2024-11-22T23:30:42Z">
            <w:rPr>
              <w:rFonts w:hint="eastAsia"/>
            </w:rPr>
          </w:rPrChange>
        </w:rPr>
        <w:pPrChange w:id="173" w:author="四季雨" w:date="2024-11-22T23:41:49Z">
          <w:pPr>
            <w:spacing w:before="0" w:beforeLines="0" w:after="0" w:afterLines="0"/>
          </w:pPr>
        </w:pPrChange>
      </w:pPr>
      <w:ins w:id="175" w:author="四季雨" w:date="2024-11-22T23:41:36Z">
        <w:r>
          <w:rPr>
            <w:rFonts w:hint="default"/>
          </w:rPr>
          <w:t>Fig</w:t>
        </w:r>
      </w:ins>
      <w:ins w:id="176" w:author="四季雨" w:date="2024-11-23T00:27:48Z">
        <w:r>
          <w:rPr>
            <w:rFonts w:hint="eastAsia"/>
            <w:lang w:val="en-US" w:eastAsia="zh-CN"/>
          </w:rPr>
          <w:t>.</w:t>
        </w:r>
      </w:ins>
      <w:ins w:id="177" w:author="四季雨" w:date="2024-11-22T23:41:36Z">
        <w:r>
          <w:rPr>
            <w:rFonts w:hint="default"/>
          </w:rPr>
          <w:t>1 Statistical distribution of pixel values of BigGAN, StarGAN and StyleGAN2 generated images and real images</w:t>
        </w:r>
      </w:ins>
    </w:p>
    <w:p w14:paraId="46A87231">
      <w:pPr>
        <w:spacing w:before="162" w:beforeLines="50" w:line="240" w:lineRule="auto"/>
        <w:ind w:firstLine="420" w:firstLineChars="0"/>
        <w:jc w:val="both"/>
        <w:rPr>
          <w:ins w:id="179" w:author="四季雨" w:date="2024-11-22T23:46:42Z"/>
          <w:rFonts w:hint="eastAsia"/>
          <w:sz w:val="20"/>
        </w:rPr>
        <w:pPrChange w:id="178" w:author="四季雨" w:date="2024-11-22T23:42:03Z">
          <w:pPr>
            <w:spacing w:line="240" w:lineRule="auto"/>
            <w:ind w:firstLine="182" w:firstLineChars="100"/>
            <w:jc w:val="both"/>
          </w:pPr>
        </w:pPrChange>
      </w:pPr>
      <w:r>
        <w:rPr>
          <w:rFonts w:hint="eastAsia"/>
          <w:sz w:val="20"/>
          <w:rPrChange w:id="180" w:author="四季雨" w:date="2024-11-22T23:30:42Z">
            <w:rPr>
              <w:rFonts w:hint="eastAsia"/>
            </w:rPr>
          </w:rPrChange>
        </w:rPr>
        <w:t>To explore this, the frequency of pixel values in each pixel value range was counted and displayed using histograms. In the experiment, pixel values were divided into 60 groups. A total of 34k images were analyzed, including images generated by BigGAN</w:t>
      </w:r>
      <w:del w:id="181" w:author="四季雨" w:date="2024-11-23T00:26:34Z">
        <w:r>
          <w:rPr>
            <w:rFonts w:hint="eastAsia"/>
            <w:sz w:val="20"/>
            <w:rPrChange w:id="182" w:author="四季雨" w:date="2024-11-22T23:30:42Z">
              <w:rPr>
                <w:rFonts w:hint="eastAsia"/>
              </w:rPr>
            </w:rPrChange>
          </w:rPr>
          <w:delText xml:space="preserve"> </w:delText>
        </w:r>
      </w:del>
      <w:r>
        <w:rPr>
          <w:rFonts w:hint="eastAsia"/>
          <w:sz w:val="20"/>
          <w:rPrChange w:id="183" w:author="四季雨" w:date="2024-11-22T23:30:42Z">
            <w:rPr>
              <w:rFonts w:hint="eastAsia"/>
            </w:rPr>
          </w:rPrChange>
        </w:rPr>
        <w:t>[25], StarGAN, and StyleGAN2, as well as real images sampled from ImageNet</w:t>
      </w:r>
      <w:del w:id="184" w:author="四季雨" w:date="2024-11-23T00:26:37Z">
        <w:r>
          <w:rPr>
            <w:rFonts w:hint="eastAsia"/>
            <w:sz w:val="20"/>
            <w:rPrChange w:id="185" w:author="四季雨" w:date="2024-11-22T23:30:42Z">
              <w:rPr>
                <w:rFonts w:hint="eastAsia"/>
              </w:rPr>
            </w:rPrChange>
          </w:rPr>
          <w:delText xml:space="preserve"> </w:delText>
        </w:r>
      </w:del>
      <w:r>
        <w:rPr>
          <w:rFonts w:hint="eastAsia"/>
          <w:sz w:val="20"/>
          <w:rPrChange w:id="186" w:author="四季雨" w:date="2024-11-22T23:30:42Z">
            <w:rPr>
              <w:rFonts w:hint="eastAsia"/>
            </w:rPr>
          </w:rPrChange>
        </w:rPr>
        <w:t>[26], CelebA, and FFHQ datasets, sourced from the Wang dataset</w:t>
      </w:r>
      <w:del w:id="187" w:author="四季雨" w:date="2024-11-23T00:26:38Z">
        <w:r>
          <w:rPr>
            <w:rFonts w:hint="eastAsia"/>
            <w:sz w:val="20"/>
            <w:rPrChange w:id="188" w:author="四季雨" w:date="2024-11-22T23:30:42Z">
              <w:rPr>
                <w:rFonts w:hint="eastAsia"/>
              </w:rPr>
            </w:rPrChange>
          </w:rPr>
          <w:delText xml:space="preserve"> </w:delText>
        </w:r>
      </w:del>
      <w:r>
        <w:rPr>
          <w:rFonts w:hint="eastAsia"/>
          <w:sz w:val="20"/>
          <w:rPrChange w:id="189" w:author="四季雨" w:date="2024-11-22T23:30:42Z">
            <w:rPr>
              <w:rFonts w:hint="eastAsia"/>
            </w:rPr>
          </w:rPrChange>
        </w:rPr>
        <w:t>[23] and Faces-HQ</w:t>
      </w:r>
      <w:del w:id="190" w:author="四季雨" w:date="2024-11-23T00:26:44Z">
        <w:r>
          <w:rPr>
            <w:rFonts w:hint="eastAsia"/>
            <w:sz w:val="20"/>
            <w:rPrChange w:id="191" w:author="四季雨" w:date="2024-11-22T23:30:42Z">
              <w:rPr>
                <w:rFonts w:hint="eastAsia"/>
              </w:rPr>
            </w:rPrChange>
          </w:rPr>
          <w:delText xml:space="preserve"> </w:delText>
        </w:r>
      </w:del>
      <w:r>
        <w:rPr>
          <w:rFonts w:hint="eastAsia"/>
          <w:sz w:val="20"/>
          <w:rPrChange w:id="192" w:author="四季雨" w:date="2024-11-22T23:30:42Z">
            <w:rPr>
              <w:rFonts w:hint="eastAsia"/>
            </w:rPr>
          </w:rPrChange>
        </w:rPr>
        <w:t>[6]. As shown in Fig.</w:t>
      </w:r>
      <w:del w:id="193" w:author="四季雨" w:date="2024-11-23T00:27:58Z">
        <w:r>
          <w:rPr>
            <w:rFonts w:hint="eastAsia"/>
            <w:sz w:val="20"/>
            <w:rPrChange w:id="194" w:author="四季雨" w:date="2024-11-22T23:30:42Z">
              <w:rPr>
                <w:rFonts w:hint="eastAsia"/>
              </w:rPr>
            </w:rPrChange>
          </w:rPr>
          <w:delText xml:space="preserve"> </w:delText>
        </w:r>
      </w:del>
      <w:r>
        <w:rPr>
          <w:rFonts w:hint="eastAsia"/>
          <w:sz w:val="20"/>
          <w:rPrChange w:id="195" w:author="四季雨" w:date="2024-11-22T23:30:42Z">
            <w:rPr>
              <w:rFonts w:hint="eastAsia"/>
            </w:rPr>
          </w:rPrChange>
        </w:rPr>
        <w:t>1, despite the fact that these GANs were trained with large numbers of real images, they still struggle to replicate the pixel value distribution of real images. Real images contain more points in the higher pixel value range than generated images. Based on this observation, this thesis proposes the MaxPix detection algorithm, which detects generated images by emphasizing local maxima and utilizing these maxima as features.</w:t>
      </w:r>
    </w:p>
    <w:p w14:paraId="3DA14A29">
      <w:pPr>
        <w:spacing w:before="162" w:beforeLines="50" w:after="162" w:afterLines="50"/>
        <w:ind w:left="0" w:firstLineChars="0"/>
        <w:outlineLvl w:val="0"/>
        <w:rPr>
          <w:ins w:id="196" w:author="四季雨" w:date="2024-11-22T23:46:42Z"/>
          <w:rFonts w:hint="default" w:ascii="Times New Roman" w:hAnsi="Times New Roman" w:cs="Times New Roman"/>
          <w:b/>
          <w:bCs/>
          <w:sz w:val="21"/>
          <w:szCs w:val="21"/>
          <w:lang w:val="en-US" w:eastAsia="zh-CN"/>
        </w:rPr>
      </w:pPr>
      <w:ins w:id="197" w:author="四季雨" w:date="2024-11-22T23:46:42Z">
        <w:r>
          <w:rPr>
            <w:rFonts w:hint="default" w:ascii="Times New Roman" w:hAnsi="Times New Roman" w:cs="Times New Roman"/>
            <w:b/>
            <w:bCs/>
            <w:sz w:val="21"/>
            <w:szCs w:val="21"/>
            <w:lang w:val="en-US" w:eastAsia="zh-CN"/>
          </w:rPr>
          <w:t>2.1 Algorithmic</w:t>
        </w:r>
      </w:ins>
      <w:ins w:id="198" w:author="四季雨" w:date="2024-11-22T23:46:42Z">
        <w:r>
          <w:rPr>
            <w:rFonts w:hint="default" w:ascii="Times New Roman" w:hAnsi="Times New Roman" w:cs="Times New Roman"/>
            <w:b/>
            <w:bCs/>
            <w:sz w:val="21"/>
            <w:szCs w:val="21"/>
            <w:lang w:eastAsia="zh-CN"/>
          </w:rPr>
          <w:t xml:space="preserve"> </w:t>
        </w:r>
      </w:ins>
      <w:ins w:id="199" w:author="四季雨" w:date="2024-11-22T23:46:42Z">
        <w:r>
          <w:rPr>
            <w:rFonts w:hint="default" w:ascii="Times New Roman" w:hAnsi="Times New Roman" w:cs="Times New Roman"/>
            <w:b/>
            <w:bCs/>
            <w:sz w:val="21"/>
            <w:szCs w:val="21"/>
          </w:rPr>
          <w:t>framework</w:t>
        </w:r>
      </w:ins>
    </w:p>
    <w:p w14:paraId="4CDA9799">
      <w:pPr>
        <w:rPr>
          <w:ins w:id="200" w:author="四季雨" w:date="2024-11-22T23:46:42Z"/>
          <w:rFonts w:hint="eastAsia"/>
          <w:sz w:val="20"/>
        </w:rPr>
      </w:pPr>
      <w:ins w:id="201" w:author="四季雨" w:date="2024-11-22T23:46:42Z">
        <w:r>
          <w:rPr>
            <w:rFonts w:hint="eastAsia"/>
            <w:sz w:val="20"/>
            <w:lang w:val="en-US" w:eastAsia="zh-CN"/>
          </w:rPr>
          <w:t xml:space="preserve">As shown </w:t>
        </w:r>
      </w:ins>
      <w:ins w:id="202" w:author="四季雨" w:date="2024-11-22T23:46:42Z">
        <w:r>
          <w:rPr>
            <w:rFonts w:hint="eastAsia"/>
            <w:sz w:val="20"/>
          </w:rPr>
          <w:t>in Fig.2</w:t>
        </w:r>
      </w:ins>
      <w:ins w:id="203" w:author="四季雨" w:date="2024-11-22T23:46:42Z">
        <w:r>
          <w:rPr>
            <w:rFonts w:hint="eastAsia"/>
            <w:sz w:val="20"/>
            <w:lang w:val="en-US" w:eastAsia="zh-CN"/>
          </w:rPr>
          <w:t>, t</w:t>
        </w:r>
      </w:ins>
      <w:ins w:id="204" w:author="四季雨" w:date="2024-11-22T23:46:42Z">
        <w:r>
          <w:rPr>
            <w:rFonts w:hint="eastAsia"/>
            <w:sz w:val="20"/>
          </w:rPr>
          <w:t>he MaxPix structure</w:t>
        </w:r>
      </w:ins>
      <w:ins w:id="205" w:author="四季雨" w:date="2024-11-22T23:46:42Z">
        <w:r>
          <w:rPr>
            <w:rFonts w:hint="eastAsia"/>
            <w:sz w:val="20"/>
            <w:lang w:val="en-US" w:eastAsia="zh-CN"/>
          </w:rPr>
          <w:t xml:space="preserve"> </w:t>
        </w:r>
      </w:ins>
      <w:ins w:id="206" w:author="四季雨" w:date="2024-11-22T23:46:42Z">
        <w:r>
          <w:rPr>
            <w:rFonts w:hint="eastAsia"/>
            <w:sz w:val="20"/>
          </w:rPr>
          <w:t>consist</w:t>
        </w:r>
      </w:ins>
      <w:ins w:id="207" w:author="四季雨" w:date="2024-11-22T23:46:42Z">
        <w:r>
          <w:rPr>
            <w:rFonts w:hint="eastAsia"/>
            <w:sz w:val="20"/>
            <w:lang w:val="en-US" w:eastAsia="zh-CN"/>
          </w:rPr>
          <w:t>s</w:t>
        </w:r>
      </w:ins>
      <w:ins w:id="208" w:author="四季雨" w:date="2024-11-22T23:46:42Z">
        <w:r>
          <w:rPr>
            <w:rFonts w:hint="eastAsia"/>
            <w:sz w:val="20"/>
          </w:rPr>
          <w:t xml:space="preserve"> of a filtering module(feature select module), a feature extraction network MResNet, and a classifier </w:t>
        </w:r>
      </w:ins>
      <w:ins w:id="209" w:author="四季雨" w:date="2024-11-22T23:46:42Z">
        <w:r>
          <w:rPr>
            <w:rFonts w:hint="eastAsia"/>
            <w:sz w:val="20"/>
            <w:lang w:val="en-US" w:eastAsia="zh-CN"/>
          </w:rPr>
          <w:t>C</w:t>
        </w:r>
      </w:ins>
      <w:ins w:id="210" w:author="四季雨" w:date="2024-11-22T23:46:42Z">
        <w:r>
          <w:rPr>
            <w:rFonts w:hint="eastAsia"/>
            <w:sz w:val="20"/>
          </w:rPr>
          <w:t xml:space="preserve">. The filtering module is a feature extraction network. The filtering module uses the MaxSel filtering </w:t>
        </w:r>
      </w:ins>
      <w:ins w:id="211" w:author="四季雨" w:date="2024-11-22T23:46:42Z">
        <w:r>
          <w:rPr>
            <w:rFonts w:hint="eastAsia"/>
            <w:sz w:val="20"/>
            <w:lang w:val="en-US" w:eastAsia="zh-CN"/>
          </w:rPr>
          <w:t xml:space="preserve">algorithm </w:t>
        </w:r>
      </w:ins>
      <w:ins w:id="212" w:author="四季雨" w:date="2024-11-22T23:46:42Z">
        <w:r>
          <w:rPr>
            <w:rFonts w:hint="eastAsia"/>
            <w:sz w:val="20"/>
          </w:rPr>
          <w:t xml:space="preserve">proposed </w:t>
        </w:r>
      </w:ins>
      <w:ins w:id="213" w:author="四季雨" w:date="2024-11-22T23:46:42Z">
        <w:r>
          <w:rPr>
            <w:rFonts w:hint="eastAsia"/>
            <w:sz w:val="20"/>
            <w:lang w:eastAsia="zh-CN"/>
          </w:rPr>
          <w:t xml:space="preserve">in this thesis </w:t>
        </w:r>
      </w:ins>
      <w:ins w:id="214" w:author="四季雨" w:date="2024-11-22T23:46:42Z">
        <w:r>
          <w:rPr>
            <w:rFonts w:hint="eastAsia"/>
            <w:sz w:val="20"/>
          </w:rPr>
          <w:t xml:space="preserve">to perform filtering on the image, </w:t>
        </w:r>
      </w:ins>
      <w:ins w:id="215" w:author="四季雨" w:date="2024-11-22T23:46:42Z">
        <w:r>
          <w:rPr>
            <w:rFonts w:hint="eastAsia"/>
            <w:sz w:val="20"/>
            <w:lang w:val="en-US" w:eastAsia="zh-CN"/>
          </w:rPr>
          <w:t xml:space="preserve">making it easy for </w:t>
        </w:r>
      </w:ins>
      <w:ins w:id="216" w:author="四季雨" w:date="2024-11-22T23:46:42Z">
        <w:r>
          <w:rPr>
            <w:rFonts w:hint="eastAsia"/>
            <w:sz w:val="20"/>
          </w:rPr>
          <w:t xml:space="preserve">MResNet </w:t>
        </w:r>
      </w:ins>
      <w:ins w:id="217" w:author="四季雨" w:date="2024-11-22T23:46:42Z">
        <w:r>
          <w:rPr>
            <w:rFonts w:hint="eastAsia"/>
            <w:sz w:val="20"/>
            <w:lang w:val="en-US" w:eastAsia="zh-CN"/>
          </w:rPr>
          <w:t xml:space="preserve">to learn </w:t>
        </w:r>
      </w:ins>
      <w:ins w:id="218" w:author="四季雨" w:date="2024-11-22T23:46:42Z">
        <w:r>
          <w:rPr>
            <w:rFonts w:hint="eastAsia"/>
            <w:sz w:val="20"/>
          </w:rPr>
          <w:t>distinguishable features to detect GAN-generated images.</w:t>
        </w:r>
      </w:ins>
    </w:p>
    <w:p w14:paraId="42212D34">
      <w:pPr>
        <w:spacing w:before="162" w:beforeLines="50" w:line="240" w:lineRule="auto"/>
        <w:ind w:firstLine="420" w:firstLineChars="0"/>
        <w:jc w:val="both"/>
        <w:rPr>
          <w:rFonts w:hint="eastAsia"/>
          <w:sz w:val="20"/>
        </w:rPr>
        <w:pPrChange w:id="219" w:author="四季雨" w:date="2024-11-22T23:42:03Z">
          <w:pPr>
            <w:spacing w:line="240" w:lineRule="auto"/>
            <w:ind w:firstLine="182" w:firstLineChars="100"/>
            <w:jc w:val="both"/>
          </w:pPr>
        </w:pPrChange>
      </w:pPr>
    </w:p>
    <w:p w14:paraId="1299EAED">
      <w:pPr>
        <w:spacing w:before="0" w:beforeLines="0" w:line="240" w:lineRule="auto"/>
        <w:jc w:val="center"/>
        <w:rPr>
          <w:ins w:id="220" w:author="四季雨" w:date="2024-11-22T23:40:25Z"/>
        </w:rPr>
        <w:sectPr>
          <w:footnotePr>
            <w:pos w:val="beneathText"/>
            <w:numFmt w:val="decimal"/>
          </w:footnotePr>
          <w:type w:val="continuous"/>
          <w:pgSz w:w="11906" w:h="16838"/>
          <w:pgMar w:top="1134" w:right="850" w:bottom="850" w:left="850" w:header="567" w:footer="567" w:gutter="0"/>
          <w:pgNumType w:fmt="decimal" w:start="1"/>
          <w:cols w:equalWidth="0" w:num="2">
            <w:col w:w="4890" w:space="425"/>
            <w:col w:w="4890"/>
          </w:cols>
          <w:docGrid w:type="linesAndChars" w:linePitch="322" w:charSpace="460"/>
        </w:sectPr>
      </w:pPr>
    </w:p>
    <w:p w14:paraId="15D478FF">
      <w:pPr>
        <w:spacing w:before="0" w:beforeLines="0" w:line="240" w:lineRule="auto"/>
        <w:jc w:val="center"/>
      </w:pPr>
      <w:del w:id="221" w:author="四季雨" w:date="2024-11-22T23:41:10Z">
        <w:r>
          <w:rPr/>
          <w:drawing>
            <wp:inline distT="0" distB="0" distL="114300" distR="114300">
              <wp:extent cx="3023870" cy="1633855"/>
              <wp:effectExtent l="0" t="0" r="8890" b="12065"/>
              <wp:docPr id="1" name="图片 1" descr="pix_sta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pix_stargan"/>
                      <pic:cNvPicPr>
                        <a:picLocks noChangeAspect="1"/>
                      </pic:cNvPicPr>
                    </pic:nvPicPr>
                    <pic:blipFill>
                      <a:blip r:embed="rId8"/>
                      <a:srcRect l="6382" t="6393" r="8399" b="2976"/>
                      <a:stretch>
                        <a:fillRect/>
                      </a:stretch>
                    </pic:blipFill>
                    <pic:spPr>
                      <a:xfrm>
                        <a:off x="0" y="0"/>
                        <a:ext cx="3023870" cy="1633855"/>
                      </a:xfrm>
                      <a:prstGeom prst="rect">
                        <a:avLst/>
                      </a:prstGeom>
                    </pic:spPr>
                  </pic:pic>
                </a:graphicData>
              </a:graphic>
            </wp:inline>
          </w:drawing>
        </w:r>
      </w:del>
      <w:del w:id="223" w:author="四季雨" w:date="2024-11-22T23:41:15Z">
        <w:r>
          <w:rPr/>
          <w:drawing>
            <wp:inline distT="0" distB="0" distL="114300" distR="114300">
              <wp:extent cx="3107055" cy="1622425"/>
              <wp:effectExtent l="0" t="0" r="1905" b="8255"/>
              <wp:docPr id="76" name="图片 76" descr="bigganp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bigganpix"/>
                      <pic:cNvPicPr>
                        <a:picLocks noChangeAspect="1"/>
                      </pic:cNvPicPr>
                    </pic:nvPicPr>
                    <pic:blipFill>
                      <a:blip r:embed="rId9"/>
                      <a:srcRect l="6658" t="7011" r="7187" b="3064"/>
                      <a:stretch>
                        <a:fillRect/>
                      </a:stretch>
                    </pic:blipFill>
                    <pic:spPr>
                      <a:xfrm>
                        <a:off x="0" y="0"/>
                        <a:ext cx="3107055" cy="1622425"/>
                      </a:xfrm>
                      <a:prstGeom prst="rect">
                        <a:avLst/>
                      </a:prstGeom>
                    </pic:spPr>
                  </pic:pic>
                </a:graphicData>
              </a:graphic>
            </wp:inline>
          </w:drawing>
        </w:r>
      </w:del>
      <w:del w:id="225" w:author="四季雨" w:date="2024-11-22T23:41:21Z">
        <w:r>
          <w:rPr/>
          <w:drawing>
            <wp:inline distT="0" distB="0" distL="114300" distR="114300">
              <wp:extent cx="3101340" cy="1645920"/>
              <wp:effectExtent l="0" t="0" r="7620" b="0"/>
              <wp:docPr id="77" name="图片 77" descr="pix_styleg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pix_stylegan2"/>
                      <pic:cNvPicPr>
                        <a:picLocks noChangeAspect="1"/>
                      </pic:cNvPicPr>
                    </pic:nvPicPr>
                    <pic:blipFill>
                      <a:blip r:embed="rId10"/>
                      <a:srcRect l="6063" t="5291" r="8344" b="3858"/>
                      <a:stretch>
                        <a:fillRect/>
                      </a:stretch>
                    </pic:blipFill>
                    <pic:spPr>
                      <a:xfrm>
                        <a:off x="0" y="0"/>
                        <a:ext cx="3101340" cy="1645920"/>
                      </a:xfrm>
                      <a:prstGeom prst="rect">
                        <a:avLst/>
                      </a:prstGeom>
                    </pic:spPr>
                  </pic:pic>
                </a:graphicData>
              </a:graphic>
            </wp:inline>
          </w:drawing>
        </w:r>
      </w:del>
    </w:p>
    <w:p w14:paraId="62E5C682">
      <w:pPr>
        <w:spacing w:before="0" w:beforeLines="-2147483648" w:after="0" w:afterLines="-2147483648"/>
        <w:ind w:firstLine="0" w:firstLineChars="0"/>
        <w:jc w:val="center"/>
        <w:rPr>
          <w:del w:id="227" w:author="四季雨" w:date="2024-11-22T23:41:32Z"/>
          <w:rFonts w:hint="eastAsia"/>
        </w:rPr>
      </w:pPr>
      <w:del w:id="228" w:author="四季雨" w:date="2024-11-22T23:41:32Z">
        <w:r>
          <w:rPr>
            <w:rFonts w:hint="default"/>
          </w:rPr>
          <w:delText>Fig1 Statistical distribution of pixel values of BigGAN, StarGAN and StyleGAN2 generated images and real images</w:delText>
        </w:r>
      </w:del>
    </w:p>
    <w:p w14:paraId="20C95725">
      <w:pPr>
        <w:spacing w:before="162" w:beforeLines="50" w:after="162" w:afterLines="50"/>
        <w:ind w:left="0" w:firstLineChars="0"/>
        <w:outlineLvl w:val="0"/>
        <w:rPr>
          <w:del w:id="229" w:author="四季雨" w:date="2024-11-22T23:46:39Z"/>
          <w:rFonts w:hint="default" w:ascii="Times New Roman" w:hAnsi="Times New Roman" w:cs="Times New Roman"/>
          <w:b/>
          <w:bCs/>
          <w:sz w:val="21"/>
          <w:szCs w:val="21"/>
          <w:lang w:val="en-US" w:eastAsia="zh-CN"/>
        </w:rPr>
      </w:pPr>
      <w:del w:id="230" w:author="四季雨" w:date="2024-11-22T23:46:39Z">
        <w:r>
          <w:rPr>
            <w:rFonts w:hint="default" w:ascii="Times New Roman" w:hAnsi="Times New Roman" w:cs="Times New Roman"/>
            <w:b/>
            <w:bCs/>
            <w:sz w:val="21"/>
            <w:szCs w:val="21"/>
            <w:lang w:val="en-US" w:eastAsia="zh-CN"/>
          </w:rPr>
          <w:delText>2.1 Algorithmic</w:delText>
        </w:r>
      </w:del>
      <w:del w:id="231" w:author="四季雨" w:date="2024-11-22T23:46:39Z">
        <w:r>
          <w:rPr>
            <w:rFonts w:hint="default" w:ascii="Times New Roman" w:hAnsi="Times New Roman" w:cs="Times New Roman"/>
            <w:b/>
            <w:bCs/>
            <w:sz w:val="21"/>
            <w:szCs w:val="21"/>
            <w:lang w:eastAsia="zh-CN"/>
          </w:rPr>
          <w:delText xml:space="preserve"> </w:delText>
        </w:r>
      </w:del>
      <w:del w:id="232" w:author="四季雨" w:date="2024-11-22T23:46:39Z">
        <w:r>
          <w:rPr>
            <w:rFonts w:hint="default" w:ascii="Times New Roman" w:hAnsi="Times New Roman" w:cs="Times New Roman"/>
            <w:b/>
            <w:bCs/>
            <w:sz w:val="21"/>
            <w:szCs w:val="21"/>
          </w:rPr>
          <w:delText>framework</w:delText>
        </w:r>
      </w:del>
    </w:p>
    <w:p w14:paraId="3FF39263">
      <w:pPr>
        <w:rPr>
          <w:del w:id="233" w:author="四季雨" w:date="2024-11-22T23:46:39Z"/>
          <w:rFonts w:hint="eastAsia"/>
          <w:sz w:val="20"/>
          <w:rPrChange w:id="234" w:author="四季雨" w:date="2024-11-22T23:30:54Z">
            <w:rPr>
              <w:del w:id="235" w:author="四季雨" w:date="2024-11-22T23:46:39Z"/>
              <w:rFonts w:hint="eastAsia"/>
            </w:rPr>
          </w:rPrChange>
        </w:rPr>
      </w:pPr>
      <w:del w:id="236" w:author="四季雨" w:date="2024-11-22T23:46:39Z">
        <w:r>
          <w:rPr>
            <w:rFonts w:hint="eastAsia"/>
            <w:sz w:val="20"/>
            <w:lang w:val="en-US" w:eastAsia="zh-CN"/>
            <w:rPrChange w:id="237" w:author="四季雨" w:date="2024-11-22T23:30:54Z">
              <w:rPr>
                <w:rFonts w:hint="eastAsia"/>
                <w:lang w:val="en-US" w:eastAsia="zh-CN"/>
              </w:rPr>
            </w:rPrChange>
          </w:rPr>
          <w:delText xml:space="preserve">As shown </w:delText>
        </w:r>
      </w:del>
      <w:del w:id="238" w:author="四季雨" w:date="2024-11-22T23:46:39Z">
        <w:r>
          <w:rPr>
            <w:rFonts w:hint="eastAsia"/>
            <w:sz w:val="20"/>
            <w:rPrChange w:id="239" w:author="四季雨" w:date="2024-11-22T23:30:54Z">
              <w:rPr>
                <w:rFonts w:hint="eastAsia"/>
              </w:rPr>
            </w:rPrChange>
          </w:rPr>
          <w:delText>in Fig.2</w:delText>
        </w:r>
      </w:del>
      <w:del w:id="240" w:author="四季雨" w:date="2024-11-22T23:46:39Z">
        <w:r>
          <w:rPr>
            <w:rFonts w:hint="eastAsia"/>
            <w:sz w:val="20"/>
            <w:lang w:val="en-US" w:eastAsia="zh-CN"/>
            <w:rPrChange w:id="241" w:author="四季雨" w:date="2024-11-22T23:30:54Z">
              <w:rPr>
                <w:rFonts w:hint="eastAsia"/>
                <w:lang w:val="en-US" w:eastAsia="zh-CN"/>
              </w:rPr>
            </w:rPrChange>
          </w:rPr>
          <w:delText>, t</w:delText>
        </w:r>
      </w:del>
      <w:del w:id="242" w:author="四季雨" w:date="2024-11-22T23:46:39Z">
        <w:r>
          <w:rPr>
            <w:rFonts w:hint="eastAsia"/>
            <w:sz w:val="20"/>
            <w:rPrChange w:id="243" w:author="四季雨" w:date="2024-11-22T23:30:54Z">
              <w:rPr>
                <w:rFonts w:hint="eastAsia"/>
              </w:rPr>
            </w:rPrChange>
          </w:rPr>
          <w:delText>he MaxPix structure</w:delText>
        </w:r>
      </w:del>
      <w:del w:id="244" w:author="四季雨" w:date="2024-11-22T23:46:39Z">
        <w:r>
          <w:rPr>
            <w:rFonts w:hint="eastAsia"/>
            <w:sz w:val="20"/>
            <w:lang w:val="en-US" w:eastAsia="zh-CN"/>
            <w:rPrChange w:id="245" w:author="四季雨" w:date="2024-11-22T23:30:54Z">
              <w:rPr>
                <w:rFonts w:hint="eastAsia"/>
                <w:lang w:val="en-US" w:eastAsia="zh-CN"/>
              </w:rPr>
            </w:rPrChange>
          </w:rPr>
          <w:delText xml:space="preserve"> </w:delText>
        </w:r>
      </w:del>
      <w:del w:id="246" w:author="四季雨" w:date="2024-11-22T23:46:39Z">
        <w:r>
          <w:rPr>
            <w:rFonts w:hint="eastAsia"/>
            <w:sz w:val="20"/>
            <w:rPrChange w:id="247" w:author="四季雨" w:date="2024-11-22T23:30:54Z">
              <w:rPr>
                <w:rFonts w:hint="eastAsia"/>
              </w:rPr>
            </w:rPrChange>
          </w:rPr>
          <w:delText>consist</w:delText>
        </w:r>
      </w:del>
      <w:del w:id="248" w:author="四季雨" w:date="2024-11-22T23:46:39Z">
        <w:r>
          <w:rPr>
            <w:rFonts w:hint="eastAsia"/>
            <w:sz w:val="20"/>
            <w:lang w:val="en-US" w:eastAsia="zh-CN"/>
            <w:rPrChange w:id="249" w:author="四季雨" w:date="2024-11-22T23:30:54Z">
              <w:rPr>
                <w:rFonts w:hint="eastAsia"/>
                <w:lang w:val="en-US" w:eastAsia="zh-CN"/>
              </w:rPr>
            </w:rPrChange>
          </w:rPr>
          <w:delText>s</w:delText>
        </w:r>
      </w:del>
      <w:del w:id="250" w:author="四季雨" w:date="2024-11-22T23:46:39Z">
        <w:r>
          <w:rPr>
            <w:rFonts w:hint="eastAsia"/>
            <w:sz w:val="20"/>
            <w:rPrChange w:id="251" w:author="四季雨" w:date="2024-11-22T23:30:54Z">
              <w:rPr>
                <w:rFonts w:hint="eastAsia"/>
              </w:rPr>
            </w:rPrChange>
          </w:rPr>
          <w:delText xml:space="preserve"> of a filtering module (feature select module), a feature extraction network MResNet, and a classifier </w:delText>
        </w:r>
      </w:del>
      <w:del w:id="252" w:author="四季雨" w:date="2024-11-22T23:46:39Z">
        <w:r>
          <w:rPr>
            <w:rFonts w:hint="eastAsia"/>
            <w:sz w:val="20"/>
            <w:lang w:val="en-US" w:eastAsia="zh-CN"/>
            <w:rPrChange w:id="253" w:author="四季雨" w:date="2024-11-22T23:30:54Z">
              <w:rPr>
                <w:rFonts w:hint="eastAsia"/>
                <w:lang w:val="en-US" w:eastAsia="zh-CN"/>
              </w:rPr>
            </w:rPrChange>
          </w:rPr>
          <w:delText>C</w:delText>
        </w:r>
      </w:del>
      <w:del w:id="254" w:author="四季雨" w:date="2024-11-22T23:46:39Z">
        <w:r>
          <w:rPr>
            <w:rFonts w:hint="eastAsia"/>
            <w:sz w:val="20"/>
            <w:rPrChange w:id="255" w:author="四季雨" w:date="2024-11-22T23:30:54Z">
              <w:rPr>
                <w:rFonts w:hint="eastAsia"/>
              </w:rPr>
            </w:rPrChange>
          </w:rPr>
          <w:delText xml:space="preserve">. The filtering module is a feature extraction network. The filtering module uses the MaxSel filtering </w:delText>
        </w:r>
      </w:del>
      <w:del w:id="256" w:author="四季雨" w:date="2024-11-22T23:46:39Z">
        <w:r>
          <w:rPr>
            <w:rFonts w:hint="eastAsia"/>
            <w:sz w:val="20"/>
            <w:lang w:val="en-US" w:eastAsia="zh-CN"/>
            <w:rPrChange w:id="257" w:author="四季雨" w:date="2024-11-22T23:30:54Z">
              <w:rPr>
                <w:rFonts w:hint="eastAsia"/>
                <w:lang w:val="en-US" w:eastAsia="zh-CN"/>
              </w:rPr>
            </w:rPrChange>
          </w:rPr>
          <w:delText xml:space="preserve">algorithm </w:delText>
        </w:r>
      </w:del>
      <w:del w:id="258" w:author="四季雨" w:date="2024-11-22T23:46:39Z">
        <w:r>
          <w:rPr>
            <w:rFonts w:hint="eastAsia"/>
            <w:sz w:val="20"/>
            <w:rPrChange w:id="259" w:author="四季雨" w:date="2024-11-22T23:30:54Z">
              <w:rPr>
                <w:rFonts w:hint="eastAsia"/>
              </w:rPr>
            </w:rPrChange>
          </w:rPr>
          <w:delText xml:space="preserve">proposed </w:delText>
        </w:r>
      </w:del>
      <w:del w:id="260" w:author="四季雨" w:date="2024-11-22T23:46:39Z">
        <w:r>
          <w:rPr>
            <w:rFonts w:hint="eastAsia"/>
            <w:sz w:val="20"/>
            <w:lang w:eastAsia="zh-CN"/>
            <w:rPrChange w:id="261" w:author="四季雨" w:date="2024-11-22T23:30:54Z">
              <w:rPr>
                <w:rFonts w:hint="eastAsia"/>
                <w:lang w:eastAsia="zh-CN"/>
              </w:rPr>
            </w:rPrChange>
          </w:rPr>
          <w:delText xml:space="preserve">in this thesis </w:delText>
        </w:r>
      </w:del>
      <w:del w:id="262" w:author="四季雨" w:date="2024-11-22T23:46:39Z">
        <w:r>
          <w:rPr>
            <w:rFonts w:hint="eastAsia"/>
            <w:sz w:val="20"/>
            <w:rPrChange w:id="263" w:author="四季雨" w:date="2024-11-22T23:30:54Z">
              <w:rPr>
                <w:rFonts w:hint="eastAsia"/>
              </w:rPr>
            </w:rPrChange>
          </w:rPr>
          <w:delText xml:space="preserve">to perform filtering on the image, </w:delText>
        </w:r>
      </w:del>
      <w:del w:id="264" w:author="四季雨" w:date="2024-11-22T23:46:39Z">
        <w:r>
          <w:rPr>
            <w:rFonts w:hint="eastAsia"/>
            <w:sz w:val="20"/>
            <w:lang w:val="en-US" w:eastAsia="zh-CN"/>
            <w:rPrChange w:id="265" w:author="四季雨" w:date="2024-11-22T23:30:54Z">
              <w:rPr>
                <w:rFonts w:hint="eastAsia"/>
                <w:lang w:val="en-US" w:eastAsia="zh-CN"/>
              </w:rPr>
            </w:rPrChange>
          </w:rPr>
          <w:delText xml:space="preserve">making it easy for </w:delText>
        </w:r>
      </w:del>
      <w:del w:id="266" w:author="四季雨" w:date="2024-11-22T23:46:39Z">
        <w:r>
          <w:rPr>
            <w:rFonts w:hint="eastAsia"/>
            <w:sz w:val="20"/>
            <w:rPrChange w:id="267" w:author="四季雨" w:date="2024-11-22T23:30:54Z">
              <w:rPr>
                <w:rFonts w:hint="eastAsia"/>
              </w:rPr>
            </w:rPrChange>
          </w:rPr>
          <w:delText xml:space="preserve">MResNet </w:delText>
        </w:r>
      </w:del>
      <w:del w:id="268" w:author="四季雨" w:date="2024-11-22T23:46:39Z">
        <w:r>
          <w:rPr>
            <w:rFonts w:hint="eastAsia"/>
            <w:sz w:val="20"/>
            <w:lang w:val="en-US" w:eastAsia="zh-CN"/>
            <w:rPrChange w:id="269" w:author="四季雨" w:date="2024-11-22T23:30:54Z">
              <w:rPr>
                <w:rFonts w:hint="eastAsia"/>
                <w:lang w:val="en-US" w:eastAsia="zh-CN"/>
              </w:rPr>
            </w:rPrChange>
          </w:rPr>
          <w:delText xml:space="preserve">to learn </w:delText>
        </w:r>
      </w:del>
      <w:del w:id="270" w:author="四季雨" w:date="2024-11-22T23:46:39Z">
        <w:r>
          <w:rPr>
            <w:rFonts w:hint="eastAsia"/>
            <w:sz w:val="20"/>
            <w:rPrChange w:id="271" w:author="四季雨" w:date="2024-11-22T23:30:54Z">
              <w:rPr>
                <w:rFonts w:hint="eastAsia"/>
              </w:rPr>
            </w:rPrChange>
          </w:rPr>
          <w:delText>distinguishable features to detect GAN-generated images.</w:delText>
        </w:r>
      </w:del>
    </w:p>
    <w:p w14:paraId="0BA319DE">
      <w:pPr>
        <w:ind w:firstLineChars="0"/>
        <w:jc w:val="center"/>
        <w:rPr>
          <w:rFonts w:hint="default"/>
        </w:rPr>
      </w:pPr>
      <w:r>
        <w:rPr>
          <w:rFonts w:hint="eastAsia" w:ascii="宋体" w:hAnsi="宋体" w:eastAsia="宋体"/>
          <w:szCs w:val="24"/>
        </w:rPr>
        <w:object>
          <v:shape id="_x0000_i1025" o:spt="75" type="#_x0000_t75" style="height:124.6pt;width:453.05pt;" o:ole="t" filled="f" o:preferrelative="t" stroked="t" coordsize="21600,21600">
            <v:path/>
            <v:fill on="f" focussize="0,0"/>
            <v:stroke color="#DDD9C3" joinstyle="miter"/>
            <v:imagedata r:id="rId12" o:title=""/>
            <o:lock v:ext="edit" aspectratio="f"/>
            <w10:wrap type="none"/>
            <w10:anchorlock/>
          </v:shape>
          <o:OLEObject Type="Embed" ProgID="Visio.Drawing.15" ShapeID="_x0000_i1025" DrawAspect="Content" ObjectID="_1468075725" r:id="rId11">
            <o:LockedField>false</o:LockedField>
          </o:OLEObject>
        </w:object>
      </w:r>
    </w:p>
    <w:p w14:paraId="7E92AA3F">
      <w:pPr>
        <w:ind w:firstLineChars="0"/>
        <w:jc w:val="center"/>
        <w:rPr>
          <w:rFonts w:hint="eastAsia"/>
        </w:rPr>
      </w:pPr>
      <w:r>
        <w:rPr>
          <w:rFonts w:hint="default"/>
        </w:rPr>
        <w:t>Fig</w:t>
      </w:r>
      <w:ins w:id="272" w:author="四季雨" w:date="2024-11-23T00:28:31Z">
        <w:r>
          <w:rPr>
            <w:rFonts w:hint="eastAsia"/>
            <w:lang w:val="en-US" w:eastAsia="zh-CN"/>
          </w:rPr>
          <w:t>.</w:t>
        </w:r>
      </w:ins>
      <w:r>
        <w:rPr>
          <w:rFonts w:hint="default"/>
        </w:rPr>
        <w:t xml:space="preserve">2 </w:t>
      </w:r>
      <w:r>
        <w:rPr>
          <w:rFonts w:hint="eastAsia"/>
          <w:lang w:eastAsia="zh-CN"/>
        </w:rPr>
        <w:t xml:space="preserve">MaxPix </w:t>
      </w:r>
      <w:r>
        <w:rPr>
          <w:rFonts w:hint="eastAsia"/>
        </w:rPr>
        <w:t xml:space="preserve">framework where </w:t>
      </w:r>
      <w:r>
        <w:rPr>
          <w:rFonts w:hint="eastAsia"/>
          <w:lang w:val="en-US" w:eastAsia="zh-CN"/>
        </w:rPr>
        <w:t xml:space="preserve">the Feature select module does not </w:t>
      </w:r>
      <w:r>
        <w:rPr>
          <w:rFonts w:hint="eastAsia"/>
        </w:rPr>
        <w:t>update parameters</w:t>
      </w:r>
    </w:p>
    <w:p w14:paraId="16B3A9F2">
      <w:pPr>
        <w:spacing w:before="162" w:beforeLines="50" w:after="162" w:afterLines="50"/>
        <w:outlineLvl w:val="9"/>
        <w:rPr>
          <w:ins w:id="273" w:author="四季雨" w:date="2024-11-22T23:48:20Z"/>
          <w:rFonts w:hint="default" w:ascii="Times New Roman" w:hAnsi="Times New Roman" w:cs="Times New Roman"/>
          <w:b/>
          <w:bCs/>
          <w:sz w:val="21"/>
          <w:szCs w:val="21"/>
          <w:lang w:val="en-US" w:eastAsia="zh-CN"/>
        </w:rPr>
      </w:pPr>
    </w:p>
    <w:p w14:paraId="3B0EDA27">
      <w:pPr>
        <w:spacing w:before="162" w:beforeLines="50" w:after="162" w:afterLines="50"/>
        <w:outlineLvl w:val="9"/>
        <w:rPr>
          <w:ins w:id="274" w:author="四季雨" w:date="2024-11-22T23:48:12Z"/>
          <w:rFonts w:hint="default" w:ascii="Times New Roman" w:hAnsi="Times New Roman" w:cs="Times New Roman"/>
          <w:b/>
          <w:bCs/>
          <w:sz w:val="21"/>
          <w:szCs w:val="21"/>
          <w:lang w:val="en-US" w:eastAsia="zh-CN"/>
        </w:rPr>
        <w:sectPr>
          <w:footnotePr>
            <w:pos w:val="beneathText"/>
            <w:numFmt w:val="decimal"/>
          </w:footnotePr>
          <w:type w:val="continuous"/>
          <w:pgSz w:w="11906" w:h="16838"/>
          <w:pgMar w:top="1134" w:right="850" w:bottom="850" w:left="850" w:header="567" w:footer="567" w:gutter="0"/>
          <w:pgNumType w:fmt="decimal" w:start="1"/>
          <w:cols w:space="425" w:num="1"/>
          <w:docGrid w:type="linesAndChars" w:linePitch="322" w:charSpace="460"/>
        </w:sectPr>
      </w:pPr>
    </w:p>
    <w:p w14:paraId="464225EE">
      <w:pPr>
        <w:spacing w:before="162" w:beforeLines="50" w:after="162" w:afterLines="50"/>
        <w:outlineLvl w:val="9"/>
        <w:rPr>
          <w:rFonts w:ascii="Times New Roman" w:hAnsi="Times New Roman" w:cs="Times New Roman"/>
          <w:b/>
          <w:bCs/>
          <w:sz w:val="21"/>
          <w:szCs w:val="21"/>
        </w:rPr>
      </w:pPr>
      <w:r>
        <w:rPr>
          <w:rFonts w:hint="default" w:ascii="Times New Roman" w:hAnsi="Times New Roman" w:cs="Times New Roman"/>
          <w:b/>
          <w:bCs/>
          <w:sz w:val="21"/>
          <w:szCs w:val="21"/>
          <w:lang w:val="en-US" w:eastAsia="zh-CN"/>
        </w:rPr>
        <w:t xml:space="preserve">2.2 </w:t>
      </w:r>
      <w:r>
        <w:rPr>
          <w:rFonts w:hint="default" w:ascii="Times New Roman" w:hAnsi="Times New Roman" w:cs="Times New Roman"/>
          <w:b/>
          <w:bCs/>
          <w:sz w:val="21"/>
          <w:szCs w:val="21"/>
        </w:rPr>
        <w:t xml:space="preserve">MaxSel </w:t>
      </w:r>
      <w:r>
        <w:rPr>
          <w:rFonts w:hint="default" w:ascii="Times New Roman" w:hAnsi="Times New Roman" w:cs="Times New Roman"/>
          <w:b/>
          <w:bCs/>
          <w:sz w:val="21"/>
          <w:szCs w:val="21"/>
          <w:lang w:val="en-US" w:eastAsia="zh-CN"/>
        </w:rPr>
        <w:t>f</w:t>
      </w:r>
      <w:r>
        <w:rPr>
          <w:rFonts w:hint="default" w:ascii="Times New Roman" w:hAnsi="Times New Roman" w:cs="Times New Roman"/>
          <w:b/>
          <w:bCs/>
          <w:sz w:val="21"/>
          <w:szCs w:val="21"/>
        </w:rPr>
        <w:t>ilter</w:t>
      </w:r>
    </w:p>
    <w:p w14:paraId="71806643">
      <w:pPr>
        <w:rPr>
          <w:rFonts w:hint="eastAsia"/>
          <w:sz w:val="20"/>
          <w:rPrChange w:id="275" w:author="四季雨" w:date="2024-11-22T23:31:03Z">
            <w:rPr>
              <w:rFonts w:hint="eastAsia"/>
            </w:rPr>
          </w:rPrChange>
        </w:rPr>
      </w:pPr>
      <w:r>
        <w:rPr>
          <w:rFonts w:hint="eastAsia"/>
          <w:sz w:val="20"/>
          <w:rPrChange w:id="276" w:author="四季雨" w:date="2024-11-22T23:31:03Z">
            <w:rPr>
              <w:rFonts w:hint="eastAsia"/>
            </w:rPr>
          </w:rPrChange>
        </w:rPr>
        <w:t>MaxPix uses the convolution kernel, as shown in equation</w:t>
      </w:r>
      <w:del w:id="277" w:author="四季雨" w:date="2024-11-23T00:27:09Z">
        <w:r>
          <w:rPr>
            <w:rFonts w:hint="eastAsia"/>
            <w:sz w:val="20"/>
            <w:rPrChange w:id="278" w:author="四季雨" w:date="2024-11-22T23:31:03Z">
              <w:rPr>
                <w:rFonts w:hint="eastAsia"/>
              </w:rPr>
            </w:rPrChange>
          </w:rPr>
          <w:delText xml:space="preserve"> </w:delText>
        </w:r>
      </w:del>
      <w:r>
        <w:rPr>
          <w:rFonts w:hint="eastAsia"/>
          <w:sz w:val="20"/>
          <w:rPrChange w:id="279" w:author="四季雨" w:date="2024-11-22T23:31:03Z">
            <w:rPr>
              <w:rFonts w:hint="eastAsia"/>
            </w:rPr>
          </w:rPrChange>
        </w:rPr>
        <w:t>(1), as a filter kernel to perform convolution with the image and obtain the filtered image. First, MaxPix splits the image channel-by-channel and applies the convolution operation using four convolution kernels. This results in the convolution values</w:t>
      </w:r>
      <w:r>
        <w:rPr>
          <w:rFonts w:hint="eastAsia"/>
          <w:sz w:val="20"/>
          <w:lang w:val="en-US" w:eastAsia="zh-CN"/>
          <w:rPrChange w:id="280" w:author="四季雨" w:date="2024-11-22T23:31:03Z">
            <w:rPr>
              <w:rFonts w:hint="eastAsia"/>
              <w:lang w:val="en-US" w:eastAsia="zh-CN"/>
            </w:rPr>
          </w:rPrChange>
        </w:rPr>
        <w:t xml:space="preserve"> </w:t>
      </w:r>
      <w:r>
        <w:rPr>
          <w:rFonts w:hint="eastAsia"/>
          <w:i/>
          <w:iCs/>
          <w:sz w:val="20"/>
          <w:rPrChange w:id="281" w:author="四季雨" w:date="2024-11-22T23:31:03Z">
            <w:rPr>
              <w:rFonts w:hint="eastAsia"/>
              <w:i/>
              <w:iCs/>
            </w:rPr>
          </w:rPrChange>
        </w:rPr>
        <w:t>X</w:t>
      </w:r>
      <w:r>
        <w:rPr>
          <w:rFonts w:hint="eastAsia"/>
          <w:sz w:val="20"/>
          <w:vertAlign w:val="subscript"/>
          <w:rPrChange w:id="282" w:author="四季雨" w:date="2024-11-22T23:31:03Z">
            <w:rPr>
              <w:rFonts w:hint="eastAsia"/>
              <w:vertAlign w:val="subscript"/>
            </w:rPr>
          </w:rPrChange>
        </w:rPr>
        <w:t>(</w:t>
      </w:r>
      <w:r>
        <w:rPr>
          <w:rFonts w:hint="eastAsia"/>
          <w:i/>
          <w:iCs/>
          <w:sz w:val="20"/>
          <w:vertAlign w:val="subscript"/>
          <w:rPrChange w:id="283" w:author="四季雨" w:date="2024-11-22T23:31:03Z">
            <w:rPr>
              <w:rFonts w:hint="eastAsia"/>
              <w:i/>
              <w:iCs/>
              <w:vertAlign w:val="subscript"/>
            </w:rPr>
          </w:rPrChange>
        </w:rPr>
        <w:t>c</w:t>
      </w:r>
      <w:r>
        <w:rPr>
          <w:rFonts w:hint="eastAsia"/>
          <w:sz w:val="20"/>
          <w:vertAlign w:val="subscript"/>
          <w:rPrChange w:id="284" w:author="四季雨" w:date="2024-11-22T23:31:03Z">
            <w:rPr>
              <w:rFonts w:hint="eastAsia"/>
              <w:vertAlign w:val="subscript"/>
            </w:rPr>
          </w:rPrChange>
        </w:rPr>
        <w:t>,</w:t>
      </w:r>
      <w:r>
        <w:rPr>
          <w:rFonts w:hint="eastAsia"/>
          <w:sz w:val="20"/>
          <w:vertAlign w:val="subscript"/>
          <w:lang w:val="en-US" w:eastAsia="zh-CN"/>
          <w:rPrChange w:id="285" w:author="四季雨" w:date="2024-11-22T23:31:03Z">
            <w:rPr>
              <w:rFonts w:hint="eastAsia"/>
              <w:vertAlign w:val="subscript"/>
              <w:lang w:val="en-US" w:eastAsia="zh-CN"/>
            </w:rPr>
          </w:rPrChange>
        </w:rPr>
        <w:t xml:space="preserve"> </w:t>
      </w:r>
      <w:r>
        <w:rPr>
          <w:rFonts w:hint="eastAsia"/>
          <w:i/>
          <w:iCs/>
          <w:sz w:val="20"/>
          <w:vertAlign w:val="subscript"/>
          <w:rPrChange w:id="286" w:author="四季雨" w:date="2024-11-22T23:31:03Z">
            <w:rPr>
              <w:rFonts w:hint="eastAsia"/>
              <w:i/>
              <w:iCs/>
              <w:vertAlign w:val="subscript"/>
            </w:rPr>
          </w:rPrChange>
        </w:rPr>
        <w:t>i</w:t>
      </w:r>
      <w:r>
        <w:rPr>
          <w:rFonts w:hint="eastAsia"/>
          <w:sz w:val="20"/>
          <w:vertAlign w:val="subscript"/>
          <w:rPrChange w:id="287" w:author="四季雨" w:date="2024-11-22T23:31:03Z">
            <w:rPr>
              <w:rFonts w:hint="eastAsia"/>
              <w:vertAlign w:val="subscript"/>
            </w:rPr>
          </w:rPrChange>
        </w:rPr>
        <w:t>,</w:t>
      </w:r>
      <w:r>
        <w:rPr>
          <w:rFonts w:hint="eastAsia"/>
          <w:sz w:val="20"/>
          <w:vertAlign w:val="subscript"/>
          <w:lang w:val="en-US" w:eastAsia="zh-CN"/>
          <w:rPrChange w:id="288" w:author="四季雨" w:date="2024-11-22T23:31:03Z">
            <w:rPr>
              <w:rFonts w:hint="eastAsia"/>
              <w:vertAlign w:val="subscript"/>
              <w:lang w:val="en-US" w:eastAsia="zh-CN"/>
            </w:rPr>
          </w:rPrChange>
        </w:rPr>
        <w:t xml:space="preserve"> </w:t>
      </w:r>
      <w:r>
        <w:rPr>
          <w:rFonts w:hint="eastAsia"/>
          <w:i/>
          <w:iCs/>
          <w:sz w:val="20"/>
          <w:vertAlign w:val="subscript"/>
          <w:rPrChange w:id="289" w:author="四季雨" w:date="2024-11-22T23:31:03Z">
            <w:rPr>
              <w:rFonts w:hint="eastAsia"/>
              <w:i/>
              <w:iCs/>
              <w:vertAlign w:val="subscript"/>
            </w:rPr>
          </w:rPrChange>
        </w:rPr>
        <w:t>j</w:t>
      </w:r>
      <w:r>
        <w:rPr>
          <w:rFonts w:hint="eastAsia"/>
          <w:sz w:val="20"/>
          <w:vertAlign w:val="subscript"/>
          <w:lang w:val="en-US" w:eastAsia="zh-CN"/>
          <w:rPrChange w:id="290" w:author="四季雨" w:date="2024-11-22T23:31:03Z">
            <w:rPr>
              <w:rFonts w:hint="eastAsia"/>
              <w:vertAlign w:val="subscript"/>
              <w:lang w:val="en-US" w:eastAsia="zh-CN"/>
            </w:rPr>
          </w:rPrChange>
        </w:rPr>
        <w:t xml:space="preserve"> </w:t>
      </w:r>
      <w:r>
        <w:rPr>
          <w:rFonts w:hint="eastAsia"/>
          <w:sz w:val="20"/>
          <w:vertAlign w:val="subscript"/>
          <w:rPrChange w:id="291" w:author="四季雨" w:date="2024-11-22T23:31:03Z">
            <w:rPr>
              <w:rFonts w:hint="eastAsia"/>
              <w:vertAlign w:val="subscript"/>
            </w:rPr>
          </w:rPrChange>
        </w:rPr>
        <w:t>)</w:t>
      </w:r>
      <w:r>
        <w:rPr>
          <w:rFonts w:hint="eastAsia"/>
          <w:sz w:val="20"/>
          <w:lang w:val="en-US" w:eastAsia="zh-CN"/>
          <w:rPrChange w:id="292" w:author="四季雨" w:date="2024-11-22T23:31:03Z">
            <w:rPr>
              <w:rFonts w:hint="eastAsia"/>
              <w:lang w:val="en-US" w:eastAsia="zh-CN"/>
            </w:rPr>
          </w:rPrChange>
        </w:rPr>
        <w:t>(</w:t>
      </w:r>
      <w:r>
        <w:rPr>
          <w:rFonts w:hint="default"/>
          <w:i/>
          <w:iCs/>
          <w:sz w:val="20"/>
          <w:rPrChange w:id="293" w:author="四季雨" w:date="2024-11-22T23:31:03Z">
            <w:rPr>
              <w:rFonts w:hint="default"/>
              <w:i/>
              <w:iCs/>
            </w:rPr>
          </w:rPrChange>
        </w:rPr>
        <w:t>α</w:t>
      </w:r>
      <w:r>
        <w:rPr>
          <w:rFonts w:hint="eastAsia"/>
          <w:sz w:val="20"/>
          <w:vertAlign w:val="subscript"/>
          <w:rPrChange w:id="294" w:author="四季雨" w:date="2024-11-22T23:31:03Z">
            <w:rPr>
              <w:rFonts w:hint="eastAsia"/>
              <w:vertAlign w:val="subscript"/>
            </w:rPr>
          </w:rPrChange>
        </w:rPr>
        <w:t>1</w:t>
      </w:r>
      <w:r>
        <w:rPr>
          <w:rFonts w:hint="eastAsia"/>
          <w:sz w:val="20"/>
          <w:lang w:val="en-US" w:eastAsia="zh-CN"/>
          <w:rPrChange w:id="295" w:author="四季雨" w:date="2024-11-22T23:31:03Z">
            <w:rPr>
              <w:rFonts w:hint="eastAsia"/>
              <w:lang w:val="en-US" w:eastAsia="zh-CN"/>
            </w:rPr>
          </w:rPrChange>
        </w:rPr>
        <w:t>,</w:t>
      </w:r>
      <w:r>
        <w:rPr>
          <w:rFonts w:hint="default"/>
          <w:sz w:val="20"/>
          <w:rPrChange w:id="296" w:author="四季雨" w:date="2024-11-22T23:31:03Z">
            <w:rPr>
              <w:rFonts w:hint="default"/>
            </w:rPr>
          </w:rPrChange>
        </w:rPr>
        <w:t xml:space="preserve"> </w:t>
      </w:r>
      <w:r>
        <w:rPr>
          <w:rFonts w:hint="default"/>
          <w:i/>
          <w:iCs/>
          <w:sz w:val="20"/>
          <w:rPrChange w:id="297" w:author="四季雨" w:date="2024-11-22T23:31:03Z">
            <w:rPr>
              <w:rFonts w:hint="default"/>
              <w:i/>
              <w:iCs/>
            </w:rPr>
          </w:rPrChange>
        </w:rPr>
        <w:t>α</w:t>
      </w:r>
      <w:r>
        <w:rPr>
          <w:rFonts w:hint="eastAsia"/>
          <w:sz w:val="20"/>
          <w:vertAlign w:val="subscript"/>
          <w:lang w:val="en-US" w:eastAsia="zh-CN"/>
          <w:rPrChange w:id="298" w:author="四季雨" w:date="2024-11-22T23:31:03Z">
            <w:rPr>
              <w:rFonts w:hint="eastAsia"/>
              <w:vertAlign w:val="subscript"/>
              <w:lang w:val="en-US" w:eastAsia="zh-CN"/>
            </w:rPr>
          </w:rPrChange>
        </w:rPr>
        <w:t>2</w:t>
      </w:r>
      <w:r>
        <w:rPr>
          <w:rFonts w:hint="default"/>
          <w:sz w:val="20"/>
          <w:rPrChange w:id="299" w:author="四季雨" w:date="2024-11-22T23:31:03Z">
            <w:rPr>
              <w:rFonts w:hint="default"/>
            </w:rPr>
          </w:rPrChange>
        </w:rPr>
        <w:t>,</w:t>
      </w:r>
      <w:r>
        <w:rPr>
          <w:rFonts w:hint="eastAsia"/>
          <w:sz w:val="20"/>
          <w:lang w:val="en-US" w:eastAsia="zh-CN"/>
          <w:rPrChange w:id="300" w:author="四季雨" w:date="2024-11-22T23:31:03Z">
            <w:rPr>
              <w:rFonts w:hint="eastAsia"/>
              <w:lang w:val="en-US" w:eastAsia="zh-CN"/>
            </w:rPr>
          </w:rPrChange>
        </w:rPr>
        <w:t xml:space="preserve"> </w:t>
      </w:r>
      <w:r>
        <w:rPr>
          <w:rFonts w:hint="default"/>
          <w:i/>
          <w:iCs/>
          <w:sz w:val="20"/>
          <w:rPrChange w:id="301" w:author="四季雨" w:date="2024-11-22T23:31:03Z">
            <w:rPr>
              <w:rFonts w:hint="default"/>
              <w:i/>
              <w:iCs/>
            </w:rPr>
          </w:rPrChange>
        </w:rPr>
        <w:t>α</w:t>
      </w:r>
      <w:r>
        <w:rPr>
          <w:rFonts w:hint="eastAsia"/>
          <w:sz w:val="20"/>
          <w:vertAlign w:val="subscript"/>
          <w:lang w:val="en-US" w:eastAsia="zh-CN"/>
          <w:rPrChange w:id="302" w:author="四季雨" w:date="2024-11-22T23:31:03Z">
            <w:rPr>
              <w:rFonts w:hint="eastAsia"/>
              <w:vertAlign w:val="subscript"/>
              <w:lang w:val="en-US" w:eastAsia="zh-CN"/>
            </w:rPr>
          </w:rPrChange>
        </w:rPr>
        <w:t>3</w:t>
      </w:r>
      <w:r>
        <w:rPr>
          <w:rFonts w:hint="default"/>
          <w:sz w:val="20"/>
          <w:rPrChange w:id="303" w:author="四季雨" w:date="2024-11-22T23:31:03Z">
            <w:rPr>
              <w:rFonts w:hint="default"/>
            </w:rPr>
          </w:rPrChange>
        </w:rPr>
        <w:t>,</w:t>
      </w:r>
      <w:r>
        <w:rPr>
          <w:rFonts w:hint="eastAsia"/>
          <w:sz w:val="20"/>
          <w:lang w:val="en-US" w:eastAsia="zh-CN"/>
          <w:rPrChange w:id="304" w:author="四季雨" w:date="2024-11-22T23:31:03Z">
            <w:rPr>
              <w:rFonts w:hint="eastAsia"/>
              <w:lang w:val="en-US" w:eastAsia="zh-CN"/>
            </w:rPr>
          </w:rPrChange>
        </w:rPr>
        <w:t xml:space="preserve"> </w:t>
      </w:r>
      <w:r>
        <w:rPr>
          <w:rFonts w:hint="default"/>
          <w:i/>
          <w:iCs/>
          <w:sz w:val="20"/>
          <w:rPrChange w:id="305" w:author="四季雨" w:date="2024-11-22T23:31:03Z">
            <w:rPr>
              <w:rFonts w:hint="default"/>
              <w:i/>
              <w:iCs/>
            </w:rPr>
          </w:rPrChange>
        </w:rPr>
        <w:t>α</w:t>
      </w:r>
      <w:r>
        <w:rPr>
          <w:rFonts w:hint="eastAsia"/>
          <w:sz w:val="20"/>
          <w:vertAlign w:val="subscript"/>
          <w:lang w:val="en-US" w:eastAsia="zh-CN"/>
          <w:rPrChange w:id="306" w:author="四季雨" w:date="2024-11-22T23:31:03Z">
            <w:rPr>
              <w:rFonts w:hint="eastAsia"/>
              <w:vertAlign w:val="subscript"/>
              <w:lang w:val="en-US" w:eastAsia="zh-CN"/>
            </w:rPr>
          </w:rPrChange>
        </w:rPr>
        <w:t>4</w:t>
      </w:r>
      <w:r>
        <w:rPr>
          <w:rFonts w:hint="eastAsia"/>
          <w:sz w:val="20"/>
          <w:rPrChange w:id="307" w:author="四季雨" w:date="2024-11-22T23:31:03Z">
            <w:rPr>
              <w:rFonts w:hint="eastAsia"/>
            </w:rPr>
          </w:rPrChange>
        </w:rPr>
        <w:t xml:space="preserve"> ) for each point in the three channels, computed in four directions. Then, MaxSel compares the convolution values in the four directions at each corresponding location and selects the largest value among them as the filter value. For </w:t>
      </w:r>
      <w:r>
        <w:rPr>
          <w:rFonts w:hint="eastAsia"/>
          <w:i/>
          <w:iCs/>
          <w:sz w:val="20"/>
          <w:rPrChange w:id="308" w:author="四季雨" w:date="2024-11-22T23:31:03Z">
            <w:rPr>
              <w:rFonts w:hint="eastAsia"/>
              <w:i/>
              <w:iCs/>
            </w:rPr>
          </w:rPrChange>
        </w:rPr>
        <w:t>X</w:t>
      </w:r>
      <w:r>
        <w:rPr>
          <w:rFonts w:hint="eastAsia"/>
          <w:sz w:val="20"/>
          <w:vertAlign w:val="subscript"/>
          <w:rPrChange w:id="309" w:author="四季雨" w:date="2024-11-22T23:31:03Z">
            <w:rPr>
              <w:rFonts w:hint="eastAsia"/>
              <w:vertAlign w:val="subscript"/>
            </w:rPr>
          </w:rPrChange>
        </w:rPr>
        <w:t>(</w:t>
      </w:r>
      <w:r>
        <w:rPr>
          <w:rFonts w:hint="eastAsia"/>
          <w:i/>
          <w:iCs/>
          <w:sz w:val="20"/>
          <w:vertAlign w:val="subscript"/>
          <w:rPrChange w:id="310" w:author="四季雨" w:date="2024-11-22T23:31:03Z">
            <w:rPr>
              <w:rFonts w:hint="eastAsia"/>
              <w:i/>
              <w:iCs/>
              <w:vertAlign w:val="subscript"/>
            </w:rPr>
          </w:rPrChange>
        </w:rPr>
        <w:t>c</w:t>
      </w:r>
      <w:r>
        <w:rPr>
          <w:rFonts w:hint="eastAsia"/>
          <w:sz w:val="20"/>
          <w:vertAlign w:val="subscript"/>
          <w:rPrChange w:id="311" w:author="四季雨" w:date="2024-11-22T23:31:03Z">
            <w:rPr>
              <w:rFonts w:hint="eastAsia"/>
              <w:vertAlign w:val="subscript"/>
            </w:rPr>
          </w:rPrChange>
        </w:rPr>
        <w:t>,</w:t>
      </w:r>
      <w:r>
        <w:rPr>
          <w:rFonts w:hint="eastAsia"/>
          <w:sz w:val="20"/>
          <w:vertAlign w:val="subscript"/>
          <w:lang w:val="en-US" w:eastAsia="zh-CN"/>
          <w:rPrChange w:id="312" w:author="四季雨" w:date="2024-11-22T23:31:03Z">
            <w:rPr>
              <w:rFonts w:hint="eastAsia"/>
              <w:vertAlign w:val="subscript"/>
              <w:lang w:val="en-US" w:eastAsia="zh-CN"/>
            </w:rPr>
          </w:rPrChange>
        </w:rPr>
        <w:t xml:space="preserve"> </w:t>
      </w:r>
      <w:r>
        <w:rPr>
          <w:rFonts w:hint="eastAsia"/>
          <w:i/>
          <w:iCs/>
          <w:sz w:val="20"/>
          <w:vertAlign w:val="subscript"/>
          <w:rPrChange w:id="313" w:author="四季雨" w:date="2024-11-22T23:31:03Z">
            <w:rPr>
              <w:rFonts w:hint="eastAsia"/>
              <w:i/>
              <w:iCs/>
              <w:vertAlign w:val="subscript"/>
            </w:rPr>
          </w:rPrChange>
        </w:rPr>
        <w:t>i</w:t>
      </w:r>
      <w:r>
        <w:rPr>
          <w:rFonts w:hint="eastAsia"/>
          <w:sz w:val="20"/>
          <w:vertAlign w:val="subscript"/>
          <w:rPrChange w:id="314" w:author="四季雨" w:date="2024-11-22T23:31:03Z">
            <w:rPr>
              <w:rFonts w:hint="eastAsia"/>
              <w:vertAlign w:val="subscript"/>
            </w:rPr>
          </w:rPrChange>
        </w:rPr>
        <w:t>,</w:t>
      </w:r>
      <w:r>
        <w:rPr>
          <w:rFonts w:hint="eastAsia"/>
          <w:sz w:val="20"/>
          <w:vertAlign w:val="subscript"/>
          <w:lang w:val="en-US" w:eastAsia="zh-CN"/>
          <w:rPrChange w:id="315" w:author="四季雨" w:date="2024-11-22T23:31:03Z">
            <w:rPr>
              <w:rFonts w:hint="eastAsia"/>
              <w:vertAlign w:val="subscript"/>
              <w:lang w:val="en-US" w:eastAsia="zh-CN"/>
            </w:rPr>
          </w:rPrChange>
        </w:rPr>
        <w:t xml:space="preserve"> </w:t>
      </w:r>
      <w:r>
        <w:rPr>
          <w:rFonts w:hint="eastAsia"/>
          <w:i/>
          <w:iCs/>
          <w:sz w:val="20"/>
          <w:vertAlign w:val="subscript"/>
          <w:rPrChange w:id="316" w:author="四季雨" w:date="2024-11-22T23:31:03Z">
            <w:rPr>
              <w:rFonts w:hint="eastAsia"/>
              <w:i/>
              <w:iCs/>
              <w:vertAlign w:val="subscript"/>
            </w:rPr>
          </w:rPrChange>
        </w:rPr>
        <w:t>j</w:t>
      </w:r>
      <w:r>
        <w:rPr>
          <w:rFonts w:hint="eastAsia"/>
          <w:sz w:val="20"/>
          <w:vertAlign w:val="subscript"/>
          <w:lang w:val="en-US" w:eastAsia="zh-CN"/>
          <w:rPrChange w:id="317" w:author="四季雨" w:date="2024-11-22T23:31:03Z">
            <w:rPr>
              <w:rFonts w:hint="eastAsia"/>
              <w:vertAlign w:val="subscript"/>
              <w:lang w:val="en-US" w:eastAsia="zh-CN"/>
            </w:rPr>
          </w:rPrChange>
        </w:rPr>
        <w:t xml:space="preserve"> </w:t>
      </w:r>
      <w:r>
        <w:rPr>
          <w:rFonts w:hint="eastAsia"/>
          <w:sz w:val="20"/>
          <w:vertAlign w:val="subscript"/>
          <w:rPrChange w:id="318" w:author="四季雨" w:date="2024-11-22T23:31:03Z">
            <w:rPr>
              <w:rFonts w:hint="eastAsia"/>
              <w:vertAlign w:val="subscript"/>
            </w:rPr>
          </w:rPrChange>
        </w:rPr>
        <w:t>)</w:t>
      </w:r>
      <w:r>
        <w:rPr>
          <w:rFonts w:hint="eastAsia"/>
          <w:sz w:val="20"/>
          <w:lang w:val="en-US" w:eastAsia="zh-CN"/>
          <w:rPrChange w:id="319" w:author="四季雨" w:date="2024-11-22T23:31:03Z">
            <w:rPr>
              <w:rFonts w:hint="eastAsia"/>
              <w:lang w:val="en-US" w:eastAsia="zh-CN"/>
            </w:rPr>
          </w:rPrChange>
        </w:rPr>
        <w:t>(</w:t>
      </w:r>
      <w:r>
        <w:rPr>
          <w:rFonts w:hint="default"/>
          <w:i/>
          <w:iCs/>
          <w:sz w:val="20"/>
          <w:rPrChange w:id="320" w:author="四季雨" w:date="2024-11-22T23:31:03Z">
            <w:rPr>
              <w:rFonts w:hint="default"/>
              <w:i/>
              <w:iCs/>
            </w:rPr>
          </w:rPrChange>
        </w:rPr>
        <w:t>α</w:t>
      </w:r>
      <w:r>
        <w:rPr>
          <w:rFonts w:hint="eastAsia"/>
          <w:sz w:val="20"/>
          <w:vertAlign w:val="subscript"/>
          <w:rPrChange w:id="321" w:author="四季雨" w:date="2024-11-22T23:31:03Z">
            <w:rPr>
              <w:rFonts w:hint="eastAsia"/>
              <w:vertAlign w:val="subscript"/>
            </w:rPr>
          </w:rPrChange>
        </w:rPr>
        <w:t>1</w:t>
      </w:r>
      <w:r>
        <w:rPr>
          <w:rFonts w:hint="eastAsia"/>
          <w:sz w:val="20"/>
          <w:lang w:val="en-US" w:eastAsia="zh-CN"/>
          <w:rPrChange w:id="322" w:author="四季雨" w:date="2024-11-22T23:31:03Z">
            <w:rPr>
              <w:rFonts w:hint="eastAsia"/>
              <w:lang w:val="en-US" w:eastAsia="zh-CN"/>
            </w:rPr>
          </w:rPrChange>
        </w:rPr>
        <w:t>,</w:t>
      </w:r>
      <w:r>
        <w:rPr>
          <w:rFonts w:hint="default"/>
          <w:sz w:val="20"/>
          <w:rPrChange w:id="323" w:author="四季雨" w:date="2024-11-22T23:31:03Z">
            <w:rPr>
              <w:rFonts w:hint="default"/>
            </w:rPr>
          </w:rPrChange>
        </w:rPr>
        <w:t xml:space="preserve"> </w:t>
      </w:r>
      <w:r>
        <w:rPr>
          <w:rFonts w:hint="default"/>
          <w:i/>
          <w:iCs/>
          <w:sz w:val="20"/>
          <w:rPrChange w:id="324" w:author="四季雨" w:date="2024-11-22T23:31:03Z">
            <w:rPr>
              <w:rFonts w:hint="default"/>
              <w:i/>
              <w:iCs/>
            </w:rPr>
          </w:rPrChange>
        </w:rPr>
        <w:t>α</w:t>
      </w:r>
      <w:r>
        <w:rPr>
          <w:rFonts w:hint="eastAsia"/>
          <w:sz w:val="20"/>
          <w:vertAlign w:val="subscript"/>
          <w:lang w:val="en-US" w:eastAsia="zh-CN"/>
          <w:rPrChange w:id="325" w:author="四季雨" w:date="2024-11-22T23:31:03Z">
            <w:rPr>
              <w:rFonts w:hint="eastAsia"/>
              <w:vertAlign w:val="subscript"/>
              <w:lang w:val="en-US" w:eastAsia="zh-CN"/>
            </w:rPr>
          </w:rPrChange>
        </w:rPr>
        <w:t>2</w:t>
      </w:r>
      <w:r>
        <w:rPr>
          <w:rFonts w:hint="default"/>
          <w:sz w:val="20"/>
          <w:rPrChange w:id="326" w:author="四季雨" w:date="2024-11-22T23:31:03Z">
            <w:rPr>
              <w:rFonts w:hint="default"/>
            </w:rPr>
          </w:rPrChange>
        </w:rPr>
        <w:t>,</w:t>
      </w:r>
      <w:r>
        <w:rPr>
          <w:rFonts w:hint="eastAsia"/>
          <w:sz w:val="20"/>
          <w:lang w:val="en-US" w:eastAsia="zh-CN"/>
          <w:rPrChange w:id="327" w:author="四季雨" w:date="2024-11-22T23:31:03Z">
            <w:rPr>
              <w:rFonts w:hint="eastAsia"/>
              <w:lang w:val="en-US" w:eastAsia="zh-CN"/>
            </w:rPr>
          </w:rPrChange>
        </w:rPr>
        <w:t xml:space="preserve"> </w:t>
      </w:r>
      <w:r>
        <w:rPr>
          <w:rFonts w:hint="default"/>
          <w:i/>
          <w:iCs/>
          <w:sz w:val="20"/>
          <w:rPrChange w:id="328" w:author="四季雨" w:date="2024-11-22T23:31:03Z">
            <w:rPr>
              <w:rFonts w:hint="default"/>
              <w:i/>
              <w:iCs/>
            </w:rPr>
          </w:rPrChange>
        </w:rPr>
        <w:t>α</w:t>
      </w:r>
      <w:r>
        <w:rPr>
          <w:rFonts w:hint="eastAsia"/>
          <w:sz w:val="20"/>
          <w:vertAlign w:val="subscript"/>
          <w:lang w:val="en-US" w:eastAsia="zh-CN"/>
          <w:rPrChange w:id="329" w:author="四季雨" w:date="2024-11-22T23:31:03Z">
            <w:rPr>
              <w:rFonts w:hint="eastAsia"/>
              <w:vertAlign w:val="subscript"/>
              <w:lang w:val="en-US" w:eastAsia="zh-CN"/>
            </w:rPr>
          </w:rPrChange>
        </w:rPr>
        <w:t>3</w:t>
      </w:r>
      <w:r>
        <w:rPr>
          <w:rFonts w:hint="default"/>
          <w:sz w:val="20"/>
          <w:rPrChange w:id="330" w:author="四季雨" w:date="2024-11-22T23:31:03Z">
            <w:rPr>
              <w:rFonts w:hint="default"/>
            </w:rPr>
          </w:rPrChange>
        </w:rPr>
        <w:t>,</w:t>
      </w:r>
      <w:r>
        <w:rPr>
          <w:rFonts w:hint="eastAsia"/>
          <w:sz w:val="20"/>
          <w:lang w:val="en-US" w:eastAsia="zh-CN"/>
          <w:rPrChange w:id="331" w:author="四季雨" w:date="2024-11-22T23:31:03Z">
            <w:rPr>
              <w:rFonts w:hint="eastAsia"/>
              <w:lang w:val="en-US" w:eastAsia="zh-CN"/>
            </w:rPr>
          </w:rPrChange>
        </w:rPr>
        <w:t xml:space="preserve"> </w:t>
      </w:r>
      <w:r>
        <w:rPr>
          <w:rFonts w:hint="default"/>
          <w:i/>
          <w:iCs/>
          <w:sz w:val="20"/>
          <w:rPrChange w:id="332" w:author="四季雨" w:date="2024-11-22T23:31:03Z">
            <w:rPr>
              <w:rFonts w:hint="default"/>
              <w:i/>
              <w:iCs/>
            </w:rPr>
          </w:rPrChange>
        </w:rPr>
        <w:t>α</w:t>
      </w:r>
      <w:r>
        <w:rPr>
          <w:rFonts w:hint="eastAsia"/>
          <w:sz w:val="20"/>
          <w:vertAlign w:val="subscript"/>
          <w:lang w:val="en-US" w:eastAsia="zh-CN"/>
          <w:rPrChange w:id="333" w:author="四季雨" w:date="2024-11-22T23:31:03Z">
            <w:rPr>
              <w:rFonts w:hint="eastAsia"/>
              <w:vertAlign w:val="subscript"/>
              <w:lang w:val="en-US" w:eastAsia="zh-CN"/>
            </w:rPr>
          </w:rPrChange>
        </w:rPr>
        <w:t>4</w:t>
      </w:r>
      <w:r>
        <w:rPr>
          <w:rFonts w:hint="eastAsia"/>
          <w:sz w:val="20"/>
          <w:rPrChange w:id="334" w:author="四季雨" w:date="2024-11-22T23:31:03Z">
            <w:rPr>
              <w:rFonts w:hint="eastAsia"/>
            </w:rPr>
          </w:rPrChange>
        </w:rPr>
        <w:t xml:space="preserve"> ), the maximum value is chosen from</w:t>
      </w:r>
      <w:r>
        <w:rPr>
          <w:rFonts w:hint="default"/>
          <w:sz w:val="20"/>
          <w:rPrChange w:id="335" w:author="四季雨" w:date="2024-11-22T23:31:03Z">
            <w:rPr>
              <w:rFonts w:hint="default"/>
            </w:rPr>
          </w:rPrChange>
        </w:rPr>
        <w:t xml:space="preserve"> </w:t>
      </w:r>
      <w:r>
        <w:rPr>
          <w:rFonts w:hint="default"/>
          <w:i/>
          <w:iCs/>
          <w:sz w:val="20"/>
          <w:rPrChange w:id="336" w:author="四季雨" w:date="2024-11-22T23:31:03Z">
            <w:rPr>
              <w:rFonts w:hint="default"/>
              <w:i/>
              <w:iCs/>
            </w:rPr>
          </w:rPrChange>
        </w:rPr>
        <w:t>α</w:t>
      </w:r>
      <w:r>
        <w:rPr>
          <w:rFonts w:hint="eastAsia"/>
          <w:sz w:val="20"/>
          <w:vertAlign w:val="subscript"/>
          <w:rPrChange w:id="337" w:author="四季雨" w:date="2024-11-22T23:31:03Z">
            <w:rPr>
              <w:rFonts w:hint="eastAsia"/>
              <w:vertAlign w:val="subscript"/>
            </w:rPr>
          </w:rPrChange>
        </w:rPr>
        <w:t>1</w:t>
      </w:r>
      <w:r>
        <w:rPr>
          <w:rFonts w:hint="eastAsia"/>
          <w:sz w:val="20"/>
          <w:lang w:val="en-US" w:eastAsia="zh-CN"/>
          <w:rPrChange w:id="338" w:author="四季雨" w:date="2024-11-22T23:31:03Z">
            <w:rPr>
              <w:rFonts w:hint="eastAsia"/>
              <w:lang w:val="en-US" w:eastAsia="zh-CN"/>
            </w:rPr>
          </w:rPrChange>
        </w:rPr>
        <w:t>,</w:t>
      </w:r>
      <w:r>
        <w:rPr>
          <w:rFonts w:hint="default"/>
          <w:sz w:val="20"/>
          <w:rPrChange w:id="339" w:author="四季雨" w:date="2024-11-22T23:31:03Z">
            <w:rPr>
              <w:rFonts w:hint="default"/>
            </w:rPr>
          </w:rPrChange>
        </w:rPr>
        <w:t xml:space="preserve"> </w:t>
      </w:r>
      <w:r>
        <w:rPr>
          <w:rFonts w:hint="default"/>
          <w:i/>
          <w:iCs/>
          <w:sz w:val="20"/>
          <w:rPrChange w:id="340" w:author="四季雨" w:date="2024-11-22T23:31:03Z">
            <w:rPr>
              <w:rFonts w:hint="default"/>
              <w:i/>
              <w:iCs/>
            </w:rPr>
          </w:rPrChange>
        </w:rPr>
        <w:t>α</w:t>
      </w:r>
      <w:r>
        <w:rPr>
          <w:rFonts w:hint="eastAsia"/>
          <w:sz w:val="20"/>
          <w:vertAlign w:val="subscript"/>
          <w:lang w:val="en-US" w:eastAsia="zh-CN"/>
          <w:rPrChange w:id="341" w:author="四季雨" w:date="2024-11-22T23:31:03Z">
            <w:rPr>
              <w:rFonts w:hint="eastAsia"/>
              <w:vertAlign w:val="subscript"/>
              <w:lang w:val="en-US" w:eastAsia="zh-CN"/>
            </w:rPr>
          </w:rPrChange>
        </w:rPr>
        <w:t>2</w:t>
      </w:r>
      <w:r>
        <w:rPr>
          <w:rFonts w:hint="default"/>
          <w:sz w:val="20"/>
          <w:rPrChange w:id="342" w:author="四季雨" w:date="2024-11-22T23:31:03Z">
            <w:rPr>
              <w:rFonts w:hint="default"/>
            </w:rPr>
          </w:rPrChange>
        </w:rPr>
        <w:t>,</w:t>
      </w:r>
      <w:r>
        <w:rPr>
          <w:rFonts w:hint="eastAsia"/>
          <w:sz w:val="20"/>
          <w:lang w:val="en-US" w:eastAsia="zh-CN"/>
          <w:rPrChange w:id="343" w:author="四季雨" w:date="2024-11-22T23:31:03Z">
            <w:rPr>
              <w:rFonts w:hint="eastAsia"/>
              <w:lang w:val="en-US" w:eastAsia="zh-CN"/>
            </w:rPr>
          </w:rPrChange>
        </w:rPr>
        <w:t xml:space="preserve"> </w:t>
      </w:r>
      <w:r>
        <w:rPr>
          <w:rFonts w:hint="default"/>
          <w:i/>
          <w:iCs/>
          <w:sz w:val="20"/>
          <w:rPrChange w:id="344" w:author="四季雨" w:date="2024-11-22T23:31:03Z">
            <w:rPr>
              <w:rFonts w:hint="default"/>
              <w:i/>
              <w:iCs/>
            </w:rPr>
          </w:rPrChange>
        </w:rPr>
        <w:t>α</w:t>
      </w:r>
      <w:r>
        <w:rPr>
          <w:rFonts w:hint="eastAsia"/>
          <w:sz w:val="20"/>
          <w:vertAlign w:val="subscript"/>
          <w:lang w:val="en-US" w:eastAsia="zh-CN"/>
          <w:rPrChange w:id="345" w:author="四季雨" w:date="2024-11-22T23:31:03Z">
            <w:rPr>
              <w:rFonts w:hint="eastAsia"/>
              <w:vertAlign w:val="subscript"/>
              <w:lang w:val="en-US" w:eastAsia="zh-CN"/>
            </w:rPr>
          </w:rPrChange>
        </w:rPr>
        <w:t>3</w:t>
      </w:r>
      <w:r>
        <w:rPr>
          <w:rFonts w:hint="eastAsia"/>
          <w:sz w:val="20"/>
          <w:rPrChange w:id="346" w:author="四季雨" w:date="2024-11-22T23:31:03Z">
            <w:rPr>
              <w:rFonts w:hint="eastAsia"/>
            </w:rPr>
          </w:rPrChange>
        </w:rPr>
        <w:t xml:space="preserve"> and</w:t>
      </w:r>
      <w:r>
        <w:rPr>
          <w:rFonts w:hint="default"/>
          <w:sz w:val="20"/>
          <w:rPrChange w:id="347" w:author="四季雨" w:date="2024-11-22T23:31:03Z">
            <w:rPr>
              <w:rFonts w:hint="default"/>
            </w:rPr>
          </w:rPrChange>
        </w:rPr>
        <w:t xml:space="preserve"> </w:t>
      </w:r>
      <w:r>
        <w:rPr>
          <w:rFonts w:hint="default"/>
          <w:i/>
          <w:iCs/>
          <w:sz w:val="20"/>
          <w:rPrChange w:id="348" w:author="四季雨" w:date="2024-11-22T23:31:03Z">
            <w:rPr>
              <w:rFonts w:hint="default"/>
              <w:i/>
              <w:iCs/>
            </w:rPr>
          </w:rPrChange>
        </w:rPr>
        <w:t>α</w:t>
      </w:r>
      <w:r>
        <w:rPr>
          <w:rFonts w:hint="eastAsia"/>
          <w:sz w:val="20"/>
          <w:vertAlign w:val="subscript"/>
          <w:lang w:val="en-US" w:eastAsia="zh-CN"/>
          <w:rPrChange w:id="349" w:author="四季雨" w:date="2024-11-22T23:31:03Z">
            <w:rPr>
              <w:rFonts w:hint="eastAsia"/>
              <w:vertAlign w:val="subscript"/>
              <w:lang w:val="en-US" w:eastAsia="zh-CN"/>
            </w:rPr>
          </w:rPrChange>
        </w:rPr>
        <w:t>4</w:t>
      </w:r>
      <w:r>
        <w:rPr>
          <w:rFonts w:hint="eastAsia"/>
          <w:sz w:val="20"/>
          <w:rPrChange w:id="350" w:author="四季雨" w:date="2024-11-22T23:31:03Z">
            <w:rPr>
              <w:rFonts w:hint="eastAsia"/>
            </w:rPr>
          </w:rPrChange>
        </w:rPr>
        <w:t>.</w:t>
      </w:r>
    </w:p>
    <w:p w14:paraId="7F9F5140">
      <w:pPr>
        <w:tabs>
          <w:tab w:val="left" w:pos="2186"/>
          <w:tab w:val="left" w:pos="3644"/>
          <w:tab w:val="left" w:pos="7107"/>
        </w:tabs>
        <w:spacing w:before="162" w:beforeLines="50" w:after="162" w:afterLines="50"/>
        <w:ind w:firstLineChars="0"/>
        <w:jc w:val="right"/>
        <w:rPr>
          <w:rFonts w:hint="default"/>
          <w:lang w:val="en-US" w:eastAsia="zh-CN"/>
        </w:rPr>
        <w:pPrChange w:id="351" w:author="四季雨" w:date="2024-11-22T23:54:32Z">
          <w:pPr>
            <w:tabs>
              <w:tab w:val="left" w:pos="7107"/>
            </w:tabs>
            <w:spacing w:before="162" w:beforeLines="50" w:after="162" w:afterLines="50"/>
            <w:ind w:firstLineChars="0"/>
            <w:jc w:val="right"/>
          </w:pPr>
        </w:pPrChange>
      </w:pPr>
      <w:del w:id="352" w:author="四季雨" w:date="2024-11-22T23:50:14Z"/>
      <w:del w:id="353" w:author="四季雨" w:date="2024-11-22T23:50:14Z"/>
      <w:del w:id="354" w:author="四季雨" w:date="2024-11-22T23:50:14Z"/>
      <w:del w:id="355" w:author="四季雨" w:date="2024-11-22T23:50:14Z">
        <w:r>
          <w:rPr>
            <w:rFonts w:hint="eastAsia" w:ascii="宋体" w:hAnsi="宋体" w:eastAsia="宋体"/>
            <w:position w:val="-86"/>
            <w:szCs w:val="24"/>
          </w:rPr>
          <w:object>
            <v:shape id="_x0000_i1026" o:spt="75" type="#_x0000_t75" style="height:98.45pt;width:154.15pt;" o:ole="t" filled="f" o:preferrelative="t" stroked="f" coordsize="21600,21600">
              <v:path/>
              <v:fill on="f" focussize="0,0"/>
              <v:stroke on="f"/>
              <v:imagedata r:id="rId14" o:title=""/>
              <o:lock v:ext="edit" aspectratio="t"/>
              <w10:wrap type="none"/>
              <w10:anchorlock/>
            </v:shape>
            <o:OLEObject Type="Embed" ProgID="Equation.3" ShapeID="_x0000_i1026" DrawAspect="Content" ObjectID="_1468075726" r:id="rId13">
              <o:LockedField>false</o:LockedField>
            </o:OLEObject>
          </w:object>
        </w:r>
      </w:del>
      <w:del w:id="357" w:author="四季雨" w:date="2024-11-22T23:50:14Z"/>
      <w:ins w:id="358" w:author="四季雨" w:date="2024-11-22T23:50:24Z"/>
      <w:ins w:id="359" w:author="四季雨" w:date="2024-11-22T23:50:24Z"/>
      <w:ins w:id="360" w:author="四季雨" w:date="2024-11-22T23:50:24Z"/>
      <w:ins w:id="361" w:author="四季雨" w:date="2024-11-22T23:50:24Z">
        <w:r>
          <w:rPr>
            <w:rFonts w:hint="eastAsia" w:ascii="宋体" w:hAnsi="宋体" w:eastAsia="宋体"/>
            <w:position w:val="-86"/>
            <w:szCs w:val="24"/>
          </w:rPr>
          <w:object>
            <v:shape id="_x0000_i1027" o:spt="75" type="#_x0000_t75" style="height:98.45pt;width:154.15pt;" o:ole="t" filled="f" o:preferrelative="t" stroked="f" coordsize="21600,21600">
              <v:path/>
              <v:fill on="f" focussize="0,0"/>
              <v:stroke on="f"/>
              <v:imagedata r:id="rId14" o:title=""/>
              <o:lock v:ext="edit" aspectratio="t"/>
              <w10:wrap type="none"/>
              <w10:anchorlock/>
            </v:shape>
            <o:OLEObject Type="Embed" ProgID="Equation.3" ShapeID="_x0000_i1027" DrawAspect="Content" ObjectID="_1468075727" r:id="rId15">
              <o:LockedField>false</o:LockedField>
            </o:OLEObject>
          </w:object>
        </w:r>
      </w:ins>
      <w:ins w:id="363" w:author="四季雨" w:date="2024-11-22T23:50:24Z"/>
      <w:ins w:id="364" w:author="四季雨" w:date="2024-11-22T23:54:19Z">
        <w:r>
          <w:rPr>
            <w:rFonts w:hint="eastAsia" w:ascii="宋体" w:hAnsi="宋体"/>
            <w:position w:val="-86"/>
            <w:szCs w:val="24"/>
            <w:lang w:val="en-US" w:eastAsia="zh-CN"/>
          </w:rPr>
          <w:tab/>
        </w:r>
      </w:ins>
      <w:del w:id="365" w:author="四季雨" w:date="2024-11-22T23:50:20Z">
        <w:r>
          <w:rPr>
            <w:rFonts w:hint="eastAsia" w:ascii="宋体" w:hAnsi="宋体"/>
            <w:position w:val="-86"/>
            <w:szCs w:val="24"/>
            <w:lang w:val="en-US" w:eastAsia="zh-CN"/>
          </w:rPr>
          <w:tab/>
        </w:r>
      </w:del>
      <w:r>
        <w:rPr>
          <w:rFonts w:hint="default" w:ascii="Times New Roman" w:hAnsi="Times New Roman" w:cs="Times New Roman"/>
          <w:position w:val="-86"/>
          <w:szCs w:val="24"/>
          <w:lang w:val="en-US" w:eastAsia="zh-CN"/>
        </w:rPr>
        <w:t>(1)</w:t>
      </w:r>
    </w:p>
    <w:p w14:paraId="3690043F">
      <w:pPr>
        <w:ind w:firstLine="420" w:firstLineChars="0"/>
        <w:jc w:val="both"/>
        <w:rPr>
          <w:rFonts w:hint="eastAsia"/>
          <w:sz w:val="20"/>
          <w:rPrChange w:id="367" w:author="四季雨" w:date="2024-11-22T23:31:11Z">
            <w:rPr>
              <w:rFonts w:hint="eastAsia"/>
            </w:rPr>
          </w:rPrChange>
        </w:rPr>
        <w:pPrChange w:id="366" w:author="四季雨" w:date="2024-11-22T23:38:28Z">
          <w:pPr>
            <w:ind w:firstLine="182" w:firstLineChars="100"/>
            <w:jc w:val="both"/>
          </w:pPr>
        </w:pPrChange>
      </w:pPr>
      <w:r>
        <w:rPr>
          <w:rFonts w:hint="eastAsia"/>
          <w:sz w:val="20"/>
          <w:rPrChange w:id="368" w:author="四季雨" w:date="2024-11-22T23:31:11Z">
            <w:rPr>
              <w:rFonts w:hint="eastAsia"/>
            </w:rPr>
          </w:rPrChange>
        </w:rPr>
        <w:t xml:space="preserve">As shown in Equation(2), where </w:t>
      </w:r>
      <w:r>
        <w:rPr>
          <w:rFonts w:hint="eastAsia"/>
          <w:i/>
          <w:iCs/>
          <w:sz w:val="20"/>
          <w:rPrChange w:id="369" w:author="四季雨" w:date="2024-11-22T23:31:11Z">
            <w:rPr>
              <w:rFonts w:hint="eastAsia"/>
              <w:i/>
              <w:iCs/>
            </w:rPr>
          </w:rPrChange>
        </w:rPr>
        <w:t>X</w:t>
      </w:r>
      <w:r>
        <w:rPr>
          <w:rFonts w:hint="eastAsia"/>
          <w:sz w:val="20"/>
          <w:vertAlign w:val="subscript"/>
          <w:rPrChange w:id="370" w:author="四季雨" w:date="2024-11-22T23:31:11Z">
            <w:rPr>
              <w:rFonts w:hint="eastAsia"/>
              <w:vertAlign w:val="subscript"/>
            </w:rPr>
          </w:rPrChange>
        </w:rPr>
        <w:t>(</w:t>
      </w:r>
      <w:r>
        <w:rPr>
          <w:rFonts w:hint="eastAsia"/>
          <w:i/>
          <w:iCs/>
          <w:sz w:val="20"/>
          <w:vertAlign w:val="subscript"/>
          <w:rPrChange w:id="371" w:author="四季雨" w:date="2024-11-22T23:31:11Z">
            <w:rPr>
              <w:rFonts w:hint="eastAsia"/>
              <w:i/>
              <w:iCs/>
              <w:vertAlign w:val="subscript"/>
            </w:rPr>
          </w:rPrChange>
        </w:rPr>
        <w:t>c</w:t>
      </w:r>
      <w:r>
        <w:rPr>
          <w:rFonts w:hint="eastAsia"/>
          <w:sz w:val="20"/>
          <w:vertAlign w:val="subscript"/>
          <w:rPrChange w:id="372" w:author="四季雨" w:date="2024-11-22T23:31:11Z">
            <w:rPr>
              <w:rFonts w:hint="eastAsia"/>
              <w:vertAlign w:val="subscript"/>
            </w:rPr>
          </w:rPrChange>
        </w:rPr>
        <w:t>,</w:t>
      </w:r>
      <w:r>
        <w:rPr>
          <w:rFonts w:hint="eastAsia"/>
          <w:sz w:val="20"/>
          <w:vertAlign w:val="subscript"/>
          <w:lang w:val="en-US" w:eastAsia="zh-CN"/>
          <w:rPrChange w:id="373" w:author="四季雨" w:date="2024-11-22T23:31:11Z">
            <w:rPr>
              <w:rFonts w:hint="eastAsia"/>
              <w:vertAlign w:val="subscript"/>
              <w:lang w:val="en-US" w:eastAsia="zh-CN"/>
            </w:rPr>
          </w:rPrChange>
        </w:rPr>
        <w:t xml:space="preserve"> </w:t>
      </w:r>
      <w:r>
        <w:rPr>
          <w:rFonts w:hint="eastAsia"/>
          <w:i/>
          <w:iCs/>
          <w:sz w:val="20"/>
          <w:vertAlign w:val="subscript"/>
          <w:rPrChange w:id="374" w:author="四季雨" w:date="2024-11-22T23:31:11Z">
            <w:rPr>
              <w:rFonts w:hint="eastAsia"/>
              <w:i/>
              <w:iCs/>
              <w:vertAlign w:val="subscript"/>
            </w:rPr>
          </w:rPrChange>
        </w:rPr>
        <w:t>i</w:t>
      </w:r>
      <w:r>
        <w:rPr>
          <w:rFonts w:hint="eastAsia"/>
          <w:sz w:val="20"/>
          <w:vertAlign w:val="subscript"/>
          <w:rPrChange w:id="375" w:author="四季雨" w:date="2024-11-22T23:31:11Z">
            <w:rPr>
              <w:rFonts w:hint="eastAsia"/>
              <w:vertAlign w:val="subscript"/>
            </w:rPr>
          </w:rPrChange>
        </w:rPr>
        <w:t>,</w:t>
      </w:r>
      <w:r>
        <w:rPr>
          <w:rFonts w:hint="eastAsia"/>
          <w:sz w:val="20"/>
          <w:vertAlign w:val="subscript"/>
          <w:lang w:val="en-US" w:eastAsia="zh-CN"/>
          <w:rPrChange w:id="376" w:author="四季雨" w:date="2024-11-22T23:31:11Z">
            <w:rPr>
              <w:rFonts w:hint="eastAsia"/>
              <w:vertAlign w:val="subscript"/>
              <w:lang w:val="en-US" w:eastAsia="zh-CN"/>
            </w:rPr>
          </w:rPrChange>
        </w:rPr>
        <w:t xml:space="preserve"> </w:t>
      </w:r>
      <w:r>
        <w:rPr>
          <w:rFonts w:hint="eastAsia"/>
          <w:i/>
          <w:iCs/>
          <w:sz w:val="20"/>
          <w:vertAlign w:val="subscript"/>
          <w:rPrChange w:id="377" w:author="四季雨" w:date="2024-11-22T23:31:11Z">
            <w:rPr>
              <w:rFonts w:hint="eastAsia"/>
              <w:i/>
              <w:iCs/>
              <w:vertAlign w:val="subscript"/>
            </w:rPr>
          </w:rPrChange>
        </w:rPr>
        <w:t>j</w:t>
      </w:r>
      <w:r>
        <w:rPr>
          <w:rFonts w:hint="eastAsia"/>
          <w:sz w:val="20"/>
          <w:vertAlign w:val="subscript"/>
          <w:lang w:val="en-US" w:eastAsia="zh-CN"/>
          <w:rPrChange w:id="378" w:author="四季雨" w:date="2024-11-22T23:31:11Z">
            <w:rPr>
              <w:rFonts w:hint="eastAsia"/>
              <w:vertAlign w:val="subscript"/>
              <w:lang w:val="en-US" w:eastAsia="zh-CN"/>
            </w:rPr>
          </w:rPrChange>
        </w:rPr>
        <w:t xml:space="preserve"> </w:t>
      </w:r>
      <w:r>
        <w:rPr>
          <w:rFonts w:hint="eastAsia"/>
          <w:sz w:val="20"/>
          <w:vertAlign w:val="subscript"/>
          <w:rPrChange w:id="379" w:author="四季雨" w:date="2024-11-22T23:31:11Z">
            <w:rPr>
              <w:rFonts w:hint="eastAsia"/>
              <w:vertAlign w:val="subscript"/>
            </w:rPr>
          </w:rPrChange>
        </w:rPr>
        <w:t>)</w:t>
      </w:r>
      <w:r>
        <w:rPr>
          <w:rFonts w:hint="eastAsia"/>
          <w:sz w:val="20"/>
          <w:rPrChange w:id="380" w:author="四季雨" w:date="2024-11-22T23:31:11Z">
            <w:rPr>
              <w:rFonts w:hint="eastAsia"/>
            </w:rPr>
          </w:rPrChange>
        </w:rPr>
        <w:t xml:space="preserve"> denotes the filter value at the position (</w:t>
      </w:r>
      <w:r>
        <w:rPr>
          <w:rFonts w:hint="eastAsia"/>
          <w:i/>
          <w:iCs/>
          <w:sz w:val="20"/>
          <w:rPrChange w:id="381" w:author="四季雨" w:date="2024-11-22T23:31:11Z">
            <w:rPr>
              <w:rFonts w:hint="eastAsia"/>
              <w:i/>
              <w:iCs/>
            </w:rPr>
          </w:rPrChange>
        </w:rPr>
        <w:t>i</w:t>
      </w:r>
      <w:r>
        <w:rPr>
          <w:rFonts w:hint="eastAsia"/>
          <w:sz w:val="20"/>
          <w:rPrChange w:id="382" w:author="四季雨" w:date="2024-11-22T23:31:11Z">
            <w:rPr>
              <w:rFonts w:hint="eastAsia"/>
            </w:rPr>
          </w:rPrChange>
        </w:rPr>
        <w:t>,</w:t>
      </w:r>
      <w:r>
        <w:rPr>
          <w:rFonts w:hint="eastAsia"/>
          <w:sz w:val="20"/>
          <w:lang w:val="en-US" w:eastAsia="zh-CN"/>
          <w:rPrChange w:id="383" w:author="四季雨" w:date="2024-11-22T23:31:11Z">
            <w:rPr>
              <w:rFonts w:hint="eastAsia"/>
              <w:lang w:val="en-US" w:eastAsia="zh-CN"/>
            </w:rPr>
          </w:rPrChange>
        </w:rPr>
        <w:t xml:space="preserve"> </w:t>
      </w:r>
      <w:r>
        <w:rPr>
          <w:rFonts w:hint="eastAsia"/>
          <w:i/>
          <w:iCs/>
          <w:sz w:val="20"/>
          <w:rPrChange w:id="384" w:author="四季雨" w:date="2024-11-22T23:31:11Z">
            <w:rPr>
              <w:rFonts w:hint="eastAsia"/>
              <w:i/>
              <w:iCs/>
            </w:rPr>
          </w:rPrChange>
        </w:rPr>
        <w:t>j</w:t>
      </w:r>
      <w:r>
        <w:rPr>
          <w:rFonts w:hint="eastAsia"/>
          <w:sz w:val="20"/>
          <w:lang w:val="en-US" w:eastAsia="zh-CN"/>
          <w:rPrChange w:id="385" w:author="四季雨" w:date="2024-11-22T23:31:11Z">
            <w:rPr>
              <w:rFonts w:hint="eastAsia"/>
              <w:lang w:val="en-US" w:eastAsia="zh-CN"/>
            </w:rPr>
          </w:rPrChange>
        </w:rPr>
        <w:t xml:space="preserve"> </w:t>
      </w:r>
      <w:r>
        <w:rPr>
          <w:rFonts w:hint="eastAsia"/>
          <w:sz w:val="20"/>
          <w:rPrChange w:id="386" w:author="四季雨" w:date="2024-11-22T23:31:11Z">
            <w:rPr>
              <w:rFonts w:hint="eastAsia"/>
            </w:rPr>
          </w:rPrChange>
        </w:rPr>
        <w:t>)</w:t>
      </w:r>
      <w:r>
        <w:rPr>
          <w:rFonts w:hint="eastAsia"/>
          <w:sz w:val="20"/>
          <w:lang w:val="en-US" w:eastAsia="zh-CN"/>
          <w:rPrChange w:id="387" w:author="四季雨" w:date="2024-11-22T23:31:11Z">
            <w:rPr>
              <w:rFonts w:hint="eastAsia"/>
              <w:lang w:val="en-US" w:eastAsia="zh-CN"/>
            </w:rPr>
          </w:rPrChange>
        </w:rPr>
        <w:t xml:space="preserve"> </w:t>
      </w:r>
      <w:r>
        <w:rPr>
          <w:rFonts w:hint="eastAsia"/>
          <w:sz w:val="20"/>
          <w:rPrChange w:id="388" w:author="四季雨" w:date="2024-11-22T23:31:11Z">
            <w:rPr>
              <w:rFonts w:hint="eastAsia"/>
            </w:rPr>
          </w:rPrChange>
        </w:rPr>
        <w:t xml:space="preserve">of the image c channel. The filter value of each point </w:t>
      </w:r>
      <w:r>
        <w:rPr>
          <w:rFonts w:hint="eastAsia"/>
          <w:sz w:val="20"/>
          <w:lang w:val="en-US" w:eastAsia="zh-CN"/>
          <w:rPrChange w:id="389" w:author="四季雨" w:date="2024-11-22T23:31:11Z">
            <w:rPr>
              <w:rFonts w:hint="eastAsia"/>
              <w:lang w:val="en-US" w:eastAsia="zh-CN"/>
            </w:rPr>
          </w:rPrChange>
        </w:rPr>
        <w:t>constitutes the filter map of that channel</w:t>
      </w:r>
      <w:r>
        <w:rPr>
          <w:rFonts w:hint="eastAsia"/>
          <w:sz w:val="20"/>
          <w:rPrChange w:id="390" w:author="四季雨" w:date="2024-11-22T23:31:11Z">
            <w:rPr>
              <w:rFonts w:hint="eastAsia"/>
            </w:rPr>
          </w:rPrChange>
        </w:rPr>
        <w:t>.</w:t>
      </w:r>
      <w:r>
        <w:rPr>
          <w:rFonts w:hint="eastAsia"/>
          <w:sz w:val="20"/>
          <w:lang w:val="en-US" w:eastAsia="zh-CN"/>
          <w:rPrChange w:id="391" w:author="四季雨" w:date="2024-11-22T23:31:11Z">
            <w:rPr>
              <w:rFonts w:hint="eastAsia"/>
              <w:lang w:val="en-US" w:eastAsia="zh-CN"/>
            </w:rPr>
          </w:rPrChange>
        </w:rPr>
        <w:t xml:space="preserve"> </w:t>
      </w:r>
      <w:r>
        <w:rPr>
          <w:rFonts w:hint="eastAsia"/>
          <w:sz w:val="20"/>
          <w:rPrChange w:id="392" w:author="四季雨" w:date="2024-11-22T23:31:11Z">
            <w:rPr>
              <w:rFonts w:hint="eastAsia"/>
            </w:rPr>
          </w:rPrChange>
        </w:rPr>
        <w:t xml:space="preserve">MaxSel </w:t>
      </w:r>
      <w:r>
        <w:rPr>
          <w:rFonts w:hint="eastAsia"/>
          <w:sz w:val="20"/>
          <w:lang w:val="en-US" w:eastAsia="zh-CN"/>
          <w:rPrChange w:id="393" w:author="四季雨" w:date="2024-11-22T23:31:11Z">
            <w:rPr>
              <w:rFonts w:hint="eastAsia"/>
              <w:lang w:val="en-US" w:eastAsia="zh-CN"/>
            </w:rPr>
          </w:rPrChange>
        </w:rPr>
        <w:t>concancat</w:t>
      </w:r>
      <w:r>
        <w:rPr>
          <w:rFonts w:hint="eastAsia"/>
          <w:sz w:val="20"/>
          <w:rPrChange w:id="394" w:author="四季雨" w:date="2024-11-22T23:31:11Z">
            <w:rPr>
              <w:rFonts w:hint="eastAsia"/>
            </w:rPr>
          </w:rPrChange>
        </w:rPr>
        <w:t xml:space="preserve"> the filter maps of the three channels to form the filter map </w:t>
      </w:r>
      <w:r>
        <w:rPr>
          <w:rFonts w:hint="eastAsia"/>
          <w:i/>
          <w:iCs/>
          <w:sz w:val="20"/>
          <w:rPrChange w:id="395" w:author="四季雨" w:date="2024-11-22T23:31:11Z">
            <w:rPr>
              <w:rFonts w:hint="eastAsia"/>
              <w:i/>
              <w:iCs/>
            </w:rPr>
          </w:rPrChange>
        </w:rPr>
        <w:t>F</w:t>
      </w:r>
      <w:r>
        <w:rPr>
          <w:rFonts w:hint="eastAsia"/>
          <w:i/>
          <w:iCs/>
          <w:sz w:val="20"/>
          <w:vertAlign w:val="subscript"/>
          <w:rPrChange w:id="396" w:author="四季雨" w:date="2024-11-22T23:31:11Z">
            <w:rPr>
              <w:rFonts w:hint="eastAsia"/>
              <w:i/>
              <w:iCs/>
              <w:vertAlign w:val="subscript"/>
            </w:rPr>
          </w:rPrChange>
        </w:rPr>
        <w:t>in</w:t>
      </w:r>
      <w:r>
        <w:rPr>
          <w:rFonts w:hint="eastAsia"/>
          <w:sz w:val="20"/>
          <w:lang w:val="en-US" w:eastAsia="zh-CN"/>
          <w:rPrChange w:id="397" w:author="四季雨" w:date="2024-11-22T23:31:11Z">
            <w:rPr>
              <w:rFonts w:hint="eastAsia"/>
              <w:lang w:val="en-US" w:eastAsia="zh-CN"/>
            </w:rPr>
          </w:rPrChange>
        </w:rPr>
        <w:t>∈R</w:t>
      </w:r>
      <w:r>
        <w:rPr>
          <w:rFonts w:hint="eastAsia"/>
          <w:sz w:val="20"/>
          <w:vertAlign w:val="superscript"/>
          <w:lang w:val="en-US" w:eastAsia="zh-CN"/>
          <w:rPrChange w:id="398" w:author="四季雨" w:date="2024-11-22T23:31:11Z">
            <w:rPr>
              <w:rFonts w:hint="eastAsia"/>
              <w:vertAlign w:val="superscript"/>
              <w:lang w:val="en-US" w:eastAsia="zh-CN"/>
            </w:rPr>
          </w:rPrChange>
        </w:rPr>
        <w:t>3</w:t>
      </w:r>
      <w:r>
        <w:rPr>
          <w:rFonts w:hint="eastAsia"/>
          <w:sz w:val="20"/>
          <w:vertAlign w:val="superscript"/>
          <w:rPrChange w:id="399" w:author="四季雨" w:date="2024-11-22T23:31:11Z">
            <w:rPr>
              <w:rFonts w:hint="eastAsia"/>
              <w:vertAlign w:val="superscript"/>
            </w:rPr>
          </w:rPrChange>
        </w:rPr>
        <w:t>×</w:t>
      </w:r>
      <w:r>
        <w:rPr>
          <w:rFonts w:hint="eastAsia"/>
          <w:i/>
          <w:iCs/>
          <w:sz w:val="20"/>
          <w:vertAlign w:val="superscript"/>
          <w:rPrChange w:id="400" w:author="四季雨" w:date="2024-11-22T23:31:11Z">
            <w:rPr>
              <w:rFonts w:hint="eastAsia"/>
              <w:i/>
              <w:iCs/>
              <w:vertAlign w:val="superscript"/>
            </w:rPr>
          </w:rPrChange>
        </w:rPr>
        <w:t>H×W</w:t>
      </w:r>
      <w:r>
        <w:rPr>
          <w:rFonts w:hint="eastAsia"/>
          <w:sz w:val="20"/>
          <w:rPrChange w:id="401" w:author="四季雨" w:date="2024-11-22T23:31:11Z">
            <w:rPr>
              <w:rFonts w:hint="eastAsia"/>
            </w:rPr>
          </w:rPrChange>
        </w:rPr>
        <w:t xml:space="preserve"> .</w:t>
      </w:r>
    </w:p>
    <w:p w14:paraId="2BF67A38">
      <w:pPr>
        <w:tabs>
          <w:tab w:val="left" w:pos="3460"/>
          <w:tab w:val="left" w:pos="7107"/>
        </w:tabs>
        <w:ind w:firstLineChars="0"/>
        <w:jc w:val="right"/>
        <w:rPr>
          <w:rFonts w:hint="default"/>
          <w:lang w:val="en-US" w:eastAsia="zh-CN"/>
        </w:rPr>
        <w:pPrChange w:id="402" w:author="四季雨" w:date="2024-11-22T23:54:53Z">
          <w:pPr>
            <w:tabs>
              <w:tab w:val="left" w:pos="7107"/>
            </w:tabs>
            <w:ind w:firstLineChars="0"/>
            <w:jc w:val="right"/>
          </w:pPr>
        </w:pPrChange>
      </w:pPr>
      <w:r>
        <w:rPr>
          <w:rFonts w:hint="eastAsia" w:ascii="宋体" w:hAnsi="宋体" w:eastAsia="宋体"/>
          <w:position w:val="-16"/>
          <w:szCs w:val="24"/>
        </w:rPr>
        <w:object>
          <v:shape id="_x0000_i1028" o:spt="75" type="#_x0000_t75" style="height:20pt;width:125pt;" o:ole="t" filled="f" o:preferrelative="t" stroked="f" coordsize="21600,21600">
            <v:path/>
            <v:fill on="f" focussize="0,0"/>
            <v:stroke on="f"/>
            <v:imagedata r:id="rId17" o:title=""/>
            <o:lock v:ext="edit" aspectratio="t"/>
            <w10:wrap type="none"/>
            <w10:anchorlock/>
          </v:shape>
          <o:OLEObject Type="Embed" ProgID="Equation.3" ShapeID="_x0000_i1028" DrawAspect="Content" ObjectID="_1468075728" r:id="rId16">
            <o:LockedField>false</o:LockedField>
          </o:OLEObject>
        </w:object>
      </w:r>
      <w:ins w:id="403" w:author="四季雨" w:date="2024-11-22T23:54:40Z">
        <w:r>
          <w:rPr>
            <w:rFonts w:hint="eastAsia" w:ascii="宋体" w:hAnsi="宋体"/>
            <w:position w:val="-16"/>
            <w:szCs w:val="24"/>
            <w:lang w:val="en-US" w:eastAsia="zh-CN"/>
          </w:rPr>
          <w:tab/>
        </w:r>
      </w:ins>
      <w:del w:id="404" w:author="四季雨" w:date="2024-11-22T23:50:34Z">
        <w:r>
          <w:rPr>
            <w:rFonts w:hint="eastAsia" w:ascii="宋体" w:hAnsi="宋体"/>
            <w:position w:val="-16"/>
            <w:szCs w:val="24"/>
            <w:lang w:val="en-US" w:eastAsia="zh-CN"/>
          </w:rPr>
          <w:tab/>
        </w:r>
      </w:del>
      <w:r>
        <w:rPr>
          <w:rFonts w:hint="default" w:ascii="Times New Roman" w:hAnsi="Times New Roman" w:cs="Times New Roman"/>
          <w:position w:val="-16"/>
          <w:szCs w:val="24"/>
          <w:lang w:val="en-US" w:eastAsia="zh-CN"/>
        </w:rPr>
        <w:t>(2)</w:t>
      </w:r>
    </w:p>
    <w:p w14:paraId="49B071E3">
      <w:pPr>
        <w:spacing w:after="161" w:afterLines="50"/>
        <w:ind w:firstLine="420" w:firstLineChars="0"/>
        <w:jc w:val="both"/>
        <w:rPr>
          <w:rFonts w:hint="eastAsia"/>
        </w:rPr>
        <w:pPrChange w:id="405" w:author="四季雨" w:date="2024-11-22T23:38:31Z">
          <w:pPr>
            <w:spacing w:after="161" w:afterLines="50"/>
            <w:ind w:firstLine="182" w:firstLineChars="100"/>
            <w:jc w:val="both"/>
          </w:pPr>
        </w:pPrChange>
      </w:pPr>
      <w:r>
        <w:rPr>
          <w:rFonts w:hint="eastAsia"/>
          <w:sz w:val="20"/>
          <w:rPrChange w:id="406" w:author="四季雨" w:date="2024-11-22T23:31:19Z">
            <w:rPr>
              <w:rFonts w:hint="eastAsia"/>
            </w:rPr>
          </w:rPrChange>
        </w:rPr>
        <w:t>As shown in Fig.</w:t>
      </w:r>
      <w:del w:id="407" w:author="四季雨" w:date="2024-11-23T00:27:40Z">
        <w:r>
          <w:rPr>
            <w:rFonts w:hint="eastAsia"/>
            <w:sz w:val="20"/>
            <w:rPrChange w:id="408" w:author="四季雨" w:date="2024-11-22T23:31:19Z">
              <w:rPr>
                <w:rFonts w:hint="eastAsia"/>
              </w:rPr>
            </w:rPrChange>
          </w:rPr>
          <w:delText xml:space="preserve"> </w:delText>
        </w:r>
      </w:del>
      <w:r>
        <w:rPr>
          <w:rFonts w:hint="eastAsia"/>
          <w:sz w:val="20"/>
          <w:rPrChange w:id="409" w:author="四季雨" w:date="2024-11-22T23:31:19Z">
            <w:rPr>
              <w:rFonts w:hint="eastAsia"/>
            </w:rPr>
          </w:rPrChange>
        </w:rPr>
        <w:t>3, the first column displays the real image from the Wang dataset[23]. The second column shows the filter map obtained using the Prewitt operator as the convolution kernel. The third column presents the filter map obtained by applying the Laplacian operator as the convolution kernel, and the fourth column illustrates the filter map obtained using MaxSel. The filter map generated by MaxSel is more detailed and complete, which allows the algorithm to learn more comprehensive features from it</w:t>
      </w:r>
      <w:r>
        <w:rPr>
          <w:rFonts w:hint="eastAsia"/>
          <w:sz w:val="20"/>
          <w:lang w:val="en-US" w:eastAsia="zh-CN"/>
          <w:rPrChange w:id="410" w:author="四季雨" w:date="2024-11-22T23:31:19Z">
            <w:rPr>
              <w:rFonts w:hint="eastAsia"/>
              <w:lang w:val="en-US" w:eastAsia="zh-CN"/>
            </w:rPr>
          </w:rPrChange>
        </w:rPr>
        <w:t>.</w:t>
      </w:r>
    </w:p>
    <w:p w14:paraId="67F915D5">
      <w:pPr>
        <w:spacing w:before="162" w:beforeLines="50" w:after="162" w:afterLines="50"/>
        <w:ind w:firstLineChars="0"/>
        <w:outlineLvl w:val="9"/>
        <w:rPr>
          <w:ins w:id="411" w:author="四季雨" w:date="2024-11-22T23:55:41Z"/>
          <w:rFonts w:ascii="Times New Roman" w:hAnsi="Times New Roman" w:cs="Times New Roman"/>
          <w:b/>
          <w:bCs/>
          <w:sz w:val="21"/>
          <w:szCs w:val="21"/>
        </w:rPr>
      </w:pPr>
      <w:ins w:id="412" w:author="四季雨" w:date="2024-11-22T23:55:41Z">
        <w:r>
          <w:rPr>
            <w:rFonts w:hint="default" w:ascii="Times New Roman" w:hAnsi="Times New Roman" w:cs="Times New Roman"/>
            <w:b/>
            <w:bCs/>
            <w:sz w:val="21"/>
            <w:szCs w:val="21"/>
            <w:lang w:val="en-US" w:eastAsia="zh-CN"/>
          </w:rPr>
          <w:t xml:space="preserve">2.3 </w:t>
        </w:r>
      </w:ins>
      <w:ins w:id="413" w:author="四季雨" w:date="2024-11-22T23:55:41Z">
        <w:r>
          <w:rPr>
            <w:rFonts w:hint="default" w:ascii="Times New Roman" w:hAnsi="Times New Roman" w:cs="Times New Roman"/>
            <w:b/>
            <w:bCs/>
            <w:sz w:val="21"/>
            <w:szCs w:val="21"/>
          </w:rPr>
          <w:t xml:space="preserve">MResNet </w:t>
        </w:r>
      </w:ins>
      <w:ins w:id="414" w:author="四季雨" w:date="2024-11-22T23:55:41Z">
        <w:r>
          <w:rPr>
            <w:rFonts w:hint="default" w:ascii="Times New Roman" w:hAnsi="Times New Roman" w:cs="Times New Roman"/>
            <w:b/>
            <w:bCs/>
            <w:sz w:val="21"/>
            <w:szCs w:val="21"/>
            <w:lang w:val="en-US" w:eastAsia="zh-CN"/>
          </w:rPr>
          <w:t>f</w:t>
        </w:r>
      </w:ins>
      <w:ins w:id="415" w:author="四季雨" w:date="2024-11-22T23:55:41Z">
        <w:r>
          <w:rPr>
            <w:rFonts w:hint="default" w:ascii="Times New Roman" w:hAnsi="Times New Roman" w:cs="Times New Roman"/>
            <w:b/>
            <w:bCs/>
            <w:sz w:val="21"/>
            <w:szCs w:val="21"/>
          </w:rPr>
          <w:t xml:space="preserve">eature </w:t>
        </w:r>
      </w:ins>
      <w:ins w:id="416" w:author="四季雨" w:date="2024-11-22T23:55:41Z">
        <w:r>
          <w:rPr>
            <w:rFonts w:hint="default" w:ascii="Times New Roman" w:hAnsi="Times New Roman" w:cs="Times New Roman"/>
            <w:b/>
            <w:bCs/>
            <w:sz w:val="21"/>
            <w:szCs w:val="21"/>
            <w:lang w:val="en-US" w:eastAsia="zh-CN"/>
          </w:rPr>
          <w:t>e</w:t>
        </w:r>
      </w:ins>
      <w:ins w:id="417" w:author="四季雨" w:date="2024-11-22T23:55:41Z">
        <w:r>
          <w:rPr>
            <w:rFonts w:hint="default" w:ascii="Times New Roman" w:hAnsi="Times New Roman" w:cs="Times New Roman"/>
            <w:b/>
            <w:bCs/>
            <w:sz w:val="21"/>
            <w:szCs w:val="21"/>
          </w:rPr>
          <w:t xml:space="preserve">xtraction </w:t>
        </w:r>
      </w:ins>
      <w:ins w:id="418" w:author="四季雨" w:date="2024-11-22T23:55:41Z">
        <w:r>
          <w:rPr>
            <w:rFonts w:hint="default" w:ascii="Times New Roman" w:hAnsi="Times New Roman" w:cs="Times New Roman"/>
            <w:b/>
            <w:bCs/>
            <w:sz w:val="21"/>
            <w:szCs w:val="21"/>
            <w:lang w:val="en-US" w:eastAsia="zh-CN"/>
          </w:rPr>
          <w:t>n</w:t>
        </w:r>
      </w:ins>
      <w:ins w:id="419" w:author="四季雨" w:date="2024-11-22T23:55:41Z">
        <w:r>
          <w:rPr>
            <w:rFonts w:hint="default" w:ascii="Times New Roman" w:hAnsi="Times New Roman" w:cs="Times New Roman"/>
            <w:b/>
            <w:bCs/>
            <w:sz w:val="21"/>
            <w:szCs w:val="21"/>
          </w:rPr>
          <w:t>etwork</w:t>
        </w:r>
      </w:ins>
    </w:p>
    <w:p w14:paraId="3DF47507">
      <w:pPr>
        <w:rPr>
          <w:ins w:id="420" w:author="四季雨" w:date="2024-11-22T23:55:41Z"/>
          <w:sz w:val="20"/>
        </w:rPr>
      </w:pPr>
      <w:ins w:id="421" w:author="四季雨" w:date="2024-11-22T23:55:41Z">
        <w:r>
          <w:rPr>
            <w:rFonts w:hint="eastAsia"/>
            <w:sz w:val="20"/>
          </w:rPr>
          <w:t xml:space="preserve">As shown in Fig.4, MResNet is an improved version of ResNet, with five additional MA blocks consisting of a maximum pooling filter layer, a mean filter layer, and a residual layer. MResNet replaces the mean pooling in the final output with maximum pooling, which is used to select the most significant features for detecting the </w:t>
        </w:r>
      </w:ins>
      <w:ins w:id="422" w:author="四季雨" w:date="2024-11-22T23:55:41Z">
        <w:r>
          <w:rPr>
            <w:rFonts w:hint="eastAsia"/>
            <w:sz w:val="20"/>
            <w:lang w:val="en-US" w:eastAsia="zh-CN"/>
          </w:rPr>
          <w:t>GAN-</w:t>
        </w:r>
      </w:ins>
      <w:ins w:id="423" w:author="四季雨" w:date="2024-11-22T23:55:41Z">
        <w:r>
          <w:rPr>
            <w:rFonts w:hint="eastAsia"/>
            <w:sz w:val="20"/>
          </w:rPr>
          <w:t>generated images.</w:t>
        </w:r>
      </w:ins>
    </w:p>
    <w:p w14:paraId="44CCFC80">
      <w:pPr>
        <w:tabs>
          <w:tab w:val="left" w:pos="3827"/>
        </w:tabs>
        <w:spacing w:before="0" w:beforeLines="0"/>
        <w:ind w:firstLine="420" w:firstLineChars="0"/>
        <w:rPr>
          <w:ins w:id="425" w:author="四季雨" w:date="2024-11-22T23:56:11Z"/>
          <w:rFonts w:hint="eastAsia"/>
          <w:sz w:val="20"/>
        </w:rPr>
        <w:pPrChange w:id="424" w:author="四季雨" w:date="2024-11-22T23:57:01Z">
          <w:pPr>
            <w:spacing w:before="0" w:beforeLines="0"/>
            <w:ind w:firstLine="420" w:firstLineChars="0"/>
          </w:pPr>
        </w:pPrChange>
      </w:pPr>
      <w:ins w:id="426" w:author="四季雨" w:date="2024-11-22T23:56:11Z">
        <w:r>
          <w:rPr>
            <w:rFonts w:hint="eastAsia"/>
            <w:sz w:val="20"/>
          </w:rPr>
          <w:t xml:space="preserve">MA block </w:t>
        </w:r>
      </w:ins>
      <w:ins w:id="427" w:author="四季雨" w:date="2024-11-22T23:56:11Z">
        <w:r>
          <w:rPr>
            <w:rFonts w:hint="eastAsia"/>
            <w:sz w:val="20"/>
            <w:lang w:val="en-US" w:eastAsia="zh-CN"/>
          </w:rPr>
          <w:t xml:space="preserve">is used to emphasize the local maxima in the feature map </w:t>
        </w:r>
      </w:ins>
      <w:ins w:id="428" w:author="四季雨" w:date="2024-11-22T23:56:11Z">
        <w:r>
          <w:rPr>
            <w:rFonts w:hint="eastAsia"/>
            <w:sz w:val="20"/>
          </w:rPr>
          <w:t xml:space="preserve">as shown in equation(3), where </w:t>
        </w:r>
      </w:ins>
      <w:ins w:id="429" w:author="四季雨" w:date="2024-11-22T23:56:11Z">
        <w:r>
          <w:rPr>
            <w:rFonts w:hint="default"/>
            <w:i/>
            <w:iCs/>
            <w:sz w:val="20"/>
          </w:rPr>
          <w:t>λ</w:t>
        </w:r>
      </w:ins>
      <w:ins w:id="430" w:author="四季雨" w:date="2024-11-22T23:56:11Z">
        <w:r>
          <w:rPr>
            <w:rFonts w:hint="eastAsia"/>
            <w:i/>
            <w:iCs/>
            <w:sz w:val="20"/>
          </w:rPr>
          <w:t xml:space="preserve"> </w:t>
        </w:r>
      </w:ins>
      <w:ins w:id="431" w:author="四季雨" w:date="2024-11-22T23:56:11Z">
        <w:r>
          <w:rPr>
            <w:rFonts w:hint="eastAsia"/>
            <w:sz w:val="20"/>
          </w:rPr>
          <w:t>is an updatable parameter</w:t>
        </w:r>
      </w:ins>
      <w:ins w:id="432" w:author="四季雨" w:date="2024-11-22T23:56:11Z">
        <w:r>
          <w:rPr>
            <w:rFonts w:hint="eastAsia"/>
            <w:sz w:val="20"/>
            <w:lang w:val="en-US" w:eastAsia="zh-CN"/>
          </w:rPr>
          <w:t>.</w:t>
        </w:r>
      </w:ins>
      <w:ins w:id="433" w:author="四季雨" w:date="2024-11-22T23:56:11Z">
        <w:r>
          <w:rPr>
            <w:rFonts w:hint="eastAsia"/>
            <w:sz w:val="20"/>
          </w:rPr>
          <w:t xml:space="preserve"> </w:t>
        </w:r>
      </w:ins>
      <w:ins w:id="434" w:author="四季雨" w:date="2024-11-22T23:56:11Z">
        <w:r>
          <w:rPr>
            <w:rFonts w:hint="eastAsia"/>
            <w:i/>
            <w:iCs/>
            <w:sz w:val="20"/>
          </w:rPr>
          <w:t>F</w:t>
        </w:r>
      </w:ins>
      <w:ins w:id="435" w:author="四季雨" w:date="2024-11-22T23:56:11Z">
        <w:r>
          <w:rPr>
            <w:rFonts w:hint="eastAsia"/>
            <w:i/>
            <w:iCs/>
            <w:sz w:val="20"/>
            <w:vertAlign w:val="subscript"/>
          </w:rPr>
          <w:t xml:space="preserve">in </w:t>
        </w:r>
      </w:ins>
      <w:ins w:id="436" w:author="四季雨" w:date="2024-11-22T23:56:11Z">
        <w:r>
          <w:rPr>
            <w:rFonts w:hint="eastAsia"/>
            <w:sz w:val="20"/>
          </w:rPr>
          <w:t xml:space="preserve">denotes the input features. </w:t>
        </w:r>
      </w:ins>
      <w:ins w:id="437" w:author="四季雨" w:date="2024-11-22T23:56:11Z">
        <w:r>
          <w:rPr>
            <w:rFonts w:hint="eastAsia"/>
            <w:i/>
            <w:iCs/>
            <w:sz w:val="20"/>
            <w:lang w:val="en-US" w:eastAsia="zh-CN"/>
          </w:rPr>
          <w:t>MP</w:t>
        </w:r>
      </w:ins>
      <w:ins w:id="438" w:author="四季雨" w:date="2024-11-22T23:56:11Z">
        <w:r>
          <w:rPr>
            <w:rFonts w:hint="eastAsia"/>
            <w:sz w:val="20"/>
          </w:rPr>
          <w:t xml:space="preserve"> denotes maximum pooling</w:t>
        </w:r>
      </w:ins>
      <w:ins w:id="439" w:author="四季雨" w:date="2024-11-22T23:56:11Z">
        <w:r>
          <w:rPr>
            <w:rFonts w:hint="eastAsia"/>
            <w:sz w:val="20"/>
            <w:lang w:val="en-US" w:eastAsia="zh-CN"/>
          </w:rPr>
          <w:t>.</w:t>
        </w:r>
      </w:ins>
      <w:ins w:id="440" w:author="四季雨" w:date="2024-11-22T23:56:11Z">
        <w:r>
          <w:rPr>
            <w:rFonts w:hint="eastAsia"/>
            <w:sz w:val="20"/>
          </w:rPr>
          <w:t xml:space="preserve"> </w:t>
        </w:r>
      </w:ins>
      <w:ins w:id="441" w:author="四季雨" w:date="2024-11-22T23:56:11Z">
        <w:r>
          <w:rPr>
            <w:rFonts w:hint="eastAsia"/>
            <w:i/>
            <w:iCs/>
            <w:sz w:val="20"/>
          </w:rPr>
          <w:t xml:space="preserve">AP </w:t>
        </w:r>
      </w:ins>
      <w:ins w:id="442" w:author="四季雨" w:date="2024-11-22T23:56:11Z">
        <w:r>
          <w:rPr>
            <w:rFonts w:hint="eastAsia"/>
            <w:sz w:val="20"/>
          </w:rPr>
          <w:t xml:space="preserve">denotes mean filtering. </w:t>
        </w:r>
      </w:ins>
      <w:ins w:id="443" w:author="四季雨" w:date="2024-11-22T23:56:11Z">
        <w:r>
          <w:rPr>
            <w:rFonts w:hint="eastAsia"/>
            <w:i/>
            <w:iCs/>
            <w:sz w:val="20"/>
            <w:lang w:val="en-US" w:eastAsia="zh-CN"/>
          </w:rPr>
          <w:t>Abs</w:t>
        </w:r>
      </w:ins>
      <w:ins w:id="444" w:author="四季雨" w:date="2024-11-22T23:56:11Z">
        <w:r>
          <w:rPr>
            <w:rFonts w:hint="eastAsia"/>
            <w:sz w:val="20"/>
            <w:lang w:val="en-US" w:eastAsia="zh-CN"/>
          </w:rPr>
          <w:t xml:space="preserve"> denotes taking absolute values</w:t>
        </w:r>
      </w:ins>
      <w:ins w:id="445" w:author="四季雨" w:date="2024-11-22T23:56:11Z">
        <w:r>
          <w:rPr>
            <w:rFonts w:hint="eastAsia"/>
            <w:sz w:val="20"/>
          </w:rPr>
          <w:t>.</w:t>
        </w:r>
      </w:ins>
    </w:p>
    <w:p w14:paraId="4E64EE19">
      <w:pPr>
        <w:tabs>
          <w:tab w:val="left" w:pos="3820"/>
          <w:tab w:val="left" w:pos="6920"/>
        </w:tabs>
        <w:spacing w:before="0" w:beforeLines="0"/>
        <w:ind w:firstLine="0" w:firstLineChars="0"/>
        <w:jc w:val="right"/>
        <w:rPr>
          <w:ins w:id="447" w:author="四季雨" w:date="2024-11-22T23:56:11Z"/>
          <w:rFonts w:hint="default" w:eastAsia="宋体"/>
          <w:lang w:val="en-US" w:eastAsia="zh-CN"/>
        </w:rPr>
        <w:pPrChange w:id="446" w:author="四季雨" w:date="2024-11-22T23:57:06Z">
          <w:pPr>
            <w:tabs>
              <w:tab w:val="left" w:pos="6920"/>
            </w:tabs>
            <w:spacing w:before="0" w:beforeLines="0"/>
            <w:ind w:firstLine="0" w:firstLineChars="0"/>
            <w:jc w:val="right"/>
          </w:pPr>
        </w:pPrChange>
      </w:pPr>
      <w:ins w:id="448" w:author="四季雨" w:date="2024-11-22T23:56:11Z"/>
      <w:ins w:id="449" w:author="四季雨" w:date="2024-11-22T23:56:11Z"/>
      <w:ins w:id="450" w:author="四季雨" w:date="2024-11-22T23:56:11Z"/>
      <w:ins w:id="451" w:author="四季雨" w:date="2024-11-22T23:56:11Z">
        <w:r>
          <w:rPr>
            <w:rFonts w:ascii="宋体" w:hAnsi="宋体" w:eastAsia="宋体"/>
            <w:position w:val="-12"/>
            <w:szCs w:val="24"/>
          </w:rPr>
          <w:object>
            <v:shape id="_x0000_i1029" o:spt="75" type="#_x0000_t75" style="height:18pt;width:165pt;" o:ole="t" filled="f" o:preferrelative="t" stroked="f" coordsize="21600,21600">
              <v:path/>
              <v:fill on="f" focussize="0,0"/>
              <v:stroke on="f"/>
              <v:imagedata r:id="rId19" o:title=""/>
              <o:lock v:ext="edit" aspectratio="t"/>
              <w10:wrap type="none"/>
              <w10:anchorlock/>
            </v:shape>
            <o:OLEObject Type="Embed" ProgID="Equation.3" ShapeID="_x0000_i1029" DrawAspect="Content" ObjectID="_1468075729" r:id="rId18">
              <o:LockedField>false</o:LockedField>
            </o:OLEObject>
          </w:object>
        </w:r>
      </w:ins>
      <w:ins w:id="453" w:author="四季雨" w:date="2024-11-22T23:56:11Z"/>
      <w:ins w:id="454" w:author="四季雨" w:date="2024-11-22T23:56:46Z">
        <w:r>
          <w:rPr>
            <w:rFonts w:hint="eastAsia" w:ascii="宋体" w:hAnsi="宋体"/>
            <w:position w:val="-12"/>
            <w:szCs w:val="24"/>
            <w:lang w:val="en-US" w:eastAsia="zh-CN"/>
          </w:rPr>
          <w:tab/>
        </w:r>
      </w:ins>
      <w:ins w:id="455" w:author="四季雨" w:date="2024-11-22T23:56:11Z">
        <w:r>
          <w:rPr>
            <w:rFonts w:hint="default" w:ascii="Times New Roman" w:hAnsi="Times New Roman" w:cs="Times New Roman"/>
            <w:position w:val="-12"/>
            <w:szCs w:val="24"/>
            <w:lang w:val="en-US" w:eastAsia="zh-CN"/>
          </w:rPr>
          <w:t>(3)</w:t>
        </w:r>
      </w:ins>
    </w:p>
    <w:p w14:paraId="60336DB5">
      <w:pPr>
        <w:spacing w:line="240" w:lineRule="auto"/>
        <w:jc w:val="both"/>
        <w:rPr>
          <w:ins w:id="456" w:author="四季雨" w:date="2024-11-22T23:50:06Z"/>
          <w:rFonts w:hint="eastAsia"/>
        </w:rPr>
      </w:pPr>
    </w:p>
    <w:p w14:paraId="5917A88E">
      <w:pPr>
        <w:spacing w:line="240" w:lineRule="auto"/>
        <w:jc w:val="both"/>
        <w:rPr>
          <w:ins w:id="457" w:author="四季雨" w:date="2024-11-22T23:48:27Z"/>
          <w:rFonts w:hint="eastAsia"/>
        </w:rPr>
      </w:pPr>
    </w:p>
    <w:p w14:paraId="0631BBA1">
      <w:pPr>
        <w:spacing w:line="240" w:lineRule="auto"/>
        <w:jc w:val="both"/>
        <w:rPr>
          <w:ins w:id="458" w:author="四季雨" w:date="2024-11-22T23:48:12Z"/>
          <w:rFonts w:hint="eastAsia"/>
        </w:rPr>
        <w:sectPr>
          <w:footnotePr>
            <w:pos w:val="beneathText"/>
            <w:numFmt w:val="decimal"/>
          </w:footnotePr>
          <w:type w:val="continuous"/>
          <w:pgSz w:w="11906" w:h="16838"/>
          <w:pgMar w:top="1134" w:right="850" w:bottom="850" w:left="850" w:header="567" w:footer="567" w:gutter="0"/>
          <w:pgNumType w:fmt="decimal" w:start="1"/>
          <w:cols w:equalWidth="0" w:num="2">
            <w:col w:w="4890" w:space="425"/>
            <w:col w:w="4890"/>
          </w:cols>
          <w:docGrid w:type="linesAndChars" w:linePitch="322" w:charSpace="460"/>
        </w:sect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Change w:id="459" w:author="四季雨" w:date="2024-11-22T23:52:18Z">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PrChange>
      </w:tblPr>
      <w:tblGrid>
        <w:gridCol w:w="1936"/>
        <w:gridCol w:w="1955"/>
        <w:gridCol w:w="2003"/>
        <w:gridCol w:w="2003"/>
        <w:tblGridChange w:id="460">
          <w:tblGrid>
            <w:gridCol w:w="1554"/>
            <w:gridCol w:w="1569"/>
            <w:gridCol w:w="1608"/>
            <w:gridCol w:w="1608"/>
          </w:tblGrid>
        </w:tblGridChange>
      </w:tblGrid>
      <w:tr w14:paraId="6EFB1E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61" w:author="四季雨" w:date="2024-11-22T23:52:18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2219" w:hRule="atLeast"/>
          <w:jc w:val="center"/>
          <w:trPrChange w:id="461" w:author="四季雨" w:date="2024-11-22T23:52:18Z">
            <w:trPr>
              <w:trHeight w:val="1554" w:hRule="atLeast"/>
              <w:jc w:val="center"/>
            </w:trPr>
          </w:trPrChange>
        </w:trPr>
        <w:tc>
          <w:tcPr>
            <w:tcW w:w="1936" w:type="dxa"/>
            <w:tcBorders>
              <w:bottom w:val="nil"/>
              <w:right w:val="nil"/>
              <w:tl2br w:val="nil"/>
            </w:tcBorders>
            <w:shd w:val="clear" w:color="auto" w:fill="FFFFFF"/>
            <w:vAlign w:val="center"/>
            <w:tcPrChange w:id="462" w:author="四季雨" w:date="2024-11-22T23:52:18Z">
              <w:tcPr>
                <w:tcW w:w="1554" w:type="dxa"/>
                <w:tcBorders>
                  <w:bottom w:val="nil"/>
                  <w:right w:val="nil"/>
                  <w:tl2br w:val="nil"/>
                </w:tcBorders>
                <w:shd w:val="clear" w:color="auto" w:fill="FFFFFF"/>
                <w:vAlign w:val="center"/>
              </w:tcPr>
            </w:tcPrChange>
          </w:tcPr>
          <w:p w14:paraId="76E810C1">
            <w:pPr>
              <w:spacing w:line="240" w:lineRule="auto"/>
              <w:jc w:val="both"/>
            </w:pPr>
            <w:r>
              <w:rPr>
                <w:rFonts w:hint="eastAsia"/>
              </w:rPr>
              <w:drawing>
                <wp:inline distT="0" distB="0" distL="114300" distR="114300">
                  <wp:extent cx="1080135" cy="1080135"/>
                  <wp:effectExtent l="9525" t="9525" r="22860" b="22860"/>
                  <wp:docPr id="99" name="图片 99" descr="0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04490"/>
                          <pic:cNvPicPr>
                            <a:picLocks noChangeAspect="1"/>
                          </pic:cNvPicPr>
                        </pic:nvPicPr>
                        <pic:blipFill>
                          <a:blip r:embed="rId20"/>
                          <a:stretch>
                            <a:fillRect/>
                          </a:stretch>
                        </pic:blipFill>
                        <pic:spPr>
                          <a:xfrm>
                            <a:off x="0" y="0"/>
                            <a:ext cx="1080135" cy="1080135"/>
                          </a:xfrm>
                          <a:prstGeom prst="rect">
                            <a:avLst/>
                          </a:prstGeom>
                          <a:ln>
                            <a:solidFill>
                              <a:schemeClr val="tx1">
                                <a:lumMod val="50000"/>
                                <a:lumOff val="50000"/>
                              </a:schemeClr>
                            </a:solidFill>
                          </a:ln>
                        </pic:spPr>
                      </pic:pic>
                    </a:graphicData>
                  </a:graphic>
                </wp:inline>
              </w:drawing>
            </w:r>
          </w:p>
        </w:tc>
        <w:tc>
          <w:tcPr>
            <w:tcW w:w="1955" w:type="dxa"/>
            <w:tcBorders>
              <w:left w:val="nil"/>
              <w:bottom w:val="nil"/>
              <w:right w:val="nil"/>
            </w:tcBorders>
            <w:shd w:val="clear" w:color="auto" w:fill="FFFFFF"/>
            <w:vAlign w:val="center"/>
            <w:tcPrChange w:id="463" w:author="四季雨" w:date="2024-11-22T23:52:18Z">
              <w:tcPr>
                <w:tcW w:w="1569" w:type="dxa"/>
                <w:tcBorders>
                  <w:left w:val="nil"/>
                  <w:bottom w:val="nil"/>
                  <w:right w:val="nil"/>
                </w:tcBorders>
                <w:shd w:val="clear" w:color="auto" w:fill="FFFFFF"/>
                <w:vAlign w:val="center"/>
              </w:tcPr>
            </w:tcPrChange>
          </w:tcPr>
          <w:p w14:paraId="059179A4">
            <w:pPr>
              <w:spacing w:line="240" w:lineRule="auto"/>
              <w:jc w:val="both"/>
            </w:pPr>
            <w:r>
              <mc:AlternateContent>
                <mc:Choice Requires="wps">
                  <w:drawing>
                    <wp:anchor distT="0" distB="0" distL="114300" distR="114300" simplePos="0" relativeHeight="251664384" behindDoc="0" locked="0" layoutInCell="1" allowOverlap="1">
                      <wp:simplePos x="0" y="0"/>
                      <wp:positionH relativeFrom="column">
                        <wp:posOffset>114935</wp:posOffset>
                      </wp:positionH>
                      <wp:positionV relativeFrom="paragraph">
                        <wp:posOffset>318135</wp:posOffset>
                      </wp:positionV>
                      <wp:extent cx="259080" cy="289560"/>
                      <wp:effectExtent l="12700" t="12700" r="17780" b="17780"/>
                      <wp:wrapNone/>
                      <wp:docPr id="100" name="矩形 100"/>
                      <wp:cNvGraphicFramePr/>
                      <a:graphic xmlns:a="http://schemas.openxmlformats.org/drawingml/2006/main">
                        <a:graphicData uri="http://schemas.microsoft.com/office/word/2010/wordprocessingShape">
                          <wps:wsp>
                            <wps:cNvSpPr/>
                            <wps:spPr>
                              <a:xfrm>
                                <a:off x="0" y="0"/>
                                <a:ext cx="259080" cy="2895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05pt;margin-top:25.05pt;height:22.8pt;width:20.4pt;z-index:251664384;v-text-anchor:middle;mso-width-relative:page;mso-height-relative:page;" filled="f" stroked="t" coordsize="21600,21600" o:gfxdata="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HrSqQ&#10;1QAAAAcBAAAPAAAAAAAAAAEAIAAAACIAAABkcnMvZG93bnJldi54bWxQSwECFAAUAAAACACHTuJA&#10;ApwOK10CAAC3BAAADgAAAAAAAAABACAAAAAkAQAAZHJzL2Uyb0RvYy54bWxQSwUGAAAAAAYABgBZ&#10;AQAA8wUAAAAA&#10;">
                      <v:fill on="f" focussize="0,0"/>
                      <v:stroke weight="2pt" color="#FF0000 [2404]" joinstyle="round"/>
                      <v:imagedata o:title=""/>
                      <o:lock v:ext="edit" aspectratio="f"/>
                    </v:rect>
                  </w:pict>
                </mc:Fallback>
              </mc:AlternateContent>
            </w:r>
            <w:r>
              <w:rPr>
                <w:rFonts w:hint="eastAsia"/>
              </w:rPr>
              <w:drawing>
                <wp:inline distT="0" distB="0" distL="114300" distR="114300">
                  <wp:extent cx="1080135" cy="1080135"/>
                  <wp:effectExtent l="0" t="0" r="1905" b="1905"/>
                  <wp:docPr id="101" name="图片 101" descr="output_image_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output_image_407"/>
                          <pic:cNvPicPr>
                            <a:picLocks noChangeAspect="1"/>
                          </pic:cNvPicPr>
                        </pic:nvPicPr>
                        <pic:blipFill>
                          <a:blip r:embed="rId21"/>
                          <a:stretch>
                            <a:fillRect/>
                          </a:stretch>
                        </pic:blipFill>
                        <pic:spPr>
                          <a:xfrm>
                            <a:off x="0" y="0"/>
                            <a:ext cx="1080135" cy="1080135"/>
                          </a:xfrm>
                          <a:prstGeom prst="rect">
                            <a:avLst/>
                          </a:prstGeom>
                        </pic:spPr>
                      </pic:pic>
                    </a:graphicData>
                  </a:graphic>
                </wp:inline>
              </w:drawing>
            </w:r>
          </w:p>
        </w:tc>
        <w:tc>
          <w:tcPr>
            <w:tcW w:w="2003" w:type="dxa"/>
            <w:tcBorders>
              <w:left w:val="nil"/>
              <w:bottom w:val="nil"/>
              <w:right w:val="nil"/>
            </w:tcBorders>
            <w:shd w:val="clear" w:color="auto" w:fill="FFFFFF"/>
            <w:vAlign w:val="center"/>
            <w:tcPrChange w:id="464" w:author="四季雨" w:date="2024-11-22T23:52:18Z">
              <w:tcPr>
                <w:tcW w:w="1608" w:type="dxa"/>
                <w:tcBorders>
                  <w:left w:val="nil"/>
                  <w:bottom w:val="nil"/>
                  <w:right w:val="nil"/>
                </w:tcBorders>
                <w:shd w:val="clear" w:color="auto" w:fill="FFFFFF"/>
                <w:vAlign w:val="center"/>
              </w:tcPr>
            </w:tcPrChange>
          </w:tcPr>
          <w:p w14:paraId="4D22AB54">
            <w:pPr>
              <w:spacing w:line="240" w:lineRule="auto"/>
              <w:jc w:val="both"/>
            </w:pPr>
            <w:r>
              <mc:AlternateContent>
                <mc:Choice Requires="wps">
                  <w:drawing>
                    <wp:anchor distT="0" distB="0" distL="114300" distR="114300" simplePos="0" relativeHeight="251665408" behindDoc="0" locked="0" layoutInCell="1" allowOverlap="1">
                      <wp:simplePos x="0" y="0"/>
                      <wp:positionH relativeFrom="column">
                        <wp:posOffset>408940</wp:posOffset>
                      </wp:positionH>
                      <wp:positionV relativeFrom="paragraph">
                        <wp:posOffset>368300</wp:posOffset>
                      </wp:positionV>
                      <wp:extent cx="259080" cy="289560"/>
                      <wp:effectExtent l="12700" t="12700" r="17780" b="17780"/>
                      <wp:wrapNone/>
                      <wp:docPr id="102" name="矩形 102"/>
                      <wp:cNvGraphicFramePr/>
                      <a:graphic xmlns:a="http://schemas.openxmlformats.org/drawingml/2006/main">
                        <a:graphicData uri="http://schemas.microsoft.com/office/word/2010/wordprocessingShape">
                          <wps:wsp>
                            <wps:cNvSpPr/>
                            <wps:spPr>
                              <a:xfrm>
                                <a:off x="0" y="0"/>
                                <a:ext cx="259080" cy="2895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2pt;margin-top:29pt;height:22.8pt;width:20.4pt;z-index:251665408;v-text-anchor:middle;mso-width-relative:page;mso-height-relative:page;" filled="f" stroked="t" coordsize="21600,21600" o:gfxdata="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VjfxGdgAAAAJAQAADwAAAAAAAAABACAAAAAiAAAAZHJzL2Rvd25yZXYueG1sUEsBAhQAFAAAAAgA&#10;h07iQKbOmPZeAgAAtwQAAA4AAAAAAAAAAQAgAAAAJwEAAGRycy9lMm9Eb2MueG1sUEsFBgAAAAAG&#10;AAYAWQEAAPcFAAAAAA==&#10;">
                      <v:fill on="f" focussize="0,0"/>
                      <v:stroke weight="2pt" color="#FF0000 [2404]" joinstyle="round"/>
                      <v:imagedata o:title=""/>
                      <o:lock v:ext="edit" aspectratio="f"/>
                    </v:rect>
                  </w:pict>
                </mc:Fallback>
              </mc:AlternateContent>
            </w:r>
            <w:r>
              <w:rPr>
                <w:rFonts w:hint="eastAsia"/>
              </w:rPr>
              <w:drawing>
                <wp:inline distT="0" distB="0" distL="114300" distR="114300">
                  <wp:extent cx="1080135" cy="1080135"/>
                  <wp:effectExtent l="0" t="0" r="1905" b="1905"/>
                  <wp:docPr id="103" name="图片 103" descr="output_image_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output_image_407"/>
                          <pic:cNvPicPr>
                            <a:picLocks noChangeAspect="1"/>
                          </pic:cNvPicPr>
                        </pic:nvPicPr>
                        <pic:blipFill>
                          <a:blip r:embed="rId22"/>
                          <a:stretch>
                            <a:fillRect/>
                          </a:stretch>
                        </pic:blipFill>
                        <pic:spPr>
                          <a:xfrm>
                            <a:off x="0" y="0"/>
                            <a:ext cx="1080135" cy="1080135"/>
                          </a:xfrm>
                          <a:prstGeom prst="rect">
                            <a:avLst/>
                          </a:prstGeom>
                        </pic:spPr>
                      </pic:pic>
                    </a:graphicData>
                  </a:graphic>
                </wp:inline>
              </w:drawing>
            </w:r>
          </w:p>
        </w:tc>
        <w:tc>
          <w:tcPr>
            <w:tcW w:w="2003" w:type="dxa"/>
            <w:tcBorders>
              <w:left w:val="nil"/>
              <w:bottom w:val="nil"/>
            </w:tcBorders>
            <w:shd w:val="clear" w:color="auto" w:fill="FFFFFF"/>
            <w:vAlign w:val="center"/>
            <w:tcPrChange w:id="465" w:author="四季雨" w:date="2024-11-22T23:52:18Z">
              <w:tcPr>
                <w:tcW w:w="1608" w:type="dxa"/>
                <w:tcBorders>
                  <w:left w:val="nil"/>
                  <w:bottom w:val="nil"/>
                </w:tcBorders>
                <w:shd w:val="clear" w:color="auto" w:fill="FFFFFF"/>
                <w:vAlign w:val="center"/>
              </w:tcPr>
            </w:tcPrChange>
          </w:tcPr>
          <w:p w14:paraId="0C1434C3">
            <w:pPr>
              <w:spacing w:line="240" w:lineRule="auto"/>
              <w:jc w:val="both"/>
              <w:rPr>
                <w:rFonts w:hint="eastAsia"/>
              </w:rPr>
            </w:pPr>
            <w:r>
              <w:rPr>
                <w:rFonts w:hint="eastAsia"/>
              </w:rPr>
              <w:drawing>
                <wp:inline distT="0" distB="0" distL="114300" distR="114300">
                  <wp:extent cx="1080135" cy="1080135"/>
                  <wp:effectExtent l="0" t="0" r="1905" b="1905"/>
                  <wp:docPr id="105" name="图片 105" descr="output_image_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output_image_407"/>
                          <pic:cNvPicPr>
                            <a:picLocks noChangeAspect="1"/>
                          </pic:cNvPicPr>
                        </pic:nvPicPr>
                        <pic:blipFill>
                          <a:blip r:embed="rId23"/>
                          <a:stretch>
                            <a:fillRect/>
                          </a:stretch>
                        </pic:blipFill>
                        <pic:spPr>
                          <a:xfrm>
                            <a:off x="0" y="0"/>
                            <a:ext cx="1080135" cy="1080135"/>
                          </a:xfrm>
                          <a:prstGeom prst="rect">
                            <a:avLst/>
                          </a:prstGeom>
                        </pic:spPr>
                      </pic:pic>
                    </a:graphicData>
                  </a:graphic>
                </wp:inline>
              </w:drawing>
            </w:r>
          </w:p>
        </w:tc>
      </w:tr>
      <w:tr w14:paraId="29BF31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66" w:author="四季雨" w:date="2024-11-22T23:52:18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2195" w:hRule="atLeast"/>
          <w:jc w:val="center"/>
          <w:trPrChange w:id="466" w:author="四季雨" w:date="2024-11-22T23:52:18Z">
            <w:trPr>
              <w:trHeight w:val="1544" w:hRule="atLeast"/>
              <w:jc w:val="center"/>
            </w:trPr>
          </w:trPrChange>
        </w:trPr>
        <w:tc>
          <w:tcPr>
            <w:tcW w:w="1936" w:type="dxa"/>
            <w:tcBorders>
              <w:top w:val="nil"/>
              <w:bottom w:val="nil"/>
              <w:right w:val="nil"/>
            </w:tcBorders>
            <w:shd w:val="clear" w:color="auto" w:fill="FFFFFF"/>
            <w:vAlign w:val="center"/>
            <w:tcPrChange w:id="467" w:author="四季雨" w:date="2024-11-22T23:52:18Z">
              <w:tcPr>
                <w:tcW w:w="1554" w:type="dxa"/>
                <w:tcBorders>
                  <w:top w:val="nil"/>
                  <w:bottom w:val="nil"/>
                  <w:right w:val="nil"/>
                </w:tcBorders>
                <w:shd w:val="clear" w:color="auto" w:fill="FFFFFF"/>
                <w:vAlign w:val="center"/>
              </w:tcPr>
            </w:tcPrChange>
          </w:tcPr>
          <w:p w14:paraId="28698748">
            <w:pPr>
              <w:spacing w:line="240" w:lineRule="auto"/>
              <w:jc w:val="both"/>
            </w:pPr>
            <w:r>
              <w:drawing>
                <wp:inline distT="0" distB="0" distL="114300" distR="114300">
                  <wp:extent cx="1080135" cy="1080135"/>
                  <wp:effectExtent l="0" t="0" r="1905" b="1905"/>
                  <wp:docPr id="107" name="图片 107" descr="0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03848"/>
                          <pic:cNvPicPr>
                            <a:picLocks noChangeAspect="1"/>
                          </pic:cNvPicPr>
                        </pic:nvPicPr>
                        <pic:blipFill>
                          <a:blip r:embed="rId24"/>
                          <a:stretch>
                            <a:fillRect/>
                          </a:stretch>
                        </pic:blipFill>
                        <pic:spPr>
                          <a:xfrm>
                            <a:off x="0" y="0"/>
                            <a:ext cx="1080135" cy="1080135"/>
                          </a:xfrm>
                          <a:prstGeom prst="rect">
                            <a:avLst/>
                          </a:prstGeom>
                        </pic:spPr>
                      </pic:pic>
                    </a:graphicData>
                  </a:graphic>
                </wp:inline>
              </w:drawing>
            </w:r>
          </w:p>
        </w:tc>
        <w:tc>
          <w:tcPr>
            <w:tcW w:w="1955" w:type="dxa"/>
            <w:tcBorders>
              <w:top w:val="nil"/>
              <w:left w:val="nil"/>
              <w:bottom w:val="nil"/>
              <w:right w:val="nil"/>
            </w:tcBorders>
            <w:shd w:val="clear" w:color="auto" w:fill="FFFFFF"/>
            <w:vAlign w:val="center"/>
            <w:tcPrChange w:id="468" w:author="四季雨" w:date="2024-11-22T23:52:18Z">
              <w:tcPr>
                <w:tcW w:w="1569" w:type="dxa"/>
                <w:tcBorders>
                  <w:top w:val="nil"/>
                  <w:left w:val="nil"/>
                  <w:bottom w:val="nil"/>
                  <w:right w:val="nil"/>
                </w:tcBorders>
                <w:shd w:val="clear" w:color="auto" w:fill="FFFFFF"/>
                <w:vAlign w:val="center"/>
              </w:tcPr>
            </w:tcPrChange>
          </w:tcPr>
          <w:p w14:paraId="7AEC921C">
            <w:pPr>
              <w:spacing w:line="240" w:lineRule="auto"/>
              <w:jc w:val="both"/>
            </w:pPr>
            <w:r>
              <mc:AlternateContent>
                <mc:Choice Requires="wps">
                  <w:drawing>
                    <wp:anchor distT="0" distB="0" distL="114300" distR="114300" simplePos="0" relativeHeight="251667456" behindDoc="0" locked="0" layoutInCell="1" allowOverlap="1">
                      <wp:simplePos x="0" y="0"/>
                      <wp:positionH relativeFrom="column">
                        <wp:posOffset>287020</wp:posOffset>
                      </wp:positionH>
                      <wp:positionV relativeFrom="paragraph">
                        <wp:posOffset>101600</wp:posOffset>
                      </wp:positionV>
                      <wp:extent cx="259080" cy="289560"/>
                      <wp:effectExtent l="12700" t="12700" r="17780" b="17780"/>
                      <wp:wrapNone/>
                      <wp:docPr id="108" name="矩形 108"/>
                      <wp:cNvGraphicFramePr/>
                      <a:graphic xmlns:a="http://schemas.openxmlformats.org/drawingml/2006/main">
                        <a:graphicData uri="http://schemas.microsoft.com/office/word/2010/wordprocessingShape">
                          <wps:wsp>
                            <wps:cNvSpPr/>
                            <wps:spPr>
                              <a:xfrm>
                                <a:off x="0" y="0"/>
                                <a:ext cx="259080" cy="2895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6pt;margin-top:8pt;height:22.8pt;width:20.4pt;z-index:251667456;v-text-anchor:middle;mso-width-relative:page;mso-height-relative:page;" filled="f" stroked="t" coordsize="21600,21600" o:gfxdata="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EC5E&#10;ktYAAAAHAQAADwAAAAAAAAABACAAAAAiAAAAZHJzL2Rvd25yZXYueG1sUEsBAhQAFAAAAAgAh07i&#10;QBDatetdAgAAtwQAAA4AAAAAAAAAAQAgAAAAJQEAAGRycy9lMm9Eb2MueG1sUEsFBgAAAAAGAAYA&#10;WQEAAPQFAAAAAA==&#10;">
                      <v:fill on="f" focussize="0,0"/>
                      <v:stroke weight="2pt" color="#FF0000 [2404]" joinstyle="round"/>
                      <v:imagedata o:title=""/>
                      <o:lock v:ext="edit" aspectratio="f"/>
                    </v:rect>
                  </w:pict>
                </mc:Fallback>
              </mc:AlternateContent>
            </w:r>
            <w:r>
              <w:rPr>
                <w:rFonts w:hint="eastAsia"/>
              </w:rPr>
              <w:drawing>
                <wp:inline distT="0" distB="0" distL="114300" distR="114300">
                  <wp:extent cx="1080135" cy="1080135"/>
                  <wp:effectExtent l="0" t="0" r="1905" b="1905"/>
                  <wp:docPr id="109" name="图片 109" descr="output_image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output_image_366"/>
                          <pic:cNvPicPr>
                            <a:picLocks noChangeAspect="1"/>
                          </pic:cNvPicPr>
                        </pic:nvPicPr>
                        <pic:blipFill>
                          <a:blip r:embed="rId25"/>
                          <a:stretch>
                            <a:fillRect/>
                          </a:stretch>
                        </pic:blipFill>
                        <pic:spPr>
                          <a:xfrm>
                            <a:off x="0" y="0"/>
                            <a:ext cx="1080135" cy="1080135"/>
                          </a:xfrm>
                          <a:prstGeom prst="rect">
                            <a:avLst/>
                          </a:prstGeom>
                        </pic:spPr>
                      </pic:pic>
                    </a:graphicData>
                  </a:graphic>
                </wp:inline>
              </w:drawing>
            </w:r>
          </w:p>
        </w:tc>
        <w:tc>
          <w:tcPr>
            <w:tcW w:w="2003" w:type="dxa"/>
            <w:tcBorders>
              <w:top w:val="nil"/>
              <w:left w:val="nil"/>
              <w:bottom w:val="nil"/>
              <w:right w:val="nil"/>
            </w:tcBorders>
            <w:shd w:val="clear" w:color="auto" w:fill="FFFFFF"/>
            <w:vAlign w:val="center"/>
            <w:tcPrChange w:id="469" w:author="四季雨" w:date="2024-11-22T23:52:18Z">
              <w:tcPr>
                <w:tcW w:w="1608" w:type="dxa"/>
                <w:tcBorders>
                  <w:top w:val="nil"/>
                  <w:left w:val="nil"/>
                  <w:bottom w:val="nil"/>
                  <w:right w:val="nil"/>
                </w:tcBorders>
                <w:shd w:val="clear" w:color="auto" w:fill="FFFFFF"/>
                <w:vAlign w:val="center"/>
              </w:tcPr>
            </w:tcPrChange>
          </w:tcPr>
          <w:p w14:paraId="0A6FE5A9">
            <w:pPr>
              <w:spacing w:line="240" w:lineRule="auto"/>
              <w:jc w:val="both"/>
            </w:pPr>
            <w:r>
              <mc:AlternateContent>
                <mc:Choice Requires="wps">
                  <w:drawing>
                    <wp:anchor distT="0" distB="0" distL="114300" distR="114300" simplePos="0" relativeHeight="251663360" behindDoc="0" locked="0" layoutInCell="1" allowOverlap="1">
                      <wp:simplePos x="0" y="0"/>
                      <wp:positionH relativeFrom="column">
                        <wp:posOffset>347345</wp:posOffset>
                      </wp:positionH>
                      <wp:positionV relativeFrom="paragraph">
                        <wp:posOffset>283210</wp:posOffset>
                      </wp:positionV>
                      <wp:extent cx="259080" cy="289560"/>
                      <wp:effectExtent l="12700" t="12700" r="17780" b="17780"/>
                      <wp:wrapNone/>
                      <wp:docPr id="112" name="矩形 112"/>
                      <wp:cNvGraphicFramePr/>
                      <a:graphic xmlns:a="http://schemas.openxmlformats.org/drawingml/2006/main">
                        <a:graphicData uri="http://schemas.microsoft.com/office/word/2010/wordprocessingShape">
                          <wps:wsp>
                            <wps:cNvSpPr/>
                            <wps:spPr>
                              <a:xfrm>
                                <a:off x="5166995" y="3084195"/>
                                <a:ext cx="259080" cy="2895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35pt;margin-top:22.3pt;height:22.8pt;width:20.4pt;z-index:251663360;v-text-anchor:middle;mso-width-relative:page;mso-height-relative:page;" filled="f" stroked="t" coordsize="21600,21600" o:gfxdata="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ZY95tcAAAAHAQAADwAAAAAAAAABACAAAAAiAAAAZHJzL2Rvd25yZXYueG1s&#10;UEsBAhQAFAAAAAgAh07iQG4hZTJrAgAAwwQAAA4AAAAAAAAAAQAgAAAAJgEAAGRycy9lMm9Eb2Mu&#10;eG1sUEsFBgAAAAAGAAYAWQEAAAMGAAAAAA==&#10;">
                      <v:fill on="f" focussize="0,0"/>
                      <v:stroke weight="2pt" color="#FF0000 [2404]" joinstyle="round"/>
                      <v:imagedata o:title=""/>
                      <o:lock v:ext="edit" aspectratio="f"/>
                    </v:rect>
                  </w:pict>
                </mc:Fallback>
              </mc:AlternateContent>
            </w:r>
            <w:r>
              <w:rPr>
                <w:rFonts w:hint="eastAsia"/>
              </w:rPr>
              <w:drawing>
                <wp:inline distT="0" distB="0" distL="114300" distR="114300">
                  <wp:extent cx="1080135" cy="1080135"/>
                  <wp:effectExtent l="0" t="0" r="1905" b="1905"/>
                  <wp:docPr id="110" name="图片 110" descr="output_image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output_image_366"/>
                          <pic:cNvPicPr>
                            <a:picLocks noChangeAspect="1"/>
                          </pic:cNvPicPr>
                        </pic:nvPicPr>
                        <pic:blipFill>
                          <a:blip r:embed="rId26"/>
                          <a:stretch>
                            <a:fillRect/>
                          </a:stretch>
                        </pic:blipFill>
                        <pic:spPr>
                          <a:xfrm>
                            <a:off x="0" y="0"/>
                            <a:ext cx="1080135" cy="1080135"/>
                          </a:xfrm>
                          <a:prstGeom prst="rect">
                            <a:avLst/>
                          </a:prstGeom>
                        </pic:spPr>
                      </pic:pic>
                    </a:graphicData>
                  </a:graphic>
                </wp:inline>
              </w:drawing>
            </w:r>
          </w:p>
        </w:tc>
        <w:tc>
          <w:tcPr>
            <w:tcW w:w="2003" w:type="dxa"/>
            <w:tcBorders>
              <w:top w:val="nil"/>
              <w:left w:val="nil"/>
              <w:bottom w:val="nil"/>
            </w:tcBorders>
            <w:shd w:val="clear" w:color="auto" w:fill="FFFFFF"/>
            <w:vAlign w:val="center"/>
            <w:tcPrChange w:id="470" w:author="四季雨" w:date="2024-11-22T23:52:18Z">
              <w:tcPr>
                <w:tcW w:w="1608" w:type="dxa"/>
                <w:tcBorders>
                  <w:top w:val="nil"/>
                  <w:left w:val="nil"/>
                  <w:bottom w:val="nil"/>
                </w:tcBorders>
                <w:shd w:val="clear" w:color="auto" w:fill="FFFFFF"/>
                <w:vAlign w:val="center"/>
              </w:tcPr>
            </w:tcPrChange>
          </w:tcPr>
          <w:p w14:paraId="0E9B9630">
            <w:pPr>
              <w:spacing w:line="240" w:lineRule="auto"/>
              <w:jc w:val="both"/>
            </w:pPr>
            <w:r>
              <w:rPr>
                <w:rFonts w:hint="eastAsia"/>
              </w:rPr>
              <w:drawing>
                <wp:inline distT="0" distB="0" distL="114300" distR="114300">
                  <wp:extent cx="1080135" cy="1080135"/>
                  <wp:effectExtent l="0" t="0" r="1905" b="1905"/>
                  <wp:docPr id="115" name="图片 115" descr="output_image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output_image_366"/>
                          <pic:cNvPicPr>
                            <a:picLocks noChangeAspect="1"/>
                          </pic:cNvPicPr>
                        </pic:nvPicPr>
                        <pic:blipFill>
                          <a:blip r:embed="rId27"/>
                          <a:stretch>
                            <a:fillRect/>
                          </a:stretch>
                        </pic:blipFill>
                        <pic:spPr>
                          <a:xfrm>
                            <a:off x="0" y="0"/>
                            <a:ext cx="1080135" cy="1080135"/>
                          </a:xfrm>
                          <a:prstGeom prst="rect">
                            <a:avLst/>
                          </a:prstGeom>
                        </pic:spPr>
                      </pic:pic>
                    </a:graphicData>
                  </a:graphic>
                </wp:inline>
              </w:drawing>
            </w:r>
          </w:p>
        </w:tc>
      </w:tr>
      <w:tr w14:paraId="443748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71" w:author="四季雨" w:date="2024-11-22T23:52:18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2219" w:hRule="atLeast"/>
          <w:jc w:val="center"/>
          <w:trPrChange w:id="471" w:author="四季雨" w:date="2024-11-22T23:52:18Z">
            <w:trPr>
              <w:trHeight w:val="1554" w:hRule="atLeast"/>
              <w:jc w:val="center"/>
            </w:trPr>
          </w:trPrChange>
        </w:trPr>
        <w:tc>
          <w:tcPr>
            <w:tcW w:w="1936" w:type="dxa"/>
            <w:tcBorders>
              <w:top w:val="nil"/>
              <w:right w:val="nil"/>
            </w:tcBorders>
            <w:shd w:val="clear" w:color="auto" w:fill="FFFFFF"/>
            <w:vAlign w:val="center"/>
            <w:tcPrChange w:id="472" w:author="四季雨" w:date="2024-11-22T23:52:18Z">
              <w:tcPr>
                <w:tcW w:w="1554" w:type="dxa"/>
                <w:tcBorders>
                  <w:top w:val="nil"/>
                  <w:right w:val="nil"/>
                </w:tcBorders>
                <w:shd w:val="clear" w:color="auto" w:fill="FFFFFF"/>
                <w:vAlign w:val="center"/>
              </w:tcPr>
            </w:tcPrChange>
          </w:tcPr>
          <w:p w14:paraId="52A69E75">
            <w:pPr>
              <w:spacing w:line="240" w:lineRule="auto"/>
              <w:jc w:val="both"/>
            </w:pPr>
            <w:r>
              <w:drawing>
                <wp:inline distT="0" distB="0" distL="114300" distR="114300">
                  <wp:extent cx="1080135" cy="1080135"/>
                  <wp:effectExtent l="0" t="0" r="1905" b="1905"/>
                  <wp:docPr id="116" name="图片 116" descr="0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00053"/>
                          <pic:cNvPicPr>
                            <a:picLocks noChangeAspect="1"/>
                          </pic:cNvPicPr>
                        </pic:nvPicPr>
                        <pic:blipFill>
                          <a:blip r:embed="rId28"/>
                          <a:stretch>
                            <a:fillRect/>
                          </a:stretch>
                        </pic:blipFill>
                        <pic:spPr>
                          <a:xfrm>
                            <a:off x="0" y="0"/>
                            <a:ext cx="1080135" cy="1080135"/>
                          </a:xfrm>
                          <a:prstGeom prst="rect">
                            <a:avLst/>
                          </a:prstGeom>
                        </pic:spPr>
                      </pic:pic>
                    </a:graphicData>
                  </a:graphic>
                </wp:inline>
              </w:drawing>
            </w:r>
          </w:p>
        </w:tc>
        <w:tc>
          <w:tcPr>
            <w:tcW w:w="1955" w:type="dxa"/>
            <w:tcBorders>
              <w:top w:val="nil"/>
              <w:left w:val="nil"/>
              <w:right w:val="nil"/>
            </w:tcBorders>
            <w:shd w:val="clear" w:color="auto" w:fill="FFFFFF"/>
            <w:vAlign w:val="center"/>
            <w:tcPrChange w:id="473" w:author="四季雨" w:date="2024-11-22T23:52:18Z">
              <w:tcPr>
                <w:tcW w:w="1569" w:type="dxa"/>
                <w:tcBorders>
                  <w:top w:val="nil"/>
                  <w:left w:val="nil"/>
                  <w:right w:val="nil"/>
                </w:tcBorders>
                <w:shd w:val="clear" w:color="auto" w:fill="FFFFFF"/>
                <w:vAlign w:val="center"/>
              </w:tcPr>
            </w:tcPrChange>
          </w:tcPr>
          <w:p w14:paraId="31941C51">
            <w:pPr>
              <w:spacing w:line="240" w:lineRule="auto"/>
              <w:jc w:val="both"/>
            </w:pPr>
            <w:r>
              <mc:AlternateContent>
                <mc:Choice Requires="wps">
                  <w:drawing>
                    <wp:anchor distT="0" distB="0" distL="114300" distR="114300" simplePos="0" relativeHeight="251666432" behindDoc="0" locked="0" layoutInCell="1" allowOverlap="1">
                      <wp:simplePos x="0" y="0"/>
                      <wp:positionH relativeFrom="column">
                        <wp:posOffset>791210</wp:posOffset>
                      </wp:positionH>
                      <wp:positionV relativeFrom="paragraph">
                        <wp:posOffset>426085</wp:posOffset>
                      </wp:positionV>
                      <wp:extent cx="259080" cy="289560"/>
                      <wp:effectExtent l="12700" t="12700" r="17780" b="17780"/>
                      <wp:wrapNone/>
                      <wp:docPr id="117" name="矩形 117"/>
                      <wp:cNvGraphicFramePr/>
                      <a:graphic xmlns:a="http://schemas.openxmlformats.org/drawingml/2006/main">
                        <a:graphicData uri="http://schemas.microsoft.com/office/word/2010/wordprocessingShape">
                          <wps:wsp>
                            <wps:cNvSpPr/>
                            <wps:spPr>
                              <a:xfrm>
                                <a:off x="0" y="0"/>
                                <a:ext cx="259080" cy="2895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2.3pt;margin-top:33.55pt;height:22.8pt;width:20.4pt;z-index:251666432;v-text-anchor:middle;mso-width-relative:page;mso-height-relative:page;" filled="f" stroked="t" coordsize="21600,21600" o:gfxdata="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LK+PF3ZAAAACgEAAA8AAAAAAAAAAQAgAAAAIgAAAGRycy9kb3ducmV2LnhtbFBLAQIUABQAAAAI&#10;AIdO4kAMvwV9XgIAALcEAAAOAAAAAAAAAAEAIAAAACgBAABkcnMvZTJvRG9jLnhtbFBLBQYAAAAA&#10;BgAGAFkBAAD4BQAAAAA=&#10;">
                      <v:fill on="f" focussize="0,0"/>
                      <v:stroke weight="2pt" color="#FF0000 [2404]" joinstyle="round"/>
                      <v:imagedata o:title=""/>
                      <o:lock v:ext="edit" aspectratio="f"/>
                    </v:rect>
                  </w:pict>
                </mc:Fallback>
              </mc:AlternateContent>
            </w:r>
            <w:r>
              <w:drawing>
                <wp:inline distT="0" distB="0" distL="114300" distR="114300">
                  <wp:extent cx="1080135" cy="1080135"/>
                  <wp:effectExtent l="0" t="0" r="1905" b="1905"/>
                  <wp:docPr id="118" name="图片 118" descr="output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output_image_7"/>
                          <pic:cNvPicPr>
                            <a:picLocks noChangeAspect="1"/>
                          </pic:cNvPicPr>
                        </pic:nvPicPr>
                        <pic:blipFill>
                          <a:blip r:embed="rId29"/>
                          <a:stretch>
                            <a:fillRect/>
                          </a:stretch>
                        </pic:blipFill>
                        <pic:spPr>
                          <a:xfrm>
                            <a:off x="0" y="0"/>
                            <a:ext cx="1080135" cy="1080135"/>
                          </a:xfrm>
                          <a:prstGeom prst="rect">
                            <a:avLst/>
                          </a:prstGeom>
                        </pic:spPr>
                      </pic:pic>
                    </a:graphicData>
                  </a:graphic>
                </wp:inline>
              </w:drawing>
            </w:r>
          </w:p>
        </w:tc>
        <w:tc>
          <w:tcPr>
            <w:tcW w:w="2003" w:type="dxa"/>
            <w:tcBorders>
              <w:top w:val="nil"/>
              <w:left w:val="nil"/>
              <w:right w:val="nil"/>
            </w:tcBorders>
            <w:shd w:val="clear" w:color="auto" w:fill="FFFFFF"/>
            <w:vAlign w:val="center"/>
            <w:tcPrChange w:id="474" w:author="四季雨" w:date="2024-11-22T23:52:18Z">
              <w:tcPr>
                <w:tcW w:w="1608" w:type="dxa"/>
                <w:tcBorders>
                  <w:top w:val="nil"/>
                  <w:left w:val="nil"/>
                  <w:right w:val="nil"/>
                </w:tcBorders>
                <w:shd w:val="clear" w:color="auto" w:fill="FFFFFF"/>
                <w:vAlign w:val="center"/>
              </w:tcPr>
            </w:tcPrChange>
          </w:tcPr>
          <w:p w14:paraId="455B235E">
            <w:pPr>
              <w:spacing w:line="240" w:lineRule="auto"/>
              <w:jc w:val="both"/>
            </w:pPr>
            <w:r>
              <w:rPr>
                <w:rFonts w:hint="eastAsia"/>
              </w:rPr>
              <w:drawing>
                <wp:inline distT="0" distB="0" distL="114300" distR="114300">
                  <wp:extent cx="1080135" cy="1080135"/>
                  <wp:effectExtent l="0" t="0" r="1905" b="1905"/>
                  <wp:docPr id="119" name="图片 119" descr="output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output_image_7"/>
                          <pic:cNvPicPr>
                            <a:picLocks noChangeAspect="1"/>
                          </pic:cNvPicPr>
                        </pic:nvPicPr>
                        <pic:blipFill>
                          <a:blip r:embed="rId30"/>
                          <a:stretch>
                            <a:fillRect/>
                          </a:stretch>
                        </pic:blipFill>
                        <pic:spPr>
                          <a:xfrm>
                            <a:off x="0" y="0"/>
                            <a:ext cx="1080135" cy="1080135"/>
                          </a:xfrm>
                          <a:prstGeom prst="rect">
                            <a:avLst/>
                          </a:prstGeom>
                        </pic:spPr>
                      </pic:pic>
                    </a:graphicData>
                  </a:graphic>
                </wp:inline>
              </w:drawing>
            </w:r>
          </w:p>
        </w:tc>
        <w:tc>
          <w:tcPr>
            <w:tcW w:w="2003" w:type="dxa"/>
            <w:tcBorders>
              <w:top w:val="nil"/>
              <w:left w:val="nil"/>
            </w:tcBorders>
            <w:shd w:val="clear" w:color="auto" w:fill="FFFFFF"/>
            <w:vAlign w:val="center"/>
            <w:tcPrChange w:id="475" w:author="四季雨" w:date="2024-11-22T23:52:18Z">
              <w:tcPr>
                <w:tcW w:w="1608" w:type="dxa"/>
                <w:tcBorders>
                  <w:top w:val="nil"/>
                  <w:left w:val="nil"/>
                </w:tcBorders>
                <w:shd w:val="clear" w:color="auto" w:fill="FFFFFF"/>
                <w:vAlign w:val="center"/>
              </w:tcPr>
            </w:tcPrChange>
          </w:tcPr>
          <w:p w14:paraId="5E36971C">
            <w:pPr>
              <w:spacing w:line="240" w:lineRule="auto"/>
              <w:jc w:val="both"/>
            </w:pPr>
            <w:r>
              <w:rPr>
                <w:rFonts w:hint="eastAsia"/>
              </w:rPr>
              <w:drawing>
                <wp:inline distT="0" distB="0" distL="114300" distR="114300">
                  <wp:extent cx="1080135" cy="1080135"/>
                  <wp:effectExtent l="0" t="0" r="1905" b="1905"/>
                  <wp:docPr id="121" name="图片 121" descr="output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output_image_7"/>
                          <pic:cNvPicPr>
                            <a:picLocks noChangeAspect="1"/>
                          </pic:cNvPicPr>
                        </pic:nvPicPr>
                        <pic:blipFill>
                          <a:blip r:embed="rId31"/>
                          <a:stretch>
                            <a:fillRect/>
                          </a:stretch>
                        </pic:blipFill>
                        <pic:spPr>
                          <a:xfrm>
                            <a:off x="0" y="0"/>
                            <a:ext cx="1080135" cy="1080135"/>
                          </a:xfrm>
                          <a:prstGeom prst="rect">
                            <a:avLst/>
                          </a:prstGeom>
                        </pic:spPr>
                      </pic:pic>
                    </a:graphicData>
                  </a:graphic>
                </wp:inline>
              </w:drawing>
            </w:r>
          </w:p>
        </w:tc>
      </w:tr>
    </w:tbl>
    <w:p w14:paraId="0CE26ED1">
      <w:pPr>
        <w:spacing w:before="162" w:beforeLines="50" w:after="162" w:afterLines="50"/>
        <w:ind w:firstLineChars="0"/>
        <w:jc w:val="center"/>
        <w:outlineLvl w:val="1"/>
        <w:rPr>
          <w:rFonts w:hint="eastAsia"/>
          <w:lang w:val="en-US" w:eastAsia="zh-CN"/>
        </w:rPr>
      </w:pPr>
      <w:r>
        <w:rPr>
          <w:rFonts w:hint="eastAsia"/>
        </w:rPr>
        <w:t>Fig</w:t>
      </w:r>
      <w:ins w:id="476" w:author="四季雨" w:date="2024-11-23T00:28:24Z">
        <w:r>
          <w:rPr>
            <w:rFonts w:hint="eastAsia"/>
            <w:lang w:val="en-US" w:eastAsia="zh-CN"/>
          </w:rPr>
          <w:t>.</w:t>
        </w:r>
      </w:ins>
      <w:r>
        <w:rPr>
          <w:rFonts w:hint="eastAsia"/>
        </w:rPr>
        <w:t xml:space="preserve">3 Filtering effect image. Each </w:t>
      </w:r>
      <w:r>
        <w:rPr>
          <w:rFonts w:hint="eastAsia"/>
          <w:lang w:val="en-US" w:eastAsia="zh-CN"/>
        </w:rPr>
        <w:t xml:space="preserve">column </w:t>
      </w:r>
      <w:r>
        <w:rPr>
          <w:rFonts w:hint="eastAsia"/>
        </w:rPr>
        <w:t xml:space="preserve">from </w:t>
      </w:r>
      <w:r>
        <w:rPr>
          <w:rFonts w:hint="eastAsia"/>
          <w:lang w:val="en-US" w:eastAsia="zh-CN"/>
        </w:rPr>
        <w:t xml:space="preserve">left to right </w:t>
      </w:r>
      <w:r>
        <w:rPr>
          <w:rFonts w:hint="eastAsia"/>
        </w:rPr>
        <w:t>corresponds to the real image, filtered image</w:t>
      </w:r>
      <w:r>
        <w:rPr>
          <w:rFonts w:hint="eastAsia"/>
          <w:lang w:val="en-US" w:eastAsia="zh-CN"/>
        </w:rPr>
        <w:t xml:space="preserve"> of </w:t>
      </w:r>
      <w:r>
        <w:rPr>
          <w:rFonts w:hint="eastAsia"/>
        </w:rPr>
        <w:t>Prewitt, Laplacian and MaxSel</w:t>
      </w:r>
      <w:r>
        <w:rPr>
          <w:rFonts w:hint="eastAsia"/>
          <w:lang w:val="en-US" w:eastAsia="zh-CN"/>
        </w:rPr>
        <w:t>.</w:t>
      </w:r>
    </w:p>
    <w:p w14:paraId="5708525F">
      <w:pPr>
        <w:spacing w:before="162" w:beforeLines="50" w:after="162" w:afterLines="50"/>
        <w:ind w:firstLineChars="0"/>
        <w:outlineLvl w:val="9"/>
        <w:rPr>
          <w:del w:id="477" w:author="四季雨" w:date="2024-11-22T23:55:34Z"/>
          <w:rFonts w:ascii="Times New Roman" w:hAnsi="Times New Roman" w:cs="Times New Roman"/>
          <w:b/>
          <w:bCs/>
          <w:sz w:val="21"/>
          <w:szCs w:val="21"/>
        </w:rPr>
      </w:pPr>
      <w:del w:id="478" w:author="四季雨" w:date="2024-11-22T23:55:34Z">
        <w:r>
          <w:rPr>
            <w:rFonts w:hint="default" w:ascii="Times New Roman" w:hAnsi="Times New Roman" w:cs="Times New Roman"/>
            <w:b/>
            <w:bCs/>
            <w:sz w:val="21"/>
            <w:szCs w:val="21"/>
            <w:lang w:val="en-US" w:eastAsia="zh-CN"/>
          </w:rPr>
          <w:delText xml:space="preserve">2.3 </w:delText>
        </w:r>
      </w:del>
      <w:del w:id="479" w:author="四季雨" w:date="2024-11-22T23:55:34Z">
        <w:r>
          <w:rPr>
            <w:rFonts w:hint="default" w:ascii="Times New Roman" w:hAnsi="Times New Roman" w:cs="Times New Roman"/>
            <w:b/>
            <w:bCs/>
            <w:sz w:val="21"/>
            <w:szCs w:val="21"/>
          </w:rPr>
          <w:delText xml:space="preserve">MResNet </w:delText>
        </w:r>
      </w:del>
      <w:del w:id="480" w:author="四季雨" w:date="2024-11-22T23:55:34Z">
        <w:r>
          <w:rPr>
            <w:rFonts w:hint="default" w:ascii="Times New Roman" w:hAnsi="Times New Roman" w:cs="Times New Roman"/>
            <w:b/>
            <w:bCs/>
            <w:sz w:val="21"/>
            <w:szCs w:val="21"/>
            <w:lang w:val="en-US" w:eastAsia="zh-CN"/>
          </w:rPr>
          <w:delText>f</w:delText>
        </w:r>
      </w:del>
      <w:del w:id="481" w:author="四季雨" w:date="2024-11-22T23:55:34Z">
        <w:r>
          <w:rPr>
            <w:rFonts w:hint="default" w:ascii="Times New Roman" w:hAnsi="Times New Roman" w:cs="Times New Roman"/>
            <w:b/>
            <w:bCs/>
            <w:sz w:val="21"/>
            <w:szCs w:val="21"/>
          </w:rPr>
          <w:delText xml:space="preserve">eature </w:delText>
        </w:r>
      </w:del>
      <w:del w:id="482" w:author="四季雨" w:date="2024-11-22T23:55:34Z">
        <w:r>
          <w:rPr>
            <w:rFonts w:hint="default" w:ascii="Times New Roman" w:hAnsi="Times New Roman" w:cs="Times New Roman"/>
            <w:b/>
            <w:bCs/>
            <w:sz w:val="21"/>
            <w:szCs w:val="21"/>
            <w:lang w:val="en-US" w:eastAsia="zh-CN"/>
          </w:rPr>
          <w:delText>e</w:delText>
        </w:r>
      </w:del>
      <w:del w:id="483" w:author="四季雨" w:date="2024-11-22T23:55:34Z">
        <w:r>
          <w:rPr>
            <w:rFonts w:hint="default" w:ascii="Times New Roman" w:hAnsi="Times New Roman" w:cs="Times New Roman"/>
            <w:b/>
            <w:bCs/>
            <w:sz w:val="21"/>
            <w:szCs w:val="21"/>
          </w:rPr>
          <w:delText xml:space="preserve">xtraction </w:delText>
        </w:r>
      </w:del>
      <w:del w:id="484" w:author="四季雨" w:date="2024-11-22T23:55:34Z">
        <w:r>
          <w:rPr>
            <w:rFonts w:hint="default" w:ascii="Times New Roman" w:hAnsi="Times New Roman" w:cs="Times New Roman"/>
            <w:b/>
            <w:bCs/>
            <w:sz w:val="21"/>
            <w:szCs w:val="21"/>
            <w:lang w:val="en-US" w:eastAsia="zh-CN"/>
          </w:rPr>
          <w:delText>n</w:delText>
        </w:r>
      </w:del>
      <w:del w:id="485" w:author="四季雨" w:date="2024-11-22T23:55:34Z">
        <w:r>
          <w:rPr>
            <w:rFonts w:hint="default" w:ascii="Times New Roman" w:hAnsi="Times New Roman" w:cs="Times New Roman"/>
            <w:b/>
            <w:bCs/>
            <w:sz w:val="21"/>
            <w:szCs w:val="21"/>
          </w:rPr>
          <w:delText>etwork</w:delText>
        </w:r>
      </w:del>
    </w:p>
    <w:p w14:paraId="1D120879">
      <w:pPr>
        <w:rPr>
          <w:del w:id="486" w:author="四季雨" w:date="2024-11-22T23:55:34Z"/>
          <w:sz w:val="20"/>
          <w:rPrChange w:id="487" w:author="四季雨" w:date="2024-11-22T23:31:26Z">
            <w:rPr>
              <w:del w:id="488" w:author="四季雨" w:date="2024-11-22T23:55:34Z"/>
            </w:rPr>
          </w:rPrChange>
        </w:rPr>
      </w:pPr>
      <w:del w:id="489" w:author="四季雨" w:date="2024-11-22T23:55:34Z">
        <w:r>
          <w:rPr>
            <w:rFonts w:hint="eastAsia"/>
            <w:sz w:val="20"/>
            <w:rPrChange w:id="490" w:author="四季雨" w:date="2024-11-22T23:31:26Z">
              <w:rPr>
                <w:rFonts w:hint="eastAsia"/>
              </w:rPr>
            </w:rPrChange>
          </w:rPr>
          <w:delText xml:space="preserve">As shown in Fig.4, MResNet is an improved version of ResNet, with five additional MA blocks consisting of a maximum pooling filter layer, a mean filter layer, and a residual layer. MResNet replaces the mean pooling in the final output with maximum pooling, which is used to select the most significant features for detecting the </w:delText>
        </w:r>
      </w:del>
      <w:del w:id="491" w:author="四季雨" w:date="2024-11-22T23:55:34Z">
        <w:r>
          <w:rPr>
            <w:rFonts w:hint="eastAsia"/>
            <w:sz w:val="20"/>
            <w:lang w:val="en-US" w:eastAsia="zh-CN"/>
            <w:rPrChange w:id="492" w:author="四季雨" w:date="2024-11-22T23:31:26Z">
              <w:rPr>
                <w:rFonts w:hint="eastAsia"/>
                <w:lang w:val="en-US" w:eastAsia="zh-CN"/>
              </w:rPr>
            </w:rPrChange>
          </w:rPr>
          <w:delText>GAN-</w:delText>
        </w:r>
      </w:del>
      <w:del w:id="493" w:author="四季雨" w:date="2024-11-22T23:55:34Z">
        <w:r>
          <w:rPr>
            <w:rFonts w:hint="eastAsia"/>
            <w:sz w:val="20"/>
            <w:rPrChange w:id="494" w:author="四季雨" w:date="2024-11-22T23:31:26Z">
              <w:rPr>
                <w:rFonts w:hint="eastAsia"/>
              </w:rPr>
            </w:rPrChange>
          </w:rPr>
          <w:delText>generated images.</w:delText>
        </w:r>
      </w:del>
    </w:p>
    <w:p w14:paraId="5B84AA9A">
      <w:pPr>
        <w:spacing w:before="162" w:beforeLines="50" w:after="0" w:afterLines="0"/>
        <w:ind w:firstLineChars="0"/>
        <w:jc w:val="center"/>
        <w:rPr>
          <w:rFonts w:ascii="Times New Roman" w:hAnsi="Times New Roman" w:eastAsia="宋体" w:cs="Times New Roman"/>
          <w:szCs w:val="21"/>
        </w:rPr>
      </w:pPr>
      <w:r>
        <w:rPr>
          <w:rFonts w:ascii="Times New Roman" w:hAnsi="Times New Roman" w:eastAsia="宋体" w:cs="Times New Roman"/>
          <w:szCs w:val="21"/>
        </w:rPr>
        <w:object>
          <v:shape id="_x0000_i1030" o:spt="75" type="#_x0000_t75" style="height:209.65pt;width:353.1pt;" o:ole="t" filled="f" o:preferrelative="t" stroked="t" coordsize="21600,21600">
            <v:path/>
            <v:fill on="f" focussize="0,0"/>
            <v:stroke color="#DDD9C3" joinstyle="miter"/>
            <v:imagedata r:id="rId33" o:title=""/>
            <o:lock v:ext="edit" aspectratio="f"/>
            <w10:wrap type="none"/>
            <w10:anchorlock/>
          </v:shape>
          <o:OLEObject Type="Embed" ProgID="Visio.Drawing.15" ShapeID="_x0000_i1030" DrawAspect="Content" ObjectID="_1468075730" r:id="rId32">
            <o:LockedField>false</o:LockedField>
          </o:OLEObject>
        </w:object>
      </w:r>
    </w:p>
    <w:p w14:paraId="31DDB3F3">
      <w:pPr>
        <w:spacing w:after="162" w:afterLines="50"/>
        <w:jc w:val="center"/>
        <w:rPr>
          <w:ins w:id="495" w:author="四季雨" w:date="2024-11-22T23:59:03Z"/>
        </w:rPr>
      </w:pPr>
      <w:r>
        <w:rPr>
          <w:rFonts w:hint="eastAsia"/>
        </w:rPr>
        <w:t>Fig</w:t>
      </w:r>
      <w:ins w:id="496" w:author="四季雨" w:date="2024-11-23T00:28:25Z">
        <w:r>
          <w:rPr>
            <w:rFonts w:hint="eastAsia"/>
            <w:lang w:val="en-US" w:eastAsia="zh-CN"/>
          </w:rPr>
          <w:t>.</w:t>
        </w:r>
      </w:ins>
      <w:r>
        <w:rPr>
          <w:rFonts w:hint="eastAsia"/>
        </w:rPr>
        <w:t xml:space="preserve">4 </w:t>
      </w:r>
      <w:r>
        <w:t xml:space="preserve">MA block embedded in </w:t>
      </w:r>
      <w:r>
        <w:rPr>
          <w:rFonts w:hint="eastAsia"/>
        </w:rPr>
        <w:t xml:space="preserve">Basic </w:t>
      </w:r>
      <w:r>
        <w:t>block</w:t>
      </w:r>
      <w:r>
        <w:rPr>
          <w:rFonts w:hint="eastAsia"/>
          <w:lang w:val="en-US" w:eastAsia="zh-CN"/>
        </w:rPr>
        <w:t xml:space="preserve"> of the ResNet to form</w:t>
      </w:r>
      <w:r>
        <w:t xml:space="preserve"> MResNet</w:t>
      </w:r>
    </w:p>
    <w:p w14:paraId="0AAD9F40">
      <w:pPr>
        <w:spacing w:after="162" w:afterLines="50"/>
        <w:jc w:val="center"/>
        <w:rPr>
          <w:rFonts w:hint="eastAsia"/>
        </w:rPr>
      </w:pPr>
    </w:p>
    <w:p w14:paraId="2825C5BA">
      <w:pPr>
        <w:spacing w:before="0" w:beforeLines="0"/>
        <w:ind w:firstLine="420" w:firstLineChars="0"/>
        <w:rPr>
          <w:del w:id="498" w:author="四季雨" w:date="2024-11-22T23:56:06Z"/>
          <w:rFonts w:hint="eastAsia"/>
          <w:sz w:val="20"/>
          <w:rPrChange w:id="499" w:author="四季雨" w:date="2024-11-22T23:31:34Z">
            <w:rPr>
              <w:del w:id="500" w:author="四季雨" w:date="2024-11-22T23:56:06Z"/>
              <w:rFonts w:hint="eastAsia"/>
            </w:rPr>
          </w:rPrChange>
        </w:rPr>
        <w:pPrChange w:id="497" w:author="四季雨" w:date="2024-11-22T23:38:36Z">
          <w:pPr>
            <w:spacing w:before="0" w:beforeLines="0"/>
            <w:ind w:firstLine="182" w:firstLineChars="100"/>
          </w:pPr>
        </w:pPrChange>
      </w:pPr>
      <w:del w:id="501" w:author="四季雨" w:date="2024-11-22T23:56:06Z">
        <w:r>
          <w:rPr>
            <w:rFonts w:hint="eastAsia"/>
            <w:sz w:val="20"/>
            <w:rPrChange w:id="502" w:author="四季雨" w:date="2024-11-22T23:31:34Z">
              <w:rPr>
                <w:rFonts w:hint="eastAsia"/>
              </w:rPr>
            </w:rPrChange>
          </w:rPr>
          <w:delText xml:space="preserve">MA block </w:delText>
        </w:r>
      </w:del>
      <w:del w:id="503" w:author="四季雨" w:date="2024-11-22T23:56:06Z">
        <w:r>
          <w:rPr>
            <w:rFonts w:hint="eastAsia"/>
            <w:sz w:val="20"/>
            <w:lang w:val="en-US" w:eastAsia="zh-CN"/>
            <w:rPrChange w:id="504" w:author="四季雨" w:date="2024-11-22T23:31:34Z">
              <w:rPr>
                <w:rFonts w:hint="eastAsia"/>
                <w:lang w:val="en-US" w:eastAsia="zh-CN"/>
              </w:rPr>
            </w:rPrChange>
          </w:rPr>
          <w:delText xml:space="preserve">is used to emphasize the local maxima in the feature map </w:delText>
        </w:r>
      </w:del>
      <w:del w:id="505" w:author="四季雨" w:date="2024-11-22T23:56:06Z">
        <w:r>
          <w:rPr>
            <w:rFonts w:hint="eastAsia"/>
            <w:sz w:val="20"/>
            <w:rPrChange w:id="506" w:author="四季雨" w:date="2024-11-22T23:31:34Z">
              <w:rPr>
                <w:rFonts w:hint="eastAsia"/>
              </w:rPr>
            </w:rPrChange>
          </w:rPr>
          <w:delText xml:space="preserve">as shown in equation(3), where </w:delText>
        </w:r>
      </w:del>
      <w:del w:id="507" w:author="四季雨" w:date="2024-11-22T23:56:06Z">
        <w:r>
          <w:rPr>
            <w:rFonts w:hint="default"/>
            <w:i/>
            <w:iCs/>
            <w:sz w:val="20"/>
            <w:rPrChange w:id="508" w:author="四季雨" w:date="2024-11-22T23:31:34Z">
              <w:rPr>
                <w:rFonts w:hint="default"/>
                <w:i/>
                <w:iCs/>
              </w:rPr>
            </w:rPrChange>
          </w:rPr>
          <w:delText>λ</w:delText>
        </w:r>
      </w:del>
      <w:del w:id="509" w:author="四季雨" w:date="2024-11-22T23:56:06Z">
        <w:r>
          <w:rPr>
            <w:rFonts w:hint="eastAsia"/>
            <w:i/>
            <w:iCs/>
            <w:sz w:val="20"/>
            <w:rPrChange w:id="510" w:author="四季雨" w:date="2024-11-22T23:31:34Z">
              <w:rPr>
                <w:rFonts w:hint="eastAsia"/>
                <w:i/>
                <w:iCs/>
              </w:rPr>
            </w:rPrChange>
          </w:rPr>
          <w:delText xml:space="preserve"> </w:delText>
        </w:r>
      </w:del>
      <w:del w:id="511" w:author="四季雨" w:date="2024-11-22T23:56:06Z">
        <w:r>
          <w:rPr>
            <w:rFonts w:hint="eastAsia"/>
            <w:sz w:val="20"/>
            <w:rPrChange w:id="512" w:author="四季雨" w:date="2024-11-22T23:31:34Z">
              <w:rPr>
                <w:rFonts w:hint="eastAsia"/>
              </w:rPr>
            </w:rPrChange>
          </w:rPr>
          <w:delText>is an updatable parameter</w:delText>
        </w:r>
      </w:del>
      <w:del w:id="513" w:author="四季雨" w:date="2024-11-22T23:56:06Z">
        <w:r>
          <w:rPr>
            <w:rFonts w:hint="eastAsia"/>
            <w:sz w:val="20"/>
            <w:lang w:val="en-US" w:eastAsia="zh-CN"/>
            <w:rPrChange w:id="514" w:author="四季雨" w:date="2024-11-22T23:31:34Z">
              <w:rPr>
                <w:rFonts w:hint="eastAsia"/>
                <w:lang w:val="en-US" w:eastAsia="zh-CN"/>
              </w:rPr>
            </w:rPrChange>
          </w:rPr>
          <w:delText>.</w:delText>
        </w:r>
      </w:del>
      <w:del w:id="515" w:author="四季雨" w:date="2024-11-22T23:56:06Z">
        <w:r>
          <w:rPr>
            <w:rFonts w:hint="eastAsia"/>
            <w:sz w:val="20"/>
            <w:rPrChange w:id="516" w:author="四季雨" w:date="2024-11-22T23:31:34Z">
              <w:rPr>
                <w:rFonts w:hint="eastAsia"/>
              </w:rPr>
            </w:rPrChange>
          </w:rPr>
          <w:delText xml:space="preserve"> </w:delText>
        </w:r>
      </w:del>
      <w:del w:id="517" w:author="四季雨" w:date="2024-11-22T23:56:06Z">
        <w:r>
          <w:rPr>
            <w:rFonts w:hint="eastAsia"/>
            <w:i/>
            <w:iCs/>
            <w:sz w:val="20"/>
            <w:rPrChange w:id="518" w:author="四季雨" w:date="2024-11-22T23:31:34Z">
              <w:rPr>
                <w:rFonts w:hint="eastAsia"/>
                <w:i/>
                <w:iCs/>
              </w:rPr>
            </w:rPrChange>
          </w:rPr>
          <w:delText>F</w:delText>
        </w:r>
      </w:del>
      <w:del w:id="519" w:author="四季雨" w:date="2024-11-22T23:56:06Z">
        <w:r>
          <w:rPr>
            <w:rFonts w:hint="eastAsia"/>
            <w:i/>
            <w:iCs/>
            <w:sz w:val="20"/>
            <w:vertAlign w:val="subscript"/>
            <w:rPrChange w:id="520" w:author="四季雨" w:date="2024-11-22T23:31:34Z">
              <w:rPr>
                <w:rFonts w:hint="eastAsia"/>
                <w:i/>
                <w:iCs/>
                <w:vertAlign w:val="subscript"/>
              </w:rPr>
            </w:rPrChange>
          </w:rPr>
          <w:delText xml:space="preserve">in </w:delText>
        </w:r>
      </w:del>
      <w:del w:id="521" w:author="四季雨" w:date="2024-11-22T23:56:06Z">
        <w:r>
          <w:rPr>
            <w:rFonts w:hint="eastAsia"/>
            <w:sz w:val="20"/>
            <w:rPrChange w:id="522" w:author="四季雨" w:date="2024-11-22T23:31:34Z">
              <w:rPr>
                <w:rFonts w:hint="eastAsia"/>
              </w:rPr>
            </w:rPrChange>
          </w:rPr>
          <w:delText xml:space="preserve">denotes the input features. </w:delText>
        </w:r>
      </w:del>
      <w:del w:id="523" w:author="四季雨" w:date="2024-11-22T23:56:06Z">
        <w:r>
          <w:rPr>
            <w:rFonts w:hint="eastAsia"/>
            <w:i/>
            <w:iCs/>
            <w:sz w:val="20"/>
            <w:lang w:val="en-US" w:eastAsia="zh-CN"/>
            <w:rPrChange w:id="524" w:author="四季雨" w:date="2024-11-22T23:31:34Z">
              <w:rPr>
                <w:rFonts w:hint="eastAsia"/>
                <w:i/>
                <w:iCs/>
                <w:lang w:val="en-US" w:eastAsia="zh-CN"/>
              </w:rPr>
            </w:rPrChange>
          </w:rPr>
          <w:delText>MP</w:delText>
        </w:r>
      </w:del>
      <w:del w:id="525" w:author="四季雨" w:date="2024-11-22T23:56:06Z">
        <w:r>
          <w:rPr>
            <w:rFonts w:hint="eastAsia"/>
            <w:sz w:val="20"/>
            <w:rPrChange w:id="526" w:author="四季雨" w:date="2024-11-22T23:31:34Z">
              <w:rPr>
                <w:rFonts w:hint="eastAsia"/>
              </w:rPr>
            </w:rPrChange>
          </w:rPr>
          <w:delText xml:space="preserve"> denotes maximum pooling</w:delText>
        </w:r>
      </w:del>
      <w:del w:id="527" w:author="四季雨" w:date="2024-11-22T23:56:06Z">
        <w:r>
          <w:rPr>
            <w:rFonts w:hint="eastAsia"/>
            <w:sz w:val="20"/>
            <w:lang w:val="en-US" w:eastAsia="zh-CN"/>
            <w:rPrChange w:id="528" w:author="四季雨" w:date="2024-11-22T23:31:34Z">
              <w:rPr>
                <w:rFonts w:hint="eastAsia"/>
                <w:lang w:val="en-US" w:eastAsia="zh-CN"/>
              </w:rPr>
            </w:rPrChange>
          </w:rPr>
          <w:delText>.</w:delText>
        </w:r>
      </w:del>
      <w:del w:id="529" w:author="四季雨" w:date="2024-11-22T23:56:06Z">
        <w:r>
          <w:rPr>
            <w:rFonts w:hint="eastAsia"/>
            <w:sz w:val="20"/>
            <w:rPrChange w:id="530" w:author="四季雨" w:date="2024-11-22T23:31:34Z">
              <w:rPr>
                <w:rFonts w:hint="eastAsia"/>
              </w:rPr>
            </w:rPrChange>
          </w:rPr>
          <w:delText xml:space="preserve"> </w:delText>
        </w:r>
      </w:del>
      <w:del w:id="531" w:author="四季雨" w:date="2024-11-22T23:56:06Z">
        <w:r>
          <w:rPr>
            <w:rFonts w:hint="eastAsia"/>
            <w:i/>
            <w:iCs/>
            <w:sz w:val="20"/>
            <w:rPrChange w:id="532" w:author="四季雨" w:date="2024-11-22T23:31:34Z">
              <w:rPr>
                <w:rFonts w:hint="eastAsia"/>
                <w:i/>
                <w:iCs/>
              </w:rPr>
            </w:rPrChange>
          </w:rPr>
          <w:delText xml:space="preserve">AP </w:delText>
        </w:r>
      </w:del>
      <w:del w:id="533" w:author="四季雨" w:date="2024-11-22T23:56:06Z">
        <w:r>
          <w:rPr>
            <w:rFonts w:hint="eastAsia"/>
            <w:sz w:val="20"/>
            <w:rPrChange w:id="534" w:author="四季雨" w:date="2024-11-22T23:31:34Z">
              <w:rPr>
                <w:rFonts w:hint="eastAsia"/>
              </w:rPr>
            </w:rPrChange>
          </w:rPr>
          <w:delText xml:space="preserve">denotes mean filtering. </w:delText>
        </w:r>
      </w:del>
      <w:del w:id="535" w:author="四季雨" w:date="2024-11-22T23:56:06Z">
        <w:r>
          <w:rPr>
            <w:rFonts w:hint="eastAsia"/>
            <w:i/>
            <w:iCs/>
            <w:sz w:val="20"/>
            <w:lang w:val="en-US" w:eastAsia="zh-CN"/>
            <w:rPrChange w:id="536" w:author="四季雨" w:date="2024-11-22T23:31:34Z">
              <w:rPr>
                <w:rFonts w:hint="eastAsia"/>
                <w:i/>
                <w:iCs/>
                <w:lang w:val="en-US" w:eastAsia="zh-CN"/>
              </w:rPr>
            </w:rPrChange>
          </w:rPr>
          <w:delText>Abs</w:delText>
        </w:r>
      </w:del>
      <w:del w:id="537" w:author="四季雨" w:date="2024-11-22T23:56:06Z">
        <w:r>
          <w:rPr>
            <w:rFonts w:hint="eastAsia"/>
            <w:sz w:val="20"/>
            <w:lang w:val="en-US" w:eastAsia="zh-CN"/>
            <w:rPrChange w:id="538" w:author="四季雨" w:date="2024-11-22T23:31:34Z">
              <w:rPr>
                <w:rFonts w:hint="eastAsia"/>
                <w:lang w:val="en-US" w:eastAsia="zh-CN"/>
              </w:rPr>
            </w:rPrChange>
          </w:rPr>
          <w:delText xml:space="preserve"> denotes taking absolute values</w:delText>
        </w:r>
      </w:del>
      <w:del w:id="539" w:author="四季雨" w:date="2024-11-22T23:56:06Z">
        <w:r>
          <w:rPr>
            <w:rFonts w:hint="eastAsia"/>
            <w:sz w:val="20"/>
            <w:rPrChange w:id="540" w:author="四季雨" w:date="2024-11-22T23:31:34Z">
              <w:rPr>
                <w:rFonts w:hint="eastAsia"/>
              </w:rPr>
            </w:rPrChange>
          </w:rPr>
          <w:delText>.</w:delText>
        </w:r>
      </w:del>
    </w:p>
    <w:p w14:paraId="31C19962">
      <w:pPr>
        <w:tabs>
          <w:tab w:val="left" w:pos="6920"/>
        </w:tabs>
        <w:spacing w:before="0" w:beforeLines="0"/>
        <w:ind w:firstLine="0" w:firstLineChars="0"/>
        <w:jc w:val="right"/>
        <w:rPr>
          <w:del w:id="541" w:author="四季雨" w:date="2024-11-22T23:56:06Z"/>
          <w:rFonts w:hint="default" w:eastAsia="宋体"/>
          <w:lang w:val="en-US" w:eastAsia="zh-CN"/>
        </w:rPr>
      </w:pPr>
      <w:del w:id="542" w:author="四季雨" w:date="2024-11-22T23:56:06Z"/>
      <w:del w:id="543" w:author="四季雨" w:date="2024-11-22T23:56:06Z"/>
      <w:del w:id="544" w:author="四季雨" w:date="2024-11-22T23:56:06Z"/>
      <w:del w:id="545" w:author="四季雨" w:date="2024-11-22T23:56:06Z">
        <w:r>
          <w:rPr>
            <w:rFonts w:ascii="宋体" w:hAnsi="宋体" w:eastAsia="宋体"/>
            <w:position w:val="-12"/>
            <w:szCs w:val="24"/>
          </w:rPr>
          <w:object>
            <v:shape id="_x0000_i1031" o:spt="75" type="#_x0000_t75" style="height:18pt;width:165pt;" o:ole="t" filled="f" o:preferrelative="t" stroked="f" coordsize="21600,21600">
              <v:path/>
              <v:fill on="f" focussize="0,0"/>
              <v:stroke on="f"/>
              <v:imagedata r:id="rId19" o:title=""/>
              <o:lock v:ext="edit" aspectratio="t"/>
              <w10:wrap type="none"/>
              <w10:anchorlock/>
            </v:shape>
            <o:OLEObject Type="Embed" ProgID="Equation.3" ShapeID="_x0000_i1031" DrawAspect="Content" ObjectID="_1468075731" r:id="rId34">
              <o:LockedField>false</o:LockedField>
            </o:OLEObject>
          </w:object>
        </w:r>
      </w:del>
      <w:del w:id="547" w:author="四季雨" w:date="2024-11-22T23:56:06Z"/>
      <w:del w:id="548" w:author="四季雨" w:date="2024-11-22T23:56:06Z">
        <w:r>
          <w:rPr>
            <w:rFonts w:hint="default" w:ascii="Times New Roman" w:hAnsi="Times New Roman" w:cs="Times New Roman"/>
            <w:position w:val="-12"/>
            <w:szCs w:val="24"/>
            <w:lang w:val="en-US" w:eastAsia="zh-CN"/>
          </w:rPr>
          <w:tab/>
        </w:r>
      </w:del>
      <w:del w:id="549" w:author="四季雨" w:date="2024-11-22T23:56:06Z">
        <w:r>
          <w:rPr>
            <w:rFonts w:hint="default" w:ascii="Times New Roman" w:hAnsi="Times New Roman" w:cs="Times New Roman"/>
            <w:position w:val="-12"/>
            <w:szCs w:val="24"/>
            <w:lang w:val="en-US" w:eastAsia="zh-CN"/>
          </w:rPr>
          <w:delText>(3)</w:delText>
        </w:r>
      </w:del>
    </w:p>
    <w:p w14:paraId="5E558E45">
      <w:pPr>
        <w:spacing w:before="162" w:beforeLines="50" w:after="162" w:afterLines="50"/>
        <w:ind w:firstLineChars="0"/>
        <w:outlineLvl w:val="9"/>
        <w:rPr>
          <w:ins w:id="550" w:author="四季雨" w:date="2024-11-22T23:57:52Z"/>
          <w:rFonts w:hint="default" w:ascii="Times New Roman" w:hAnsi="Times New Roman" w:cs="Times New Roman"/>
          <w:b/>
          <w:bCs/>
          <w:sz w:val="21"/>
          <w:szCs w:val="21"/>
          <w:lang w:val="en-US" w:eastAsia="zh-CN"/>
        </w:rPr>
        <w:sectPr>
          <w:footnotePr>
            <w:pos w:val="beneathText"/>
            <w:numFmt w:val="decimal"/>
          </w:footnotePr>
          <w:type w:val="continuous"/>
          <w:pgSz w:w="11906" w:h="16838"/>
          <w:pgMar w:top="1134" w:right="850" w:bottom="850" w:left="850" w:header="567" w:footer="567" w:gutter="0"/>
          <w:pgNumType w:fmt="decimal" w:start="1"/>
          <w:cols w:space="425" w:num="1"/>
          <w:docGrid w:type="linesAndChars" w:linePitch="322" w:charSpace="460"/>
        </w:sectPr>
      </w:pPr>
    </w:p>
    <w:p w14:paraId="323AE275">
      <w:pPr>
        <w:spacing w:before="162" w:beforeLines="50" w:after="162" w:afterLines="50"/>
        <w:ind w:firstLineChars="0"/>
        <w:outlineLvl w:val="9"/>
        <w:rPr>
          <w:rFonts w:hint="default" w:ascii="Times New Roman" w:hAnsi="Times New Roman" w:cs="Times New Roman"/>
          <w:b/>
          <w:bCs/>
          <w:sz w:val="21"/>
          <w:szCs w:val="21"/>
        </w:rPr>
      </w:pPr>
      <w:r>
        <w:rPr>
          <w:rFonts w:hint="default" w:ascii="Times New Roman" w:hAnsi="Times New Roman" w:cs="Times New Roman"/>
          <w:b/>
          <w:bCs/>
          <w:sz w:val="21"/>
          <w:szCs w:val="21"/>
          <w:lang w:val="en-US" w:eastAsia="zh-CN"/>
        </w:rPr>
        <w:t>2</w:t>
      </w:r>
      <w:r>
        <w:rPr>
          <w:rFonts w:hint="default" w:ascii="Times New Roman" w:hAnsi="Times New Roman" w:cs="Times New Roman"/>
          <w:b/>
          <w:bCs/>
          <w:sz w:val="21"/>
          <w:szCs w:val="21"/>
        </w:rPr>
        <w:t>.</w:t>
      </w:r>
      <w:r>
        <w:rPr>
          <w:rFonts w:hint="default" w:ascii="Times New Roman" w:hAnsi="Times New Roman" w:cs="Times New Roman"/>
          <w:b/>
          <w:bCs/>
          <w:sz w:val="21"/>
          <w:szCs w:val="21"/>
          <w:lang w:val="en-US" w:eastAsia="zh-CN"/>
        </w:rPr>
        <w:t xml:space="preserve">4 </w:t>
      </w:r>
      <w:r>
        <w:rPr>
          <w:rFonts w:hint="default" w:ascii="Times New Roman" w:hAnsi="Times New Roman" w:cs="Times New Roman"/>
          <w:b/>
          <w:bCs/>
          <w:sz w:val="21"/>
          <w:szCs w:val="21"/>
        </w:rPr>
        <w:t xml:space="preserve">Classifiers and </w:t>
      </w:r>
      <w:r>
        <w:rPr>
          <w:rFonts w:hint="default" w:ascii="Times New Roman" w:hAnsi="Times New Roman" w:cs="Times New Roman"/>
          <w:b/>
          <w:bCs/>
          <w:sz w:val="21"/>
          <w:szCs w:val="21"/>
          <w:lang w:val="en-US" w:eastAsia="zh-CN"/>
        </w:rPr>
        <w:t>l</w:t>
      </w:r>
      <w:r>
        <w:rPr>
          <w:rFonts w:hint="default" w:ascii="Times New Roman" w:hAnsi="Times New Roman" w:cs="Times New Roman"/>
          <w:b/>
          <w:bCs/>
          <w:sz w:val="21"/>
          <w:szCs w:val="21"/>
        </w:rPr>
        <w:t xml:space="preserve">oss </w:t>
      </w:r>
      <w:r>
        <w:rPr>
          <w:rFonts w:hint="default" w:ascii="Times New Roman" w:hAnsi="Times New Roman" w:cs="Times New Roman"/>
          <w:b/>
          <w:bCs/>
          <w:sz w:val="21"/>
          <w:szCs w:val="21"/>
          <w:lang w:val="en-US" w:eastAsia="zh-CN"/>
        </w:rPr>
        <w:t>f</w:t>
      </w:r>
      <w:r>
        <w:rPr>
          <w:rFonts w:hint="default" w:ascii="Times New Roman" w:hAnsi="Times New Roman" w:cs="Times New Roman"/>
          <w:b/>
          <w:bCs/>
          <w:sz w:val="21"/>
          <w:szCs w:val="21"/>
        </w:rPr>
        <w:t>unctions</w:t>
      </w:r>
    </w:p>
    <w:p w14:paraId="07CF1D31">
      <w:pPr>
        <w:rPr>
          <w:rFonts w:hint="eastAsia"/>
          <w:sz w:val="20"/>
          <w:lang w:val="en-US" w:eastAsia="zh-CN"/>
          <w:rPrChange w:id="551" w:author="四季雨" w:date="2024-11-22T23:31:41Z">
            <w:rPr>
              <w:rFonts w:hint="eastAsia"/>
              <w:lang w:val="en-US" w:eastAsia="zh-CN"/>
            </w:rPr>
          </w:rPrChange>
        </w:rPr>
      </w:pPr>
      <w:r>
        <w:rPr>
          <w:rFonts w:hint="eastAsia"/>
          <w:sz w:val="20"/>
          <w:rPrChange w:id="552" w:author="四季雨" w:date="2024-11-22T23:31:41Z">
            <w:rPr>
              <w:rFonts w:hint="eastAsia"/>
            </w:rPr>
          </w:rPrChange>
        </w:rPr>
        <w:t>The classifier C consists of two fully connected layers</w:t>
      </w:r>
      <w:r>
        <w:rPr>
          <w:rFonts w:hint="eastAsia"/>
          <w:sz w:val="20"/>
          <w:lang w:val="en-US" w:eastAsia="zh-CN"/>
          <w:rPrChange w:id="553" w:author="四季雨" w:date="2024-11-22T23:31:41Z">
            <w:rPr>
              <w:rFonts w:hint="eastAsia"/>
              <w:lang w:val="en-US" w:eastAsia="zh-CN"/>
            </w:rPr>
          </w:rPrChange>
        </w:rPr>
        <w:t>.</w:t>
      </w:r>
      <w:r>
        <w:rPr>
          <w:rFonts w:hint="eastAsia"/>
          <w:sz w:val="20"/>
          <w:rPrChange w:id="554" w:author="四季雨" w:date="2024-11-22T23:31:41Z">
            <w:rPr>
              <w:rFonts w:hint="eastAsia"/>
            </w:rPr>
          </w:rPrChange>
        </w:rPr>
        <w:t xml:space="preserve"> MaxPix spreads the 8192 features output from MResNet and then transforms them into predicted </w:t>
      </w:r>
      <w:r>
        <w:rPr>
          <w:rFonts w:hint="eastAsia"/>
          <w:sz w:val="20"/>
          <w:lang w:val="en-US" w:eastAsia="zh-CN"/>
          <w:rPrChange w:id="555" w:author="四季雨" w:date="2024-11-22T23:31:41Z">
            <w:rPr>
              <w:rFonts w:hint="eastAsia"/>
              <w:lang w:val="en-US" w:eastAsia="zh-CN"/>
            </w:rPr>
          </w:rPrChange>
        </w:rPr>
        <w:t xml:space="preserve">values </w:t>
      </w:r>
      <w:r>
        <w:rPr>
          <w:rFonts w:hint="eastAsia"/>
          <w:sz w:val="20"/>
          <w:rPrChange w:id="556" w:author="四季雨" w:date="2024-11-22T23:31:41Z">
            <w:rPr>
              <w:rFonts w:hint="eastAsia"/>
            </w:rPr>
          </w:rPrChange>
        </w:rPr>
        <w:t xml:space="preserve">using the fully connected layers. As shown in Equation(4), where C </w:t>
      </w:r>
      <w:r>
        <w:rPr>
          <w:rFonts w:hint="eastAsia"/>
          <w:sz w:val="20"/>
          <w:lang w:eastAsia="zh-CN"/>
          <w:rPrChange w:id="557" w:author="四季雨" w:date="2024-11-22T23:31:41Z">
            <w:rPr>
              <w:rFonts w:hint="eastAsia"/>
              <w:lang w:eastAsia="zh-CN"/>
            </w:rPr>
          </w:rPrChange>
        </w:rPr>
        <w:t xml:space="preserve">is the </w:t>
      </w:r>
      <w:r>
        <w:rPr>
          <w:rFonts w:hint="eastAsia"/>
          <w:sz w:val="20"/>
          <w:rPrChange w:id="558" w:author="四季雨" w:date="2024-11-22T23:31:41Z">
            <w:rPr>
              <w:rFonts w:hint="eastAsia"/>
            </w:rPr>
          </w:rPrChange>
        </w:rPr>
        <w:t xml:space="preserve">classifier, </w:t>
      </w:r>
      <w:r>
        <w:rPr>
          <w:rFonts w:hint="eastAsia"/>
          <w:i/>
          <w:iCs/>
          <w:sz w:val="20"/>
          <w:rPrChange w:id="559" w:author="四季雨" w:date="2024-11-22T23:31:41Z">
            <w:rPr>
              <w:rFonts w:hint="eastAsia"/>
              <w:i/>
              <w:iCs/>
            </w:rPr>
          </w:rPrChange>
        </w:rPr>
        <w:t>y</w:t>
      </w:r>
      <w:r>
        <w:rPr>
          <w:rFonts w:hint="eastAsia"/>
          <w:sz w:val="20"/>
          <w:rPrChange w:id="560" w:author="四季雨" w:date="2024-11-22T23:31:41Z">
            <w:rPr>
              <w:rFonts w:hint="eastAsia"/>
            </w:rPr>
          </w:rPrChange>
        </w:rPr>
        <w:t xml:space="preserve"> denotes the true label of the image</w:t>
      </w:r>
      <w:r>
        <w:rPr>
          <w:rFonts w:hint="eastAsia"/>
          <w:sz w:val="20"/>
          <w:lang w:val="en-US" w:eastAsia="zh-CN"/>
          <w:rPrChange w:id="561" w:author="四季雨" w:date="2024-11-22T23:31:41Z">
            <w:rPr>
              <w:rFonts w:hint="eastAsia"/>
              <w:lang w:val="en-US" w:eastAsia="zh-CN"/>
            </w:rPr>
          </w:rPrChange>
        </w:rPr>
        <w:t>s</w:t>
      </w:r>
      <w:r>
        <w:rPr>
          <w:rFonts w:hint="eastAsia"/>
          <w:sz w:val="20"/>
          <w:rPrChange w:id="562" w:author="四季雨" w:date="2024-11-22T23:31:41Z">
            <w:rPr>
              <w:rFonts w:hint="eastAsia"/>
            </w:rPr>
          </w:rPrChange>
        </w:rPr>
        <w:t xml:space="preserve">, and </w:t>
      </w:r>
      <w:r>
        <w:rPr>
          <w:rFonts w:hint="eastAsia"/>
          <w:i/>
          <w:iCs/>
          <w:sz w:val="20"/>
          <w:lang w:val="en-US" w:eastAsia="zh-CN"/>
          <w:rPrChange w:id="563" w:author="四季雨" w:date="2024-11-22T23:31:41Z">
            <w:rPr>
              <w:rFonts w:hint="eastAsia"/>
              <w:i/>
              <w:iCs/>
              <w:lang w:val="en-US" w:eastAsia="zh-CN"/>
            </w:rPr>
          </w:rPrChange>
        </w:rPr>
        <w:t>F</w:t>
      </w:r>
      <w:r>
        <w:rPr>
          <w:rFonts w:hint="eastAsia"/>
          <w:i/>
          <w:iCs/>
          <w:sz w:val="20"/>
          <w:vertAlign w:val="subscript"/>
          <w:lang w:val="en-US" w:eastAsia="zh-CN"/>
          <w:rPrChange w:id="564" w:author="四季雨" w:date="2024-11-22T23:31:41Z">
            <w:rPr>
              <w:rFonts w:hint="eastAsia"/>
              <w:i/>
              <w:iCs/>
              <w:vertAlign w:val="subscript"/>
              <w:lang w:val="en-US" w:eastAsia="zh-CN"/>
            </w:rPr>
          </w:rPrChange>
        </w:rPr>
        <w:t>d</w:t>
      </w:r>
      <w:r>
        <w:rPr>
          <w:rFonts w:hint="eastAsia"/>
          <w:sz w:val="20"/>
          <w:lang w:val="en-US" w:eastAsia="zh-CN"/>
          <w:rPrChange w:id="565" w:author="四季雨" w:date="2024-11-22T23:31:41Z">
            <w:rPr>
              <w:rFonts w:hint="eastAsia"/>
              <w:lang w:val="en-US" w:eastAsia="zh-CN"/>
            </w:rPr>
          </w:rPrChange>
        </w:rPr>
        <w:t xml:space="preserve"> is the input features.</w:t>
      </w:r>
    </w:p>
    <w:p w14:paraId="3DDF230D">
      <w:pPr>
        <w:tabs>
          <w:tab w:val="left" w:pos="4360"/>
          <w:tab w:val="left" w:pos="7107"/>
        </w:tabs>
        <w:ind w:firstLineChars="0"/>
        <w:jc w:val="right"/>
        <w:rPr>
          <w:rFonts w:hint="default"/>
          <w:lang w:val="en-US" w:eastAsia="zh-CN"/>
        </w:rPr>
        <w:pPrChange w:id="566" w:author="四季雨" w:date="2024-11-22T23:58:36Z">
          <w:pPr>
            <w:tabs>
              <w:tab w:val="left" w:pos="7107"/>
            </w:tabs>
            <w:ind w:firstLineChars="0"/>
            <w:jc w:val="right"/>
          </w:pPr>
        </w:pPrChange>
      </w:pPr>
      <w:r>
        <w:rPr>
          <w:rFonts w:hint="eastAsia" w:ascii="宋体" w:hAnsi="宋体" w:eastAsia="宋体"/>
          <w:position w:val="-24"/>
          <w:szCs w:val="24"/>
        </w:rPr>
        <w:object>
          <v:shape id="_x0000_i1032" o:spt="75" type="#_x0000_t75" style="height:31.6pt;width:202.85pt;" o:ole="t" filled="f" o:preferrelative="t" stroked="f" coordsize="21600,21600">
            <v:path/>
            <v:fill on="f" focussize="0,0"/>
            <v:stroke on="f"/>
            <v:imagedata r:id="rId36" o:title=""/>
            <o:lock v:ext="edit" aspectratio="t"/>
            <w10:wrap type="none"/>
            <w10:anchorlock/>
          </v:shape>
          <o:OLEObject Type="Embed" ProgID="Equation.3" ShapeID="_x0000_i1032" DrawAspect="Content" ObjectID="_1468075732" r:id="rId35">
            <o:LockedField>false</o:LockedField>
          </o:OLEObject>
        </w:object>
      </w:r>
      <w:ins w:id="567" w:author="四季雨" w:date="2024-11-22T23:58:17Z">
        <w:r>
          <w:rPr>
            <w:rFonts w:hint="eastAsia" w:ascii="宋体" w:hAnsi="宋体"/>
            <w:position w:val="-24"/>
            <w:szCs w:val="24"/>
            <w:lang w:val="en-US" w:eastAsia="zh-CN"/>
          </w:rPr>
          <w:tab/>
        </w:r>
      </w:ins>
      <w:del w:id="568" w:author="四季雨" w:date="2024-11-22T23:57:40Z">
        <w:r>
          <w:rPr>
            <w:rFonts w:hint="eastAsia" w:ascii="Times New Roman" w:hAnsi="Times New Roman" w:cs="Times New Roman"/>
            <w:position w:val="-24"/>
            <w:szCs w:val="24"/>
            <w:lang w:val="en-US" w:eastAsia="zh-CN"/>
          </w:rPr>
          <w:tab/>
        </w:r>
      </w:del>
      <w:r>
        <w:rPr>
          <w:rFonts w:hint="eastAsia" w:ascii="Times New Roman" w:hAnsi="Times New Roman" w:cs="Times New Roman"/>
          <w:position w:val="-24"/>
          <w:szCs w:val="24"/>
          <w:lang w:val="en-US" w:eastAsia="zh-CN"/>
        </w:rPr>
        <w:t>(4)</w:t>
      </w:r>
    </w:p>
    <w:p w14:paraId="6EC6C711">
      <w:pPr>
        <w:spacing w:before="161" w:beforeLines="50" w:after="161" w:afterLines="50" w:line="240" w:lineRule="auto"/>
        <w:ind w:left="0" w:firstLineChars="0"/>
      </w:pPr>
      <w:r>
        <w:rPr>
          <w:rFonts w:hint="default" w:ascii="Times New Roman" w:hAnsi="Times New Roman" w:eastAsia="黑体" w:cs="Times New Roman"/>
          <w:b/>
          <w:bCs/>
          <w:sz w:val="24"/>
          <w:szCs w:val="24"/>
          <w:lang w:val="en-US" w:eastAsia="zh-CN"/>
        </w:rPr>
        <w:t xml:space="preserve">3 </w:t>
      </w:r>
      <w:r>
        <w:rPr>
          <w:rFonts w:hint="default" w:ascii="Times New Roman" w:hAnsi="Times New Roman" w:eastAsia="黑体" w:cs="Times New Roman"/>
          <w:b/>
          <w:bCs/>
          <w:sz w:val="24"/>
          <w:szCs w:val="24"/>
        </w:rPr>
        <w:t>E</w:t>
      </w:r>
      <w:r>
        <w:rPr>
          <w:rFonts w:hint="default" w:ascii="Times New Roman" w:hAnsi="Times New Roman" w:eastAsia="黑体" w:cs="Times New Roman"/>
          <w:b/>
          <w:bCs/>
          <w:sz w:val="24"/>
          <w:szCs w:val="24"/>
          <w:lang w:val="en-US" w:eastAsia="zh-CN"/>
        </w:rPr>
        <w:t>XPERIMENTAL</w:t>
      </w:r>
    </w:p>
    <w:p w14:paraId="2CDDFDC1">
      <w:pPr>
        <w:spacing w:before="162" w:beforeLines="50" w:after="162" w:afterLines="50"/>
        <w:outlineLvl w:val="9"/>
        <w:rPr>
          <w:rFonts w:hint="default" w:ascii="Times New Roman" w:hAnsi="Times New Roman" w:cs="Times New Roman"/>
          <w:b/>
          <w:bCs/>
          <w:sz w:val="20"/>
          <w:szCs w:val="20"/>
          <w:lang w:val="en-US" w:eastAsia="zh-CN"/>
          <w:rPrChange w:id="569" w:author="四季雨" w:date="2024-11-22T23:31:49Z">
            <w:rPr>
              <w:rFonts w:hint="default" w:ascii="Times New Roman" w:hAnsi="Times New Roman" w:cs="Times New Roman"/>
              <w:b/>
              <w:bCs/>
              <w:sz w:val="21"/>
              <w:szCs w:val="21"/>
              <w:lang w:val="en-US" w:eastAsia="zh-CN"/>
            </w:rPr>
          </w:rPrChange>
        </w:rPr>
      </w:pPr>
      <w:r>
        <w:rPr>
          <w:rFonts w:hint="eastAsia"/>
          <w:sz w:val="20"/>
          <w:lang w:val="en-US" w:eastAsia="zh-CN"/>
          <w:rPrChange w:id="570" w:author="四季雨" w:date="2024-11-22T23:31:49Z">
            <w:rPr>
              <w:rFonts w:hint="eastAsia"/>
              <w:lang w:val="en-US" w:eastAsia="zh-CN"/>
            </w:rPr>
          </w:rPrChange>
        </w:rPr>
        <w:t>This thesis demonstrates the improvement of MaxPix in cross-model generalization performance by comparing its accuracy and average precision with those of current representative detection algorithms across different datasets. The role of the MaxPix modules is validated through ablation experiments.</w:t>
      </w:r>
    </w:p>
    <w:p w14:paraId="5D548611">
      <w:pPr>
        <w:spacing w:before="162" w:beforeLines="50" w:after="162" w:afterLines="50"/>
        <w:outlineLvl w:val="9"/>
        <w:rPr>
          <w:rFonts w:ascii="Times New Roman" w:hAnsi="Times New Roman" w:cs="Times New Roman"/>
          <w:b/>
          <w:bCs/>
          <w:sz w:val="21"/>
          <w:szCs w:val="21"/>
        </w:rPr>
      </w:pPr>
      <w:r>
        <w:rPr>
          <w:rFonts w:hint="default" w:ascii="Times New Roman" w:hAnsi="Times New Roman" w:cs="Times New Roman"/>
          <w:b/>
          <w:bCs/>
          <w:sz w:val="21"/>
          <w:szCs w:val="21"/>
          <w:lang w:val="en-US" w:eastAsia="zh-CN"/>
        </w:rPr>
        <w:t>3</w:t>
      </w:r>
      <w:r>
        <w:rPr>
          <w:rFonts w:hint="default" w:ascii="Times New Roman" w:hAnsi="Times New Roman" w:cs="Times New Roman"/>
          <w:b/>
          <w:bCs/>
          <w:sz w:val="21"/>
          <w:szCs w:val="21"/>
        </w:rPr>
        <w:t>.1</w:t>
      </w:r>
      <w:r>
        <w:rPr>
          <w:rFonts w:hint="default" w:ascii="Times New Roman" w:hAnsi="Times New Roman" w:cs="Times New Roman"/>
          <w:b/>
          <w:bCs/>
          <w:sz w:val="21"/>
          <w:szCs w:val="21"/>
          <w:lang w:val="en-US" w:eastAsia="zh-CN"/>
        </w:rPr>
        <w:t xml:space="preserve"> </w:t>
      </w:r>
      <w:r>
        <w:rPr>
          <w:rFonts w:hint="default" w:ascii="Times New Roman" w:hAnsi="Times New Roman" w:cs="Times New Roman"/>
          <w:b/>
          <w:bCs/>
          <w:sz w:val="21"/>
          <w:szCs w:val="21"/>
        </w:rPr>
        <w:t>Datasets</w:t>
      </w:r>
    </w:p>
    <w:p w14:paraId="05C05EA9">
      <w:pPr>
        <w:rPr>
          <w:rFonts w:hint="eastAsia"/>
          <w:sz w:val="20"/>
          <w:rPrChange w:id="571" w:author="四季雨" w:date="2024-11-22T23:31:57Z">
            <w:rPr>
              <w:rFonts w:hint="eastAsia"/>
            </w:rPr>
          </w:rPrChange>
        </w:rPr>
      </w:pPr>
      <w:r>
        <w:rPr>
          <w:rFonts w:hint="eastAsia"/>
          <w:sz w:val="20"/>
          <w:rPrChange w:id="572" w:author="四季雨" w:date="2024-11-22T23:31:57Z">
            <w:rPr>
              <w:rFonts w:hint="eastAsia"/>
            </w:rPr>
          </w:rPrChange>
        </w:rPr>
        <w:t>To avoid misunderstandings in expression, this thesis uses the lowercase English name of the GAN to refer to the dataset composed of the corresponding generated images and real images. For example, images generated by StyleGAN and the real images used for training the GAN are referred to as the stylegan dataset.</w:t>
      </w:r>
    </w:p>
    <w:p w14:paraId="4914F998">
      <w:pPr>
        <w:ind w:firstLine="420" w:firstLineChars="0"/>
        <w:rPr>
          <w:rFonts w:hint="eastAsia"/>
          <w:sz w:val="20"/>
          <w:rPrChange w:id="574" w:author="四季雨" w:date="2024-11-22T23:31:57Z">
            <w:rPr>
              <w:rFonts w:hint="eastAsia"/>
            </w:rPr>
          </w:rPrChange>
        </w:rPr>
        <w:pPrChange w:id="573" w:author="四季雨" w:date="2024-11-22T23:38:43Z">
          <w:pPr>
            <w:ind w:firstLine="182" w:firstLineChars="100"/>
          </w:pPr>
        </w:pPrChange>
      </w:pPr>
      <w:r>
        <w:rPr>
          <w:rFonts w:hint="eastAsia"/>
          <w:sz w:val="20"/>
          <w:rPrChange w:id="575" w:author="四季雨" w:date="2024-11-22T23:31:57Z">
            <w:rPr>
              <w:rFonts w:hint="eastAsia"/>
            </w:rPr>
          </w:rPrChange>
        </w:rPr>
        <w:t>The Wang dataset: Wang et al.[23] released a publicly available, but unnamed dataset, which is referred to as the Wang dataset in this thesis. This dataset is divided into a training set, an evaluation set, and a test set, and contains both real and generated images. The real images were sampled from LSUN[27], ImageNet, and other datasets commonly used to train GANs. The generated images include 20 different scenarios, created by GANs such as PGGAN, StyleGAN2, as well as fake faces sampled from the FaceForensics++ (deepfake)[28] dataset. Since its release, this dataset has been widely used by researchers[15,23,29-32] to train and evaluate detection algorithms.</w:t>
      </w:r>
    </w:p>
    <w:p w14:paraId="5CADFD16">
      <w:pPr>
        <w:ind w:firstLine="420" w:firstLineChars="0"/>
        <w:rPr>
          <w:rFonts w:hint="eastAsia"/>
          <w:sz w:val="20"/>
          <w:rPrChange w:id="577" w:author="四季雨" w:date="2024-11-22T23:31:57Z">
            <w:rPr>
              <w:rFonts w:hint="eastAsia"/>
            </w:rPr>
          </w:rPrChange>
        </w:rPr>
        <w:pPrChange w:id="576" w:author="四季雨" w:date="2024-11-22T23:38:48Z">
          <w:pPr>
            <w:ind w:firstLine="182" w:firstLineChars="100"/>
          </w:pPr>
        </w:pPrChange>
      </w:pPr>
      <w:r>
        <w:rPr>
          <w:rFonts w:hint="eastAsia"/>
          <w:sz w:val="20"/>
          <w:rPrChange w:id="578" w:author="四季雨" w:date="2024-11-22T23:31:57Z">
            <w:rPr>
              <w:rFonts w:hint="eastAsia"/>
            </w:rPr>
          </w:rPrChange>
        </w:rPr>
        <w:t xml:space="preserve">The Faces-HQ dataset: Durall et al.[6] released the Faces-HQ dataset. Each image in the Faces-HQ dataset has a resolution of 1024×1024, which is significantly higher than that of the Wang dataset. Faces-HQ contains 20,000 real face images sampled from CelebA-HQ[10] and FFHQ, as well as 20,000 generated images sampled from the 100K Faces project[33] and </w:t>
      </w:r>
      <w:r>
        <w:rPr>
          <w:rFonts w:hint="eastAsia"/>
          <w:i/>
          <w:iCs/>
          <w:sz w:val="20"/>
          <w:rPrChange w:id="579" w:author="四季雨" w:date="2024-11-22T23:31:57Z">
            <w:rPr>
              <w:rFonts w:hint="eastAsia"/>
              <w:i/>
              <w:iCs/>
            </w:rPr>
          </w:rPrChange>
        </w:rPr>
        <w:fldChar w:fldCharType="begin"/>
      </w:r>
      <w:r>
        <w:rPr>
          <w:rFonts w:hint="eastAsia"/>
          <w:i/>
          <w:iCs/>
          <w:sz w:val="20"/>
          <w:rPrChange w:id="580" w:author="四季雨" w:date="2024-11-22T23:31:57Z">
            <w:rPr>
              <w:rFonts w:hint="eastAsia"/>
              <w:i/>
              <w:iCs/>
            </w:rPr>
          </w:rPrChange>
        </w:rPr>
        <w:instrText xml:space="preserve"> HYPERLINK "http://www.thispersondoesnotexist.com" </w:instrText>
      </w:r>
      <w:r>
        <w:rPr>
          <w:rFonts w:hint="eastAsia"/>
          <w:i/>
          <w:iCs/>
          <w:sz w:val="20"/>
          <w:rPrChange w:id="581" w:author="四季雨" w:date="2024-11-22T23:31:57Z">
            <w:rPr>
              <w:rFonts w:hint="eastAsia"/>
              <w:i/>
              <w:iCs/>
            </w:rPr>
          </w:rPrChange>
        </w:rPr>
        <w:fldChar w:fldCharType="separate"/>
      </w:r>
      <w:r>
        <w:rPr>
          <w:rStyle w:val="26"/>
          <w:rFonts w:hint="eastAsia"/>
          <w:i/>
          <w:iCs/>
          <w:sz w:val="20"/>
          <w:rPrChange w:id="582" w:author="四季雨" w:date="2024-11-22T23:31:57Z">
            <w:rPr>
              <w:rStyle w:val="26"/>
              <w:rFonts w:hint="eastAsia"/>
              <w:i/>
              <w:iCs/>
            </w:rPr>
          </w:rPrChange>
        </w:rPr>
        <w:t>www.thispersondoesnotexist.com</w:t>
      </w:r>
      <w:r>
        <w:rPr>
          <w:rFonts w:hint="eastAsia"/>
          <w:i/>
          <w:iCs/>
          <w:sz w:val="20"/>
          <w:rPrChange w:id="583" w:author="四季雨" w:date="2024-11-22T23:31:57Z">
            <w:rPr>
              <w:rFonts w:hint="eastAsia"/>
              <w:i/>
              <w:iCs/>
            </w:rPr>
          </w:rPrChange>
        </w:rPr>
        <w:fldChar w:fldCharType="end"/>
      </w:r>
      <w:r>
        <w:rPr>
          <w:rFonts w:hint="eastAsia"/>
          <w:sz w:val="20"/>
          <w:rPrChange w:id="584" w:author="四季雨" w:date="2024-11-22T23:31:57Z">
            <w:rPr>
              <w:rFonts w:hint="eastAsia"/>
            </w:rPr>
          </w:rPrChange>
        </w:rPr>
        <w:t>. These generated images were produced by StyleGAN and StyleGAN2. CelebA-HQ and FFHQ are commonly used datasets for training GANs and are recognized as benchmarks for training and testing detection algorithms.</w:t>
      </w:r>
    </w:p>
    <w:p w14:paraId="5DD105AD">
      <w:pPr>
        <w:ind w:firstLine="420" w:firstLineChars="0"/>
        <w:rPr>
          <w:rFonts w:hint="eastAsia"/>
          <w:sz w:val="20"/>
          <w:lang w:val="en-US" w:eastAsia="zh-CN"/>
          <w:rPrChange w:id="586" w:author="四季雨" w:date="2024-11-22T23:31:57Z">
            <w:rPr>
              <w:rFonts w:hint="eastAsia"/>
              <w:lang w:val="en-US" w:eastAsia="zh-CN"/>
            </w:rPr>
          </w:rPrChange>
        </w:rPr>
        <w:pPrChange w:id="585" w:author="四季雨" w:date="2024-11-22T23:38:52Z">
          <w:pPr>
            <w:ind w:firstLine="182" w:firstLineChars="100"/>
          </w:pPr>
        </w:pPrChange>
      </w:pPr>
      <w:r>
        <w:rPr>
          <w:rFonts w:hint="eastAsia"/>
          <w:sz w:val="20"/>
          <w:rPrChange w:id="587" w:author="四季雨" w:date="2024-11-22T23:31:57Z">
            <w:rPr>
              <w:rFonts w:hint="eastAsia"/>
            </w:rPr>
          </w:rPrChange>
        </w:rPr>
        <w:t>In this thesis, the "person" subset of the Wang training set is used to train PixMSE, while the biggan, gaugan, and stargan subsets of the Wang test set, as well as the entire Faces-HQ dataset, which contains over 102k images, are used as test sets</w:t>
      </w:r>
      <w:del w:id="588" w:author="四季雨" w:date="2024-11-22T23:38:56Z">
        <w:r>
          <w:rPr>
            <w:rFonts w:hint="eastAsia"/>
            <w:sz w:val="20"/>
            <w:rPrChange w:id="589" w:author="四季雨" w:date="2024-11-22T23:31:57Z">
              <w:rPr>
                <w:rFonts w:hint="eastAsia"/>
              </w:rPr>
            </w:rPrChange>
          </w:rPr>
          <w:delText>.</w:delText>
        </w:r>
      </w:del>
      <w:r>
        <w:rPr>
          <w:rFonts w:hint="eastAsia"/>
          <w:sz w:val="20"/>
          <w:lang w:val="en-US" w:eastAsia="zh-CN"/>
          <w:rPrChange w:id="590" w:author="四季雨" w:date="2024-11-22T23:31:57Z">
            <w:rPr>
              <w:rFonts w:hint="eastAsia"/>
              <w:lang w:val="en-US" w:eastAsia="zh-CN"/>
            </w:rPr>
          </w:rPrChange>
        </w:rPr>
        <w:t>.</w:t>
      </w:r>
    </w:p>
    <w:p w14:paraId="120AAB69">
      <w:pPr>
        <w:spacing w:before="162" w:beforeLines="50" w:after="162" w:afterLines="50"/>
        <w:outlineLvl w:val="9"/>
        <w:rPr>
          <w:rFonts w:ascii="Times New Roman" w:hAnsi="Times New Roman" w:cs="Times New Roman"/>
          <w:b/>
          <w:bCs/>
          <w:sz w:val="21"/>
          <w:szCs w:val="21"/>
        </w:rPr>
      </w:pPr>
      <w:r>
        <w:rPr>
          <w:rFonts w:hint="default" w:ascii="Times New Roman" w:hAnsi="Times New Roman" w:cs="Times New Roman"/>
          <w:b/>
          <w:bCs/>
          <w:sz w:val="21"/>
          <w:szCs w:val="21"/>
          <w:lang w:val="en-US" w:eastAsia="zh-CN"/>
        </w:rPr>
        <w:t>3</w:t>
      </w:r>
      <w:r>
        <w:rPr>
          <w:rFonts w:hint="default" w:ascii="Times New Roman" w:hAnsi="Times New Roman" w:cs="Times New Roman"/>
          <w:b/>
          <w:bCs/>
          <w:sz w:val="21"/>
          <w:szCs w:val="21"/>
        </w:rPr>
        <w:t>.2</w:t>
      </w:r>
      <w:r>
        <w:rPr>
          <w:rFonts w:hint="default" w:ascii="Times New Roman" w:hAnsi="Times New Roman" w:cs="Times New Roman"/>
          <w:b/>
          <w:bCs/>
          <w:sz w:val="21"/>
          <w:szCs w:val="21"/>
          <w:lang w:val="en-US" w:eastAsia="zh-CN"/>
        </w:rPr>
        <w:t xml:space="preserve"> E</w:t>
      </w:r>
      <w:r>
        <w:rPr>
          <w:rFonts w:hint="default" w:ascii="Times New Roman" w:hAnsi="Times New Roman" w:cs="Times New Roman"/>
          <w:b/>
          <w:bCs/>
          <w:sz w:val="21"/>
          <w:szCs w:val="21"/>
        </w:rPr>
        <w:t xml:space="preserve">xperimental </w:t>
      </w:r>
      <w:r>
        <w:rPr>
          <w:rFonts w:hint="default" w:ascii="Times New Roman" w:hAnsi="Times New Roman" w:cs="Times New Roman"/>
          <w:b/>
          <w:bCs/>
          <w:sz w:val="21"/>
          <w:szCs w:val="21"/>
          <w:lang w:val="en-US" w:eastAsia="zh-CN"/>
        </w:rPr>
        <w:t>e</w:t>
      </w:r>
      <w:r>
        <w:rPr>
          <w:rFonts w:hint="default" w:ascii="Times New Roman" w:hAnsi="Times New Roman" w:cs="Times New Roman"/>
          <w:b/>
          <w:bCs/>
          <w:sz w:val="21"/>
          <w:szCs w:val="21"/>
        </w:rPr>
        <w:t>nvironment</w:t>
      </w:r>
    </w:p>
    <w:p w14:paraId="75C59EDF">
      <w:pPr>
        <w:rPr>
          <w:rFonts w:hint="eastAsia"/>
          <w:sz w:val="20"/>
          <w:rPrChange w:id="591" w:author="四季雨" w:date="2024-11-22T23:32:03Z">
            <w:rPr>
              <w:rFonts w:hint="eastAsia"/>
            </w:rPr>
          </w:rPrChange>
        </w:rPr>
      </w:pPr>
      <w:r>
        <w:rPr>
          <w:rFonts w:hint="eastAsia"/>
          <w:sz w:val="20"/>
          <w:lang w:val="en-US" w:eastAsia="zh-CN"/>
          <w:rPrChange w:id="592" w:author="四季雨" w:date="2024-11-22T23:32:03Z">
            <w:rPr>
              <w:rFonts w:hint="eastAsia"/>
              <w:lang w:val="en-US" w:eastAsia="zh-CN"/>
            </w:rPr>
          </w:rPrChange>
        </w:rPr>
        <w:t xml:space="preserve">In this thesis, the algorithm code is written in Python 3.7 with PyTorch 1.9.0. The GPU used is an RTX 3090, and the system is Ubuntu. MaxPix performs resizing and random cropping on the training set, and resizing and center cropping on the test set, which changes the input image to </w:t>
      </w:r>
      <w:r>
        <w:rPr>
          <w:i/>
          <w:iCs/>
          <w:sz w:val="20"/>
          <w:rPrChange w:id="593" w:author="四季雨" w:date="2024-11-22T23:32:03Z">
            <w:rPr>
              <w:i/>
              <w:iCs/>
            </w:rPr>
          </w:rPrChange>
        </w:rPr>
        <w:t>X</w:t>
      </w:r>
      <w:r>
        <w:rPr>
          <w:rFonts w:hint="eastAsia"/>
          <w:sz w:val="20"/>
          <w:rPrChange w:id="594" w:author="四季雨" w:date="2024-11-22T23:32:03Z">
            <w:rPr>
              <w:rFonts w:hint="eastAsia"/>
            </w:rPr>
          </w:rPrChange>
        </w:rPr>
        <w:t>∈R</w:t>
      </w:r>
      <w:r>
        <w:rPr>
          <w:sz w:val="20"/>
          <w:vertAlign w:val="superscript"/>
          <w:rPrChange w:id="595" w:author="四季雨" w:date="2024-11-22T23:32:03Z">
            <w:rPr>
              <w:vertAlign w:val="superscript"/>
            </w:rPr>
          </w:rPrChange>
        </w:rPr>
        <w:t>3×2</w:t>
      </w:r>
      <w:r>
        <w:rPr>
          <w:rFonts w:hint="eastAsia"/>
          <w:sz w:val="20"/>
          <w:vertAlign w:val="superscript"/>
          <w:lang w:val="en-US" w:eastAsia="zh-CN"/>
          <w:rPrChange w:id="596" w:author="四季雨" w:date="2024-11-22T23:32:03Z">
            <w:rPr>
              <w:rFonts w:hint="eastAsia"/>
              <w:vertAlign w:val="superscript"/>
              <w:lang w:val="en-US" w:eastAsia="zh-CN"/>
            </w:rPr>
          </w:rPrChange>
        </w:rPr>
        <w:t>99</w:t>
      </w:r>
      <w:r>
        <w:rPr>
          <w:sz w:val="20"/>
          <w:vertAlign w:val="superscript"/>
          <w:rPrChange w:id="597" w:author="四季雨" w:date="2024-11-22T23:32:03Z">
            <w:rPr>
              <w:vertAlign w:val="superscript"/>
            </w:rPr>
          </w:rPrChange>
        </w:rPr>
        <w:t>×2</w:t>
      </w:r>
      <w:r>
        <w:rPr>
          <w:rFonts w:hint="eastAsia"/>
          <w:sz w:val="20"/>
          <w:vertAlign w:val="superscript"/>
          <w:lang w:val="en-US" w:eastAsia="zh-CN"/>
          <w:rPrChange w:id="598" w:author="四季雨" w:date="2024-11-22T23:32:03Z">
            <w:rPr>
              <w:rFonts w:hint="eastAsia"/>
              <w:vertAlign w:val="superscript"/>
              <w:lang w:val="en-US" w:eastAsia="zh-CN"/>
            </w:rPr>
          </w:rPrChange>
        </w:rPr>
        <w:t>99</w:t>
      </w:r>
      <w:r>
        <w:rPr>
          <w:rFonts w:hint="eastAsia"/>
          <w:sz w:val="20"/>
          <w:rPrChange w:id="599" w:author="四季雨" w:date="2024-11-22T23:32:03Z">
            <w:rPr>
              <w:rFonts w:hint="eastAsia"/>
            </w:rPr>
          </w:rPrChange>
        </w:rPr>
        <w:t>.</w:t>
      </w:r>
    </w:p>
    <w:p w14:paraId="70746587">
      <w:pPr>
        <w:ind w:firstLine="420" w:firstLineChars="0"/>
        <w:rPr>
          <w:sz w:val="20"/>
          <w:rPrChange w:id="601" w:author="四季雨" w:date="2024-11-22T23:32:03Z">
            <w:rPr/>
          </w:rPrChange>
        </w:rPr>
        <w:pPrChange w:id="600" w:author="四季雨" w:date="2024-11-22T23:39:01Z">
          <w:pPr>
            <w:ind w:firstLine="182" w:firstLineChars="100"/>
          </w:pPr>
        </w:pPrChange>
      </w:pPr>
      <w:r>
        <w:rPr>
          <w:rFonts w:hint="eastAsia"/>
          <w:sz w:val="20"/>
          <w:rPrChange w:id="602" w:author="四季雨" w:date="2024-11-22T23:32:03Z">
            <w:rPr>
              <w:rFonts w:hint="eastAsia"/>
            </w:rPr>
          </w:rPrChange>
        </w:rPr>
        <w:t>The training setup includes 36 epochs and a batch size of 4. The optimizer used is Adam, with a learning rate of 0.00005, a learning rate decay factor of 0.96, and the loss function is CrossEntropyLoss.</w:t>
      </w:r>
    </w:p>
    <w:p w14:paraId="13F22C98">
      <w:pPr>
        <w:spacing w:before="162" w:beforeLines="50" w:after="162" w:afterLines="50"/>
        <w:outlineLvl w:val="9"/>
        <w:rPr>
          <w:rFonts w:hint="default" w:ascii="Times New Roman" w:hAnsi="Times New Roman" w:cs="Times New Roman"/>
          <w:b/>
          <w:bCs/>
          <w:sz w:val="21"/>
          <w:szCs w:val="21"/>
        </w:rPr>
      </w:pPr>
      <w:r>
        <w:rPr>
          <w:rFonts w:hint="default" w:ascii="Times New Roman" w:hAnsi="Times New Roman" w:cs="Times New Roman"/>
          <w:b/>
          <w:bCs/>
          <w:sz w:val="21"/>
          <w:szCs w:val="21"/>
          <w:lang w:val="en-US" w:eastAsia="zh-CN"/>
        </w:rPr>
        <w:t>3</w:t>
      </w:r>
      <w:r>
        <w:rPr>
          <w:rFonts w:hint="default" w:ascii="Times New Roman" w:hAnsi="Times New Roman" w:cs="Times New Roman"/>
          <w:b/>
          <w:bCs/>
          <w:sz w:val="21"/>
          <w:szCs w:val="21"/>
        </w:rPr>
        <w:t>.3</w:t>
      </w:r>
      <w:r>
        <w:rPr>
          <w:rFonts w:hint="default" w:ascii="Times New Roman" w:hAnsi="Times New Roman" w:cs="Times New Roman"/>
          <w:b/>
          <w:bCs/>
          <w:sz w:val="21"/>
          <w:szCs w:val="21"/>
          <w:lang w:val="en-US" w:eastAsia="zh-CN"/>
        </w:rPr>
        <w:t xml:space="preserve"> </w:t>
      </w:r>
      <w:r>
        <w:rPr>
          <w:rFonts w:hint="default" w:ascii="Times New Roman" w:hAnsi="Times New Roman" w:cs="Times New Roman"/>
          <w:b/>
          <w:bCs/>
          <w:sz w:val="21"/>
          <w:szCs w:val="21"/>
        </w:rPr>
        <w:t xml:space="preserve">Comparative </w:t>
      </w:r>
      <w:r>
        <w:rPr>
          <w:rFonts w:hint="default" w:ascii="Times New Roman" w:hAnsi="Times New Roman" w:cs="Times New Roman"/>
          <w:b/>
          <w:bCs/>
          <w:sz w:val="21"/>
          <w:szCs w:val="21"/>
          <w:lang w:val="en-US" w:eastAsia="zh-CN"/>
        </w:rPr>
        <w:t>e</w:t>
      </w:r>
      <w:r>
        <w:rPr>
          <w:rFonts w:hint="default" w:ascii="Times New Roman" w:hAnsi="Times New Roman" w:cs="Times New Roman"/>
          <w:b/>
          <w:bCs/>
          <w:sz w:val="21"/>
          <w:szCs w:val="21"/>
        </w:rPr>
        <w:t>xperiments</w:t>
      </w:r>
    </w:p>
    <w:p w14:paraId="59D269D7">
      <w:pPr>
        <w:rPr>
          <w:rFonts w:hint="eastAsia"/>
          <w:sz w:val="20"/>
          <w:rPrChange w:id="603" w:author="四季雨" w:date="2024-11-22T23:32:09Z">
            <w:rPr>
              <w:rFonts w:hint="eastAsia"/>
            </w:rPr>
          </w:rPrChange>
        </w:rPr>
      </w:pPr>
      <w:r>
        <w:rPr>
          <w:rFonts w:hint="eastAsia"/>
          <w:sz w:val="20"/>
          <w:rPrChange w:id="604" w:author="四季雨" w:date="2024-11-22T23:32:09Z">
            <w:rPr>
              <w:rFonts w:hint="eastAsia"/>
            </w:rPr>
          </w:rPrChange>
        </w:rPr>
        <w:t>In this thesis, we select research works that have achieved high accuracy in the task of detecting GAN-generated images in recent years for comparison, including Wang et al.</w:t>
      </w:r>
      <w:del w:id="605" w:author="四季雨" w:date="2024-11-23T00:29:30Z">
        <w:r>
          <w:rPr>
            <w:rFonts w:hint="eastAsia"/>
            <w:sz w:val="20"/>
            <w:rPrChange w:id="606" w:author="四季雨" w:date="2024-11-22T23:32:09Z">
              <w:rPr>
                <w:rFonts w:hint="eastAsia"/>
              </w:rPr>
            </w:rPrChange>
          </w:rPr>
          <w:delText xml:space="preserve"> </w:delText>
        </w:r>
      </w:del>
      <w:r>
        <w:rPr>
          <w:rFonts w:hint="eastAsia"/>
          <w:sz w:val="20"/>
          <w:rPrChange w:id="607" w:author="四季雨" w:date="2024-11-22T23:32:09Z">
            <w:rPr>
              <w:rFonts w:hint="eastAsia"/>
            </w:rPr>
          </w:rPrChange>
        </w:rPr>
        <w:t>[23], Frank et al.</w:t>
      </w:r>
      <w:del w:id="608" w:author="四季雨" w:date="2024-11-23T00:29:32Z">
        <w:r>
          <w:rPr>
            <w:rFonts w:hint="eastAsia"/>
            <w:sz w:val="20"/>
            <w:rPrChange w:id="609" w:author="四季雨" w:date="2024-11-22T23:32:09Z">
              <w:rPr>
                <w:rFonts w:hint="eastAsia"/>
              </w:rPr>
            </w:rPrChange>
          </w:rPr>
          <w:delText xml:space="preserve"> </w:delText>
        </w:r>
      </w:del>
      <w:r>
        <w:rPr>
          <w:rFonts w:hint="eastAsia"/>
          <w:sz w:val="20"/>
          <w:rPrChange w:id="610" w:author="四季雨" w:date="2024-11-22T23:32:09Z">
            <w:rPr>
              <w:rFonts w:hint="eastAsia"/>
            </w:rPr>
          </w:rPrChange>
        </w:rPr>
        <w:t>[34], Durall et al.</w:t>
      </w:r>
      <w:del w:id="611" w:author="四季雨" w:date="2024-11-23T00:29:35Z">
        <w:r>
          <w:rPr>
            <w:rFonts w:hint="eastAsia"/>
            <w:sz w:val="20"/>
            <w:rPrChange w:id="612" w:author="四季雨" w:date="2024-11-22T23:32:09Z">
              <w:rPr>
                <w:rFonts w:hint="eastAsia"/>
              </w:rPr>
            </w:rPrChange>
          </w:rPr>
          <w:delText xml:space="preserve"> </w:delText>
        </w:r>
      </w:del>
      <w:r>
        <w:rPr>
          <w:rFonts w:hint="eastAsia"/>
          <w:sz w:val="20"/>
          <w:rPrChange w:id="613" w:author="四季雨" w:date="2024-11-22T23:32:09Z">
            <w:rPr>
              <w:rFonts w:hint="eastAsia"/>
            </w:rPr>
          </w:rPrChange>
        </w:rPr>
        <w:t>[6], Jeong et al.</w:t>
      </w:r>
      <w:del w:id="614" w:author="四季雨" w:date="2024-11-23T00:29:37Z">
        <w:r>
          <w:rPr>
            <w:rFonts w:hint="eastAsia"/>
            <w:sz w:val="20"/>
            <w:rPrChange w:id="615" w:author="四季雨" w:date="2024-11-22T23:32:09Z">
              <w:rPr>
                <w:rFonts w:hint="eastAsia"/>
              </w:rPr>
            </w:rPrChange>
          </w:rPr>
          <w:delText xml:space="preserve"> </w:delText>
        </w:r>
      </w:del>
      <w:r>
        <w:rPr>
          <w:rFonts w:hint="eastAsia"/>
          <w:sz w:val="20"/>
          <w:rPrChange w:id="616" w:author="四季雨" w:date="2024-11-22T23:32:09Z">
            <w:rPr>
              <w:rFonts w:hint="eastAsia"/>
            </w:rPr>
          </w:rPrChange>
        </w:rPr>
        <w:t>[15, 29], He et al.</w:t>
      </w:r>
      <w:del w:id="617" w:author="四季雨" w:date="2024-11-23T00:29:42Z">
        <w:r>
          <w:rPr>
            <w:rFonts w:hint="eastAsia"/>
            <w:sz w:val="20"/>
            <w:rPrChange w:id="618" w:author="四季雨" w:date="2024-11-22T23:32:09Z">
              <w:rPr>
                <w:rFonts w:hint="eastAsia"/>
              </w:rPr>
            </w:rPrChange>
          </w:rPr>
          <w:delText xml:space="preserve"> </w:delText>
        </w:r>
      </w:del>
      <w:r>
        <w:rPr>
          <w:rFonts w:hint="eastAsia"/>
          <w:sz w:val="20"/>
          <w:rPrChange w:id="619" w:author="四季雨" w:date="2024-11-22T23:32:09Z">
            <w:rPr>
              <w:rFonts w:hint="eastAsia"/>
            </w:rPr>
          </w:rPrChange>
        </w:rPr>
        <w:t>[24], Deng et al.</w:t>
      </w:r>
      <w:del w:id="620" w:author="四季雨" w:date="2024-11-23T00:29:44Z">
        <w:r>
          <w:rPr>
            <w:rFonts w:hint="eastAsia"/>
            <w:sz w:val="20"/>
            <w:rPrChange w:id="621" w:author="四季雨" w:date="2024-11-22T23:32:09Z">
              <w:rPr>
                <w:rFonts w:hint="eastAsia"/>
              </w:rPr>
            </w:rPrChange>
          </w:rPr>
          <w:delText xml:space="preserve"> </w:delText>
        </w:r>
      </w:del>
      <w:r>
        <w:rPr>
          <w:rFonts w:hint="eastAsia"/>
          <w:sz w:val="20"/>
          <w:rPrChange w:id="622" w:author="四季雨" w:date="2024-11-22T23:32:09Z">
            <w:rPr>
              <w:rFonts w:hint="eastAsia"/>
            </w:rPr>
          </w:rPrChange>
        </w:rPr>
        <w:t>[35], Guo et al.</w:t>
      </w:r>
      <w:del w:id="623" w:author="四季雨" w:date="2024-11-23T00:29:47Z">
        <w:r>
          <w:rPr>
            <w:rFonts w:hint="eastAsia"/>
            <w:sz w:val="20"/>
            <w:rPrChange w:id="624" w:author="四季雨" w:date="2024-11-22T23:32:09Z">
              <w:rPr>
                <w:rFonts w:hint="eastAsia"/>
              </w:rPr>
            </w:rPrChange>
          </w:rPr>
          <w:delText xml:space="preserve"> </w:delText>
        </w:r>
      </w:del>
      <w:r>
        <w:rPr>
          <w:rFonts w:hint="eastAsia"/>
          <w:sz w:val="20"/>
          <w:rPrChange w:id="625" w:author="四季雨" w:date="2024-11-22T23:32:09Z">
            <w:rPr>
              <w:rFonts w:hint="eastAsia"/>
            </w:rPr>
          </w:rPrChange>
        </w:rPr>
        <w:t>[36], Yan et al.</w:t>
      </w:r>
      <w:del w:id="626" w:author="四季雨" w:date="2024-11-23T00:29:49Z">
        <w:r>
          <w:rPr>
            <w:rFonts w:hint="eastAsia"/>
            <w:sz w:val="20"/>
            <w:rPrChange w:id="627" w:author="四季雨" w:date="2024-11-22T23:32:09Z">
              <w:rPr>
                <w:rFonts w:hint="eastAsia"/>
              </w:rPr>
            </w:rPrChange>
          </w:rPr>
          <w:delText xml:space="preserve"> </w:delText>
        </w:r>
      </w:del>
      <w:r>
        <w:rPr>
          <w:rFonts w:hint="eastAsia"/>
          <w:sz w:val="20"/>
          <w:rPrChange w:id="628" w:author="四季雨" w:date="2024-11-22T23:32:09Z">
            <w:rPr>
              <w:rFonts w:hint="eastAsia"/>
            </w:rPr>
          </w:rPrChange>
        </w:rPr>
        <w:t>[37], and Tan et al.</w:t>
      </w:r>
      <w:del w:id="629" w:author="四季雨" w:date="2024-11-23T00:29:51Z">
        <w:r>
          <w:rPr>
            <w:rFonts w:hint="eastAsia"/>
            <w:sz w:val="20"/>
            <w:rPrChange w:id="630" w:author="四季雨" w:date="2024-11-22T23:32:09Z">
              <w:rPr>
                <w:rFonts w:hint="eastAsia"/>
              </w:rPr>
            </w:rPrChange>
          </w:rPr>
          <w:delText xml:space="preserve"> </w:delText>
        </w:r>
      </w:del>
      <w:r>
        <w:rPr>
          <w:rFonts w:hint="eastAsia"/>
          <w:sz w:val="20"/>
          <w:rPrChange w:id="631" w:author="四季雨" w:date="2024-11-22T23:32:09Z">
            <w:rPr>
              <w:rFonts w:hint="eastAsia"/>
            </w:rPr>
          </w:rPrChange>
        </w:rPr>
        <w:t>[38]. These algorithms not only achieved better performance in their respective studies, with over 90% accuracy in detecting the same type of GAN-generated images, but they also maintained strong cross-model generalization performance.</w:t>
      </w:r>
    </w:p>
    <w:p w14:paraId="7F20A04A">
      <w:pPr>
        <w:ind w:firstLine="420" w:firstLineChars="0"/>
        <w:rPr>
          <w:ins w:id="633" w:author="四季雨" w:date="2024-11-23T00:00:11Z"/>
          <w:rFonts w:hint="eastAsia"/>
          <w:sz w:val="20"/>
        </w:rPr>
        <w:pPrChange w:id="632" w:author="四季雨" w:date="2024-11-22T23:39:07Z">
          <w:pPr>
            <w:ind w:firstLine="182" w:firstLineChars="100"/>
          </w:pPr>
        </w:pPrChange>
      </w:pPr>
      <w:r>
        <w:rPr>
          <w:rFonts w:hint="eastAsia"/>
          <w:sz w:val="20"/>
          <w:rPrChange w:id="634" w:author="四季雨" w:date="2024-11-22T23:32:09Z">
            <w:rPr>
              <w:rFonts w:hint="eastAsia"/>
            </w:rPr>
          </w:rPrChange>
        </w:rPr>
        <w:t>Except for the algorithm by Jeong et al.</w:t>
      </w:r>
      <w:del w:id="635" w:author="四季雨" w:date="2024-11-23T00:29:55Z">
        <w:r>
          <w:rPr>
            <w:rFonts w:hint="eastAsia"/>
            <w:sz w:val="20"/>
            <w:rPrChange w:id="636" w:author="四季雨" w:date="2024-11-22T23:32:09Z">
              <w:rPr>
                <w:rFonts w:hint="eastAsia"/>
              </w:rPr>
            </w:rPrChange>
          </w:rPr>
          <w:delText xml:space="preserve"> </w:delText>
        </w:r>
      </w:del>
      <w:r>
        <w:rPr>
          <w:rFonts w:hint="eastAsia"/>
          <w:sz w:val="20"/>
          <w:rPrChange w:id="637" w:author="四季雨" w:date="2024-11-22T23:32:09Z">
            <w:rPr>
              <w:rFonts w:hint="eastAsia"/>
            </w:rPr>
          </w:rPrChange>
        </w:rPr>
        <w:t>[15, 29], the rest of the algorithms in this thesis were retrained and tested using the Wang dataset. Since Jeong et al.'s</w:t>
      </w:r>
      <w:del w:id="638" w:author="四季雨" w:date="2024-11-23T00:29:57Z">
        <w:r>
          <w:rPr>
            <w:rFonts w:hint="eastAsia"/>
            <w:sz w:val="20"/>
            <w:rPrChange w:id="639" w:author="四季雨" w:date="2024-11-22T23:32:09Z">
              <w:rPr>
                <w:rFonts w:hint="eastAsia"/>
              </w:rPr>
            </w:rPrChange>
          </w:rPr>
          <w:delText xml:space="preserve"> </w:delText>
        </w:r>
      </w:del>
      <w:r>
        <w:rPr>
          <w:rFonts w:hint="eastAsia"/>
          <w:sz w:val="20"/>
          <w:rPrChange w:id="640" w:author="四季雨" w:date="2024-11-22T23:32:09Z">
            <w:rPr>
              <w:rFonts w:hint="eastAsia"/>
            </w:rPr>
          </w:rPrChange>
        </w:rPr>
        <w:t>[15, 29] algorithm uses the Wang dataset and the code implementation details are not available, the experimental data in the table are quoted from their literature</w:t>
      </w:r>
      <w:del w:id="641" w:author="四季雨" w:date="2024-11-23T00:29:59Z">
        <w:r>
          <w:rPr>
            <w:rFonts w:hint="eastAsia"/>
            <w:sz w:val="20"/>
            <w:rPrChange w:id="642" w:author="四季雨" w:date="2024-11-22T23:32:09Z">
              <w:rPr>
                <w:rFonts w:hint="eastAsia"/>
              </w:rPr>
            </w:rPrChange>
          </w:rPr>
          <w:delText xml:space="preserve"> </w:delText>
        </w:r>
      </w:del>
      <w:r>
        <w:rPr>
          <w:rFonts w:hint="eastAsia"/>
          <w:sz w:val="20"/>
          <w:rPrChange w:id="643" w:author="四季雨" w:date="2024-11-22T23:32:09Z">
            <w:rPr>
              <w:rFonts w:hint="eastAsia"/>
            </w:rPr>
          </w:rPrChange>
        </w:rPr>
        <w:t>[29].</w:t>
      </w:r>
    </w:p>
    <w:p w14:paraId="31787F5B">
      <w:pPr>
        <w:ind w:firstLine="420" w:firstLineChars="0"/>
        <w:rPr>
          <w:ins w:id="645" w:author="四季雨" w:date="2024-11-23T00:00:23Z"/>
          <w:rFonts w:hint="eastAsia"/>
          <w:sz w:val="20"/>
          <w:lang w:val="en-US" w:eastAsia="zh-CN"/>
        </w:rPr>
        <w:pPrChange w:id="644" w:author="四季雨" w:date="2024-11-22T23:39:07Z">
          <w:pPr>
            <w:ind w:firstLine="182" w:firstLineChars="100"/>
          </w:pPr>
        </w:pPrChange>
      </w:pPr>
      <w:ins w:id="646" w:author="四季雨" w:date="2024-11-23T00:00:13Z">
        <w:r>
          <w:rPr>
            <w:rFonts w:hint="eastAsia"/>
            <w:sz w:val="20"/>
            <w:lang w:val="en-US" w:eastAsia="zh-CN"/>
          </w:rPr>
          <w:t>As shown in table 1, MaxPix achieves high accuracy for detecting biggan, cyclegan, stargan, and stylegan datasets, which are higher than the highest values achieved among the compared algorithms. In particular, compared to compared algorithms, MaxPix achieves an accuracy improvement of 6.1% for detecting biggan and 2.4% for detecting stylegan. MaxPix, like most of the compared algorithms, achieves a lower accuracy of 63% for detecting the gaugan dataset. In terms of average precision performance, MaxPix detects gaugan with an average precision of 75.5% and detects stylegan2 with an average precision of 99.6%, which is lower than the best of the compared algorithms at 97.6% and 99.9%. However, MaxPix detects the remaining six datasets all get the highest average precision, equaling or exceeding the best of the compared algorithms. It can be seen that the detection performance of MaxPix is better than the current mainstream detection algorithms in terms of accuracy and average precision.</w:t>
        </w:r>
      </w:ins>
    </w:p>
    <w:p w14:paraId="20334001">
      <w:pPr>
        <w:ind w:firstLine="420" w:firstLineChars="0"/>
        <w:rPr>
          <w:del w:id="648" w:author="四季雨" w:date="2024-11-22T23:39:11Z"/>
          <w:rFonts w:hint="eastAsia"/>
          <w:sz w:val="20"/>
          <w:rPrChange w:id="649" w:author="四季雨" w:date="2024-11-22T23:32:09Z">
            <w:rPr>
              <w:del w:id="650" w:author="四季雨" w:date="2024-11-22T23:39:11Z"/>
              <w:rFonts w:hint="eastAsia"/>
            </w:rPr>
          </w:rPrChange>
        </w:rPr>
        <w:pPrChange w:id="647" w:author="四季雨" w:date="2024-11-22T23:39:07Z">
          <w:pPr>
            <w:ind w:firstLine="182" w:firstLineChars="100"/>
          </w:pPr>
        </w:pPrChange>
      </w:pPr>
    </w:p>
    <w:p w14:paraId="1277BFF3">
      <w:pPr>
        <w:ind w:firstLine="420"/>
        <w:rPr>
          <w:rFonts w:hint="eastAsia"/>
        </w:rPr>
        <w:pPrChange w:id="651" w:author="四季雨" w:date="2024-11-22T23:39:11Z">
          <w:pPr/>
        </w:pPrChange>
      </w:pPr>
    </w:p>
    <w:p w14:paraId="2DC04A41">
      <w:pPr>
        <w:spacing w:before="0" w:beforeLines="0"/>
        <w:ind w:firstLine="182" w:firstLineChars="100"/>
        <w:jc w:val="both"/>
        <w:rPr>
          <w:ins w:id="652" w:author="四季雨" w:date="2024-11-22T23:57:52Z"/>
          <w:rFonts w:hint="eastAsia"/>
        </w:rPr>
        <w:sectPr>
          <w:footnotePr>
            <w:pos w:val="beneathText"/>
            <w:numFmt w:val="decimal"/>
          </w:footnotePr>
          <w:type w:val="continuous"/>
          <w:pgSz w:w="11906" w:h="16838"/>
          <w:pgMar w:top="1134" w:right="850" w:bottom="850" w:left="850" w:header="567" w:footer="567" w:gutter="0"/>
          <w:pgNumType w:fmt="decimal" w:start="1"/>
          <w:cols w:equalWidth="0" w:num="2">
            <w:col w:w="4890" w:space="425"/>
            <w:col w:w="4890"/>
          </w:cols>
          <w:docGrid w:type="linesAndChars" w:linePitch="322" w:charSpace="460"/>
        </w:sectPr>
      </w:pPr>
    </w:p>
    <w:p w14:paraId="7AC3CD54">
      <w:pPr>
        <w:spacing w:before="0" w:beforeLines="0"/>
        <w:ind w:firstLine="182" w:firstLineChars="100"/>
        <w:jc w:val="both"/>
        <w:rPr>
          <w:rFonts w:hint="eastAsia"/>
          <w:lang w:val="en-US" w:eastAsia="zh-CN"/>
        </w:rPr>
      </w:pPr>
      <w:r>
        <w:rPr>
          <w:rFonts w:hint="eastAsia"/>
        </w:rPr>
        <w:t>.</w:t>
      </w:r>
    </w:p>
    <w:p w14:paraId="65CD219D">
      <w:pPr>
        <w:spacing w:before="161" w:beforeLines="50"/>
        <w:ind w:firstLineChars="0"/>
        <w:jc w:val="center"/>
        <w:rPr>
          <w:rFonts w:hint="eastAsia"/>
        </w:rPr>
      </w:pPr>
      <w:r>
        <w:rPr>
          <w:rFonts w:hint="eastAsia"/>
          <w:lang w:val="en-US" w:eastAsia="zh-CN"/>
        </w:rPr>
        <w:t xml:space="preserve">Tab1 </w:t>
      </w:r>
      <w:r>
        <w:rPr>
          <w:rFonts w:hint="eastAsia"/>
        </w:rPr>
        <w:t xml:space="preserve">Comparison experiment </w:t>
      </w:r>
      <w:r>
        <w:rPr>
          <w:rFonts w:hint="eastAsia"/>
          <w:lang w:val="en-US" w:eastAsia="zh-CN"/>
        </w:rPr>
        <w:t xml:space="preserve">Wang dataset </w:t>
      </w:r>
      <w:r>
        <w:rPr>
          <w:rFonts w:hint="eastAsia"/>
        </w:rPr>
        <w:t>(%)</w:t>
      </w:r>
    </w:p>
    <w:tbl>
      <w:tblPr>
        <w:tblStyle w:val="18"/>
        <w:tblW w:w="4857" w:type="pct"/>
        <w:jc w:val="center"/>
        <w:tblLayout w:type="autofit"/>
        <w:tblCellMar>
          <w:top w:w="0" w:type="dxa"/>
          <w:left w:w="108" w:type="dxa"/>
          <w:bottom w:w="0" w:type="dxa"/>
          <w:right w:w="108" w:type="dxa"/>
        </w:tblCellMar>
      </w:tblPr>
      <w:tblGrid>
        <w:gridCol w:w="899"/>
        <w:gridCol w:w="588"/>
        <w:gridCol w:w="594"/>
        <w:gridCol w:w="584"/>
        <w:gridCol w:w="590"/>
        <w:gridCol w:w="578"/>
        <w:gridCol w:w="590"/>
        <w:gridCol w:w="570"/>
        <w:gridCol w:w="590"/>
        <w:gridCol w:w="537"/>
        <w:gridCol w:w="590"/>
        <w:gridCol w:w="537"/>
        <w:gridCol w:w="590"/>
        <w:gridCol w:w="539"/>
        <w:gridCol w:w="590"/>
        <w:gridCol w:w="570"/>
        <w:gridCol w:w="588"/>
      </w:tblGrid>
      <w:tr w14:paraId="3244B55A">
        <w:tblPrEx>
          <w:tblCellMar>
            <w:top w:w="0" w:type="dxa"/>
            <w:left w:w="108" w:type="dxa"/>
            <w:bottom w:w="0" w:type="dxa"/>
            <w:right w:w="108" w:type="dxa"/>
          </w:tblCellMar>
        </w:tblPrEx>
        <w:trPr>
          <w:trHeight w:val="354" w:hRule="atLeast"/>
          <w:jc w:val="center"/>
        </w:trPr>
        <w:tc>
          <w:tcPr>
            <w:tcW w:w="444" w:type="pct"/>
            <w:tcBorders>
              <w:top w:val="single" w:color="000000" w:sz="12" w:space="0"/>
              <w:left w:val="nil"/>
              <w:bottom w:val="single" w:color="000000" w:sz="4" w:space="0"/>
              <w:right w:val="nil"/>
              <w:tl2br w:val="nil"/>
            </w:tcBorders>
            <w:shd w:val="clear" w:color="auto" w:fill="FFFFFF"/>
            <w:noWrap/>
            <w:vAlign w:val="center"/>
          </w:tcPr>
          <w:p w14:paraId="41187615">
            <w:pPr>
              <w:widowControl/>
              <w:jc w:val="both"/>
              <w:textAlignment w:val="center"/>
              <w:rPr>
                <w:rFonts w:ascii="Times New Roman" w:hAnsi="Times New Roman" w:cs="Times New Roman"/>
                <w:color w:val="000000"/>
                <w:kern w:val="0"/>
                <w:szCs w:val="18"/>
              </w:rPr>
            </w:pPr>
          </w:p>
        </w:tc>
        <w:tc>
          <w:tcPr>
            <w:tcW w:w="583" w:type="pct"/>
            <w:gridSpan w:val="2"/>
            <w:tcBorders>
              <w:top w:val="single" w:color="000000" w:sz="12" w:space="0"/>
              <w:left w:val="nil"/>
              <w:bottom w:val="single" w:color="000000" w:sz="4" w:space="0"/>
              <w:right w:val="nil"/>
            </w:tcBorders>
            <w:shd w:val="clear" w:color="auto" w:fill="FFFFFF"/>
            <w:vAlign w:val="center"/>
          </w:tcPr>
          <w:p w14:paraId="1F1206A7">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progan</w:t>
            </w:r>
          </w:p>
        </w:tc>
        <w:tc>
          <w:tcPr>
            <w:tcW w:w="579" w:type="pct"/>
            <w:gridSpan w:val="2"/>
            <w:tcBorders>
              <w:top w:val="single" w:color="000000" w:sz="12" w:space="0"/>
              <w:left w:val="nil"/>
              <w:bottom w:val="single" w:color="000000" w:sz="4" w:space="0"/>
              <w:right w:val="nil"/>
            </w:tcBorders>
            <w:shd w:val="clear" w:color="auto" w:fill="FFFFFF"/>
            <w:vAlign w:val="center"/>
          </w:tcPr>
          <w:p w14:paraId="3744D815">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biggan</w:t>
            </w:r>
          </w:p>
        </w:tc>
        <w:tc>
          <w:tcPr>
            <w:tcW w:w="576" w:type="pct"/>
            <w:gridSpan w:val="2"/>
            <w:tcBorders>
              <w:top w:val="single" w:color="000000" w:sz="12" w:space="0"/>
              <w:left w:val="nil"/>
              <w:bottom w:val="single" w:color="000000" w:sz="4" w:space="0"/>
              <w:right w:val="nil"/>
            </w:tcBorders>
            <w:shd w:val="clear" w:color="auto" w:fill="FFFFFF"/>
            <w:vAlign w:val="center"/>
          </w:tcPr>
          <w:p w14:paraId="6A553AC3">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cyclegan</w:t>
            </w:r>
          </w:p>
        </w:tc>
        <w:tc>
          <w:tcPr>
            <w:tcW w:w="572" w:type="pct"/>
            <w:gridSpan w:val="2"/>
            <w:tcBorders>
              <w:top w:val="single" w:color="000000" w:sz="12" w:space="0"/>
              <w:left w:val="nil"/>
              <w:bottom w:val="single" w:color="000000" w:sz="4" w:space="0"/>
              <w:right w:val="nil"/>
            </w:tcBorders>
            <w:shd w:val="clear" w:color="auto" w:fill="FFFFFF"/>
            <w:vAlign w:val="center"/>
          </w:tcPr>
          <w:p w14:paraId="0EC900B1">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deepfake</w:t>
            </w:r>
          </w:p>
        </w:tc>
        <w:tc>
          <w:tcPr>
            <w:tcW w:w="556" w:type="pct"/>
            <w:gridSpan w:val="2"/>
            <w:tcBorders>
              <w:top w:val="single" w:color="000000" w:sz="12" w:space="0"/>
              <w:left w:val="nil"/>
              <w:bottom w:val="single" w:color="000000" w:sz="4" w:space="0"/>
              <w:right w:val="nil"/>
            </w:tcBorders>
            <w:shd w:val="clear" w:color="auto" w:fill="FFFFFF"/>
            <w:vAlign w:val="center"/>
          </w:tcPr>
          <w:p w14:paraId="6947E36C">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gaugan</w:t>
            </w:r>
          </w:p>
        </w:tc>
        <w:tc>
          <w:tcPr>
            <w:tcW w:w="556" w:type="pct"/>
            <w:gridSpan w:val="2"/>
            <w:tcBorders>
              <w:top w:val="single" w:color="000000" w:sz="12" w:space="0"/>
              <w:left w:val="nil"/>
              <w:bottom w:val="single" w:color="000000" w:sz="4" w:space="0"/>
              <w:right w:val="nil"/>
            </w:tcBorders>
            <w:shd w:val="clear" w:color="auto" w:fill="FFFFFF"/>
            <w:vAlign w:val="center"/>
          </w:tcPr>
          <w:p w14:paraId="004D6C41">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stargan</w:t>
            </w:r>
          </w:p>
        </w:tc>
        <w:tc>
          <w:tcPr>
            <w:tcW w:w="557" w:type="pct"/>
            <w:gridSpan w:val="2"/>
            <w:tcBorders>
              <w:top w:val="single" w:color="000000" w:sz="12" w:space="0"/>
              <w:left w:val="nil"/>
              <w:bottom w:val="single" w:color="000000" w:sz="4" w:space="0"/>
              <w:right w:val="nil"/>
            </w:tcBorders>
            <w:shd w:val="clear" w:color="auto" w:fill="FFFFFF"/>
            <w:vAlign w:val="center"/>
          </w:tcPr>
          <w:p w14:paraId="2D532335">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stylegan</w:t>
            </w:r>
          </w:p>
        </w:tc>
        <w:tc>
          <w:tcPr>
            <w:tcW w:w="571" w:type="pct"/>
            <w:gridSpan w:val="2"/>
            <w:tcBorders>
              <w:top w:val="single" w:color="000000" w:sz="12" w:space="0"/>
              <w:left w:val="nil"/>
              <w:bottom w:val="single" w:color="000000" w:sz="4" w:space="0"/>
              <w:right w:val="nil"/>
            </w:tcBorders>
            <w:shd w:val="clear" w:color="auto" w:fill="FFFFFF"/>
            <w:vAlign w:val="center"/>
          </w:tcPr>
          <w:p w14:paraId="538462B0">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stylegan2</w:t>
            </w:r>
          </w:p>
        </w:tc>
      </w:tr>
      <w:tr w14:paraId="1A356B60">
        <w:tblPrEx>
          <w:tblCellMar>
            <w:top w:w="0" w:type="dxa"/>
            <w:left w:w="108" w:type="dxa"/>
            <w:bottom w:w="0" w:type="dxa"/>
            <w:right w:w="108" w:type="dxa"/>
          </w:tblCellMar>
        </w:tblPrEx>
        <w:trPr>
          <w:trHeight w:val="334" w:hRule="atLeast"/>
          <w:jc w:val="center"/>
        </w:trPr>
        <w:tc>
          <w:tcPr>
            <w:tcW w:w="444" w:type="pct"/>
            <w:tcBorders>
              <w:top w:val="single" w:color="000000" w:sz="4" w:space="0"/>
              <w:left w:val="nil"/>
              <w:bottom w:val="nil"/>
              <w:right w:val="nil"/>
            </w:tcBorders>
            <w:shd w:val="clear" w:color="auto" w:fill="FFFFFF"/>
            <w:vAlign w:val="center"/>
          </w:tcPr>
          <w:p w14:paraId="0BA7D85A">
            <w:pPr>
              <w:widowControl/>
              <w:jc w:val="both"/>
              <w:textAlignment w:val="center"/>
              <w:rPr>
                <w:rFonts w:ascii="Times New Roman" w:hAnsi="Times New Roman" w:cs="Times New Roman"/>
                <w:color w:val="000000"/>
                <w:kern w:val="0"/>
                <w:szCs w:val="18"/>
              </w:rPr>
            </w:pPr>
          </w:p>
        </w:tc>
        <w:tc>
          <w:tcPr>
            <w:tcW w:w="290" w:type="pct"/>
            <w:tcBorders>
              <w:top w:val="single" w:color="000000" w:sz="4" w:space="0"/>
              <w:left w:val="nil"/>
              <w:bottom w:val="nil"/>
              <w:right w:val="nil"/>
            </w:tcBorders>
            <w:shd w:val="clear" w:color="auto" w:fill="FFFFFF"/>
            <w:vAlign w:val="center"/>
          </w:tcPr>
          <w:p w14:paraId="61168B84">
            <w:pPr>
              <w:widowControl/>
              <w:jc w:val="right"/>
              <w:textAlignment w:val="center"/>
              <w:rPr>
                <w:rFonts w:hint="default" w:ascii="Times New Roman" w:hAnsi="Times New Roman" w:eastAsia="宋体" w:cs="Times New Roman"/>
                <w:color w:val="000000"/>
                <w:kern w:val="0"/>
                <w:szCs w:val="18"/>
                <w:lang w:val="en-US" w:eastAsia="zh-CN"/>
              </w:rPr>
            </w:pPr>
            <w:r>
              <w:rPr>
                <w:rFonts w:hint="default" w:ascii="Times New Roman" w:hAnsi="Times New Roman" w:cs="Times New Roman"/>
                <w:color w:val="000000"/>
                <w:kern w:val="0"/>
                <w:szCs w:val="18"/>
                <w:lang w:val="en-US" w:eastAsia="zh-CN"/>
              </w:rPr>
              <w:t>Acc</w:t>
            </w:r>
          </w:p>
        </w:tc>
        <w:tc>
          <w:tcPr>
            <w:tcW w:w="293" w:type="pct"/>
            <w:tcBorders>
              <w:top w:val="single" w:color="000000" w:sz="4" w:space="0"/>
              <w:left w:val="nil"/>
              <w:bottom w:val="nil"/>
              <w:right w:val="nil"/>
            </w:tcBorders>
            <w:shd w:val="clear" w:color="auto" w:fill="FFFFFF"/>
            <w:vAlign w:val="center"/>
          </w:tcPr>
          <w:p w14:paraId="2027526A">
            <w:pPr>
              <w:widowControl/>
              <w:jc w:val="left"/>
              <w:textAlignment w:val="center"/>
              <w:rPr>
                <w:rFonts w:hint="default" w:ascii="Times New Roman" w:hAnsi="Times New Roman" w:eastAsia="宋体" w:cs="Times New Roman"/>
                <w:color w:val="000000"/>
                <w:kern w:val="0"/>
                <w:szCs w:val="18"/>
                <w:lang w:val="en-US" w:eastAsia="zh-CN"/>
              </w:rPr>
            </w:pPr>
            <w:r>
              <w:rPr>
                <w:rFonts w:hint="default" w:ascii="Times New Roman" w:hAnsi="Times New Roman" w:cs="Times New Roman"/>
                <w:color w:val="000000"/>
                <w:kern w:val="0"/>
                <w:szCs w:val="18"/>
                <w:lang w:val="en-US" w:eastAsia="zh-CN"/>
              </w:rPr>
              <w:t>AP</w:t>
            </w:r>
          </w:p>
        </w:tc>
        <w:tc>
          <w:tcPr>
            <w:tcW w:w="288" w:type="pct"/>
            <w:tcBorders>
              <w:top w:val="single" w:color="000000" w:sz="4" w:space="0"/>
              <w:left w:val="nil"/>
              <w:bottom w:val="nil"/>
              <w:right w:val="nil"/>
            </w:tcBorders>
            <w:shd w:val="clear" w:color="auto" w:fill="FFFFFF"/>
            <w:vAlign w:val="center"/>
          </w:tcPr>
          <w:p w14:paraId="222CFEB2">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Acc</w:t>
            </w:r>
          </w:p>
        </w:tc>
        <w:tc>
          <w:tcPr>
            <w:tcW w:w="290" w:type="pct"/>
            <w:tcBorders>
              <w:top w:val="single" w:color="000000" w:sz="4" w:space="0"/>
              <w:left w:val="nil"/>
              <w:bottom w:val="nil"/>
              <w:right w:val="nil"/>
            </w:tcBorders>
            <w:shd w:val="clear" w:color="auto" w:fill="FFFFFF"/>
            <w:vAlign w:val="center"/>
          </w:tcPr>
          <w:p w14:paraId="73271145">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AP</w:t>
            </w:r>
          </w:p>
        </w:tc>
        <w:tc>
          <w:tcPr>
            <w:tcW w:w="285" w:type="pct"/>
            <w:tcBorders>
              <w:top w:val="single" w:color="000000" w:sz="4" w:space="0"/>
              <w:left w:val="nil"/>
              <w:bottom w:val="nil"/>
              <w:right w:val="nil"/>
            </w:tcBorders>
            <w:shd w:val="clear" w:color="auto" w:fill="FFFFFF"/>
            <w:vAlign w:val="center"/>
          </w:tcPr>
          <w:p w14:paraId="6475729F">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Acc</w:t>
            </w:r>
          </w:p>
        </w:tc>
        <w:tc>
          <w:tcPr>
            <w:tcW w:w="290" w:type="pct"/>
            <w:tcBorders>
              <w:top w:val="single" w:color="000000" w:sz="4" w:space="0"/>
              <w:left w:val="nil"/>
              <w:bottom w:val="nil"/>
              <w:right w:val="nil"/>
            </w:tcBorders>
            <w:shd w:val="clear" w:color="auto" w:fill="FFFFFF"/>
            <w:vAlign w:val="center"/>
          </w:tcPr>
          <w:p w14:paraId="2A204CDC">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AP</w:t>
            </w:r>
          </w:p>
        </w:tc>
        <w:tc>
          <w:tcPr>
            <w:tcW w:w="281" w:type="pct"/>
            <w:tcBorders>
              <w:top w:val="single" w:color="000000" w:sz="4" w:space="0"/>
              <w:left w:val="nil"/>
              <w:bottom w:val="nil"/>
              <w:right w:val="nil"/>
            </w:tcBorders>
            <w:shd w:val="clear" w:color="auto" w:fill="FFFFFF"/>
            <w:vAlign w:val="center"/>
          </w:tcPr>
          <w:p w14:paraId="3CEF16B0">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Acc</w:t>
            </w:r>
          </w:p>
        </w:tc>
        <w:tc>
          <w:tcPr>
            <w:tcW w:w="291" w:type="pct"/>
            <w:tcBorders>
              <w:top w:val="single" w:color="000000" w:sz="4" w:space="0"/>
              <w:left w:val="nil"/>
              <w:bottom w:val="nil"/>
              <w:right w:val="nil"/>
            </w:tcBorders>
            <w:shd w:val="clear" w:color="auto" w:fill="FFFFFF"/>
            <w:vAlign w:val="center"/>
          </w:tcPr>
          <w:p w14:paraId="4A6334FD">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AP</w:t>
            </w:r>
          </w:p>
        </w:tc>
        <w:tc>
          <w:tcPr>
            <w:tcW w:w="265" w:type="pct"/>
            <w:tcBorders>
              <w:top w:val="single" w:color="000000" w:sz="4" w:space="0"/>
              <w:left w:val="nil"/>
              <w:bottom w:val="nil"/>
              <w:right w:val="nil"/>
            </w:tcBorders>
            <w:shd w:val="clear" w:color="auto" w:fill="FFFFFF"/>
            <w:vAlign w:val="center"/>
          </w:tcPr>
          <w:p w14:paraId="22A6683B">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Acc</w:t>
            </w:r>
          </w:p>
        </w:tc>
        <w:tc>
          <w:tcPr>
            <w:tcW w:w="291" w:type="pct"/>
            <w:tcBorders>
              <w:top w:val="single" w:color="000000" w:sz="4" w:space="0"/>
              <w:left w:val="nil"/>
              <w:bottom w:val="nil"/>
              <w:right w:val="nil"/>
            </w:tcBorders>
            <w:shd w:val="clear" w:color="auto" w:fill="FFFFFF"/>
            <w:vAlign w:val="center"/>
          </w:tcPr>
          <w:p w14:paraId="4FFC9A10">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AP</w:t>
            </w:r>
          </w:p>
        </w:tc>
        <w:tc>
          <w:tcPr>
            <w:tcW w:w="265" w:type="pct"/>
            <w:tcBorders>
              <w:top w:val="single" w:color="000000" w:sz="4" w:space="0"/>
              <w:left w:val="nil"/>
              <w:bottom w:val="nil"/>
              <w:right w:val="nil"/>
            </w:tcBorders>
            <w:shd w:val="clear" w:color="auto" w:fill="FFFFFF"/>
            <w:vAlign w:val="center"/>
          </w:tcPr>
          <w:p w14:paraId="038289F1">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Acc</w:t>
            </w:r>
          </w:p>
        </w:tc>
        <w:tc>
          <w:tcPr>
            <w:tcW w:w="291" w:type="pct"/>
            <w:tcBorders>
              <w:top w:val="single" w:color="000000" w:sz="4" w:space="0"/>
              <w:left w:val="nil"/>
              <w:bottom w:val="nil"/>
              <w:right w:val="nil"/>
            </w:tcBorders>
            <w:shd w:val="clear" w:color="auto" w:fill="FFFFFF"/>
            <w:vAlign w:val="center"/>
          </w:tcPr>
          <w:p w14:paraId="7D9F790E">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AP</w:t>
            </w:r>
          </w:p>
        </w:tc>
        <w:tc>
          <w:tcPr>
            <w:tcW w:w="266" w:type="pct"/>
            <w:tcBorders>
              <w:top w:val="single" w:color="000000" w:sz="4" w:space="0"/>
              <w:left w:val="nil"/>
              <w:bottom w:val="nil"/>
              <w:right w:val="nil"/>
            </w:tcBorders>
            <w:shd w:val="clear" w:color="auto" w:fill="FFFFFF"/>
            <w:vAlign w:val="center"/>
          </w:tcPr>
          <w:p w14:paraId="71CE74FC">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Acc</w:t>
            </w:r>
          </w:p>
        </w:tc>
        <w:tc>
          <w:tcPr>
            <w:tcW w:w="291" w:type="pct"/>
            <w:tcBorders>
              <w:top w:val="single" w:color="000000" w:sz="4" w:space="0"/>
              <w:left w:val="nil"/>
              <w:bottom w:val="nil"/>
              <w:right w:val="nil"/>
            </w:tcBorders>
            <w:shd w:val="clear" w:color="auto" w:fill="FFFFFF"/>
            <w:vAlign w:val="center"/>
          </w:tcPr>
          <w:p w14:paraId="2D0790DA">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AP</w:t>
            </w:r>
          </w:p>
        </w:tc>
        <w:tc>
          <w:tcPr>
            <w:tcW w:w="281" w:type="pct"/>
            <w:tcBorders>
              <w:top w:val="single" w:color="000000" w:sz="4" w:space="0"/>
              <w:left w:val="nil"/>
              <w:bottom w:val="nil"/>
              <w:right w:val="nil"/>
            </w:tcBorders>
            <w:shd w:val="clear" w:color="auto" w:fill="FFFFFF"/>
            <w:vAlign w:val="center"/>
          </w:tcPr>
          <w:p w14:paraId="3924C097">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Acc</w:t>
            </w:r>
          </w:p>
        </w:tc>
        <w:tc>
          <w:tcPr>
            <w:tcW w:w="290" w:type="pct"/>
            <w:tcBorders>
              <w:top w:val="single" w:color="000000" w:sz="4" w:space="0"/>
              <w:left w:val="nil"/>
              <w:bottom w:val="nil"/>
              <w:right w:val="nil"/>
            </w:tcBorders>
            <w:shd w:val="clear" w:color="auto" w:fill="FFFFFF"/>
            <w:vAlign w:val="center"/>
          </w:tcPr>
          <w:p w14:paraId="45175FA0">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lang w:val="en-US" w:eastAsia="zh-CN"/>
              </w:rPr>
              <w:t>AP</w:t>
            </w:r>
          </w:p>
        </w:tc>
      </w:tr>
      <w:tr w14:paraId="6F5DC7C7">
        <w:tblPrEx>
          <w:tblCellMar>
            <w:top w:w="0" w:type="dxa"/>
            <w:left w:w="108" w:type="dxa"/>
            <w:bottom w:w="0" w:type="dxa"/>
            <w:right w:w="108" w:type="dxa"/>
          </w:tblCellMar>
        </w:tblPrEx>
        <w:trPr>
          <w:trHeight w:val="324" w:hRule="atLeast"/>
          <w:jc w:val="center"/>
        </w:trPr>
        <w:tc>
          <w:tcPr>
            <w:tcW w:w="444" w:type="pct"/>
            <w:tcBorders>
              <w:top w:val="nil"/>
              <w:left w:val="nil"/>
              <w:bottom w:val="nil"/>
              <w:right w:val="nil"/>
            </w:tcBorders>
            <w:shd w:val="clear" w:color="auto" w:fill="FFFFFF"/>
            <w:vAlign w:val="center"/>
          </w:tcPr>
          <w:p w14:paraId="2E29E9B6">
            <w:pPr>
              <w:widowControl/>
              <w:jc w:val="both"/>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Wang</w:t>
            </w:r>
            <w:r>
              <w:rPr>
                <w:rFonts w:ascii="Times New Roman" w:hAnsi="Times New Roman" w:cs="Times New Roman"/>
                <w:color w:val="000000"/>
                <w:kern w:val="0"/>
                <w:szCs w:val="18"/>
                <w:vertAlign w:val="superscript"/>
              </w:rPr>
              <w:t>[</w:t>
            </w:r>
            <w:r>
              <w:rPr>
                <w:rFonts w:hint="eastAsia" w:cs="Times New Roman"/>
                <w:color w:val="000000"/>
                <w:kern w:val="0"/>
                <w:szCs w:val="18"/>
                <w:vertAlign w:val="superscript"/>
                <w:lang w:val="en-US" w:eastAsia="zh-CN"/>
              </w:rPr>
              <w:t>23</w:t>
            </w:r>
            <w:r>
              <w:rPr>
                <w:rFonts w:ascii="Times New Roman" w:hAnsi="Times New Roman" w:cs="Times New Roman"/>
                <w:color w:val="000000"/>
                <w:kern w:val="0"/>
                <w:szCs w:val="18"/>
                <w:vertAlign w:val="superscript"/>
              </w:rPr>
              <w:t>]</w:t>
            </w:r>
          </w:p>
        </w:tc>
        <w:tc>
          <w:tcPr>
            <w:tcW w:w="290" w:type="pct"/>
            <w:tcBorders>
              <w:top w:val="nil"/>
              <w:left w:val="nil"/>
              <w:bottom w:val="nil"/>
              <w:right w:val="nil"/>
            </w:tcBorders>
            <w:shd w:val="clear" w:color="auto" w:fill="FFFFFF"/>
            <w:vAlign w:val="center"/>
          </w:tcPr>
          <w:p w14:paraId="523A0D6E">
            <w:pPr>
              <w:widowControl/>
              <w:jc w:val="right"/>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81.2</w:t>
            </w:r>
          </w:p>
        </w:tc>
        <w:tc>
          <w:tcPr>
            <w:tcW w:w="293" w:type="pct"/>
            <w:tcBorders>
              <w:top w:val="nil"/>
              <w:left w:val="nil"/>
              <w:bottom w:val="nil"/>
              <w:right w:val="nil"/>
            </w:tcBorders>
            <w:shd w:val="clear" w:color="auto" w:fill="FFFFFF"/>
            <w:vAlign w:val="center"/>
          </w:tcPr>
          <w:p w14:paraId="5710E050">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97.9</w:t>
            </w:r>
          </w:p>
        </w:tc>
        <w:tc>
          <w:tcPr>
            <w:tcW w:w="288" w:type="pct"/>
            <w:tcBorders>
              <w:top w:val="nil"/>
              <w:left w:val="nil"/>
              <w:bottom w:val="nil"/>
              <w:right w:val="nil"/>
            </w:tcBorders>
            <w:shd w:val="clear" w:color="auto" w:fill="FFFFFF"/>
            <w:vAlign w:val="center"/>
          </w:tcPr>
          <w:p w14:paraId="2713CA99">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50.8</w:t>
            </w:r>
          </w:p>
        </w:tc>
        <w:tc>
          <w:tcPr>
            <w:tcW w:w="290" w:type="pct"/>
            <w:tcBorders>
              <w:top w:val="nil"/>
              <w:left w:val="nil"/>
              <w:bottom w:val="nil"/>
              <w:right w:val="nil"/>
            </w:tcBorders>
            <w:shd w:val="clear" w:color="auto" w:fill="FFFFFF"/>
            <w:vAlign w:val="center"/>
          </w:tcPr>
          <w:p w14:paraId="57F5C178">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67.5</w:t>
            </w:r>
          </w:p>
        </w:tc>
        <w:tc>
          <w:tcPr>
            <w:tcW w:w="285" w:type="pct"/>
            <w:tcBorders>
              <w:top w:val="nil"/>
              <w:left w:val="nil"/>
              <w:bottom w:val="nil"/>
              <w:right w:val="nil"/>
            </w:tcBorders>
            <w:shd w:val="clear" w:color="auto" w:fill="FFFFFF"/>
            <w:vAlign w:val="center"/>
          </w:tcPr>
          <w:p w14:paraId="7DFF309E">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60</w:t>
            </w:r>
          </w:p>
        </w:tc>
        <w:tc>
          <w:tcPr>
            <w:tcW w:w="290" w:type="pct"/>
            <w:tcBorders>
              <w:top w:val="nil"/>
              <w:left w:val="nil"/>
              <w:bottom w:val="nil"/>
              <w:right w:val="nil"/>
            </w:tcBorders>
            <w:shd w:val="clear" w:color="auto" w:fill="FFFFFF"/>
            <w:vAlign w:val="center"/>
          </w:tcPr>
          <w:p w14:paraId="3BC877A4">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86.9</w:t>
            </w:r>
          </w:p>
        </w:tc>
        <w:tc>
          <w:tcPr>
            <w:tcW w:w="281" w:type="pct"/>
            <w:tcBorders>
              <w:top w:val="nil"/>
              <w:left w:val="nil"/>
              <w:bottom w:val="nil"/>
              <w:right w:val="nil"/>
            </w:tcBorders>
            <w:shd w:val="clear" w:color="auto" w:fill="FFFFFF"/>
            <w:vAlign w:val="center"/>
          </w:tcPr>
          <w:p w14:paraId="2F572A89">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53</w:t>
            </w:r>
          </w:p>
        </w:tc>
        <w:tc>
          <w:tcPr>
            <w:tcW w:w="291" w:type="pct"/>
            <w:tcBorders>
              <w:top w:val="nil"/>
              <w:left w:val="nil"/>
              <w:bottom w:val="nil"/>
              <w:right w:val="nil"/>
            </w:tcBorders>
            <w:shd w:val="clear" w:color="auto" w:fill="FFFFFF"/>
            <w:vAlign w:val="center"/>
          </w:tcPr>
          <w:p w14:paraId="12171335">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61.8</w:t>
            </w:r>
          </w:p>
        </w:tc>
        <w:tc>
          <w:tcPr>
            <w:tcW w:w="265" w:type="pct"/>
            <w:tcBorders>
              <w:top w:val="nil"/>
              <w:left w:val="nil"/>
              <w:bottom w:val="nil"/>
              <w:right w:val="nil"/>
            </w:tcBorders>
            <w:shd w:val="clear" w:color="auto" w:fill="FFFFFF"/>
            <w:vAlign w:val="center"/>
          </w:tcPr>
          <w:p w14:paraId="194019D1">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55</w:t>
            </w:r>
          </w:p>
        </w:tc>
        <w:tc>
          <w:tcPr>
            <w:tcW w:w="291" w:type="pct"/>
            <w:tcBorders>
              <w:top w:val="nil"/>
              <w:left w:val="nil"/>
              <w:bottom w:val="nil"/>
              <w:right w:val="nil"/>
            </w:tcBorders>
            <w:shd w:val="clear" w:color="auto" w:fill="FFFFFF"/>
            <w:vAlign w:val="center"/>
          </w:tcPr>
          <w:p w14:paraId="494AADD9">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88.8</w:t>
            </w:r>
          </w:p>
        </w:tc>
        <w:tc>
          <w:tcPr>
            <w:tcW w:w="265" w:type="pct"/>
            <w:tcBorders>
              <w:top w:val="nil"/>
              <w:left w:val="nil"/>
              <w:bottom w:val="nil"/>
              <w:right w:val="nil"/>
            </w:tcBorders>
            <w:shd w:val="clear" w:color="auto" w:fill="FFFFFF"/>
            <w:vAlign w:val="center"/>
          </w:tcPr>
          <w:p w14:paraId="4FE16760">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56</w:t>
            </w:r>
          </w:p>
        </w:tc>
        <w:tc>
          <w:tcPr>
            <w:tcW w:w="291" w:type="pct"/>
            <w:tcBorders>
              <w:top w:val="nil"/>
              <w:left w:val="nil"/>
              <w:bottom w:val="nil"/>
              <w:right w:val="nil"/>
            </w:tcBorders>
            <w:shd w:val="clear" w:color="auto" w:fill="FFFFFF"/>
            <w:vAlign w:val="center"/>
          </w:tcPr>
          <w:p w14:paraId="3E8EB648">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86</w:t>
            </w:r>
          </w:p>
        </w:tc>
        <w:tc>
          <w:tcPr>
            <w:tcW w:w="266" w:type="pct"/>
            <w:tcBorders>
              <w:top w:val="nil"/>
              <w:left w:val="nil"/>
              <w:bottom w:val="nil"/>
              <w:right w:val="nil"/>
            </w:tcBorders>
            <w:shd w:val="clear" w:color="auto" w:fill="FFFFFF"/>
            <w:vAlign w:val="center"/>
          </w:tcPr>
          <w:p w14:paraId="419F2D4D">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52</w:t>
            </w:r>
          </w:p>
        </w:tc>
        <w:tc>
          <w:tcPr>
            <w:tcW w:w="291" w:type="pct"/>
            <w:tcBorders>
              <w:top w:val="nil"/>
              <w:left w:val="nil"/>
              <w:bottom w:val="nil"/>
              <w:right w:val="nil"/>
            </w:tcBorders>
            <w:shd w:val="clear" w:color="auto" w:fill="FFFFFF"/>
            <w:vAlign w:val="center"/>
          </w:tcPr>
          <w:p w14:paraId="0293FFC3">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76.8</w:t>
            </w:r>
          </w:p>
        </w:tc>
        <w:tc>
          <w:tcPr>
            <w:tcW w:w="281" w:type="pct"/>
            <w:tcBorders>
              <w:top w:val="nil"/>
              <w:left w:val="nil"/>
              <w:bottom w:val="nil"/>
              <w:right w:val="nil"/>
            </w:tcBorders>
            <w:shd w:val="clear" w:color="auto" w:fill="FFFFFF"/>
            <w:vAlign w:val="center"/>
          </w:tcPr>
          <w:p w14:paraId="42D46A33">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52.4</w:t>
            </w:r>
          </w:p>
        </w:tc>
        <w:tc>
          <w:tcPr>
            <w:tcW w:w="290" w:type="pct"/>
            <w:tcBorders>
              <w:top w:val="nil"/>
              <w:left w:val="nil"/>
              <w:bottom w:val="nil"/>
              <w:right w:val="nil"/>
            </w:tcBorders>
            <w:shd w:val="clear" w:color="auto" w:fill="FFFFFF"/>
            <w:vAlign w:val="center"/>
          </w:tcPr>
          <w:p w14:paraId="6B81A0D7">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68.3</w:t>
            </w:r>
          </w:p>
        </w:tc>
      </w:tr>
      <w:tr w14:paraId="56BBA083">
        <w:tblPrEx>
          <w:tblCellMar>
            <w:top w:w="0" w:type="dxa"/>
            <w:left w:w="108" w:type="dxa"/>
            <w:bottom w:w="0" w:type="dxa"/>
            <w:right w:w="108" w:type="dxa"/>
          </w:tblCellMar>
        </w:tblPrEx>
        <w:trPr>
          <w:trHeight w:val="324" w:hRule="atLeast"/>
          <w:jc w:val="center"/>
        </w:trPr>
        <w:tc>
          <w:tcPr>
            <w:tcW w:w="444" w:type="pct"/>
            <w:tcBorders>
              <w:top w:val="nil"/>
              <w:left w:val="nil"/>
              <w:bottom w:val="nil"/>
              <w:right w:val="nil"/>
            </w:tcBorders>
            <w:shd w:val="clear" w:color="auto" w:fill="FFFFFF"/>
            <w:vAlign w:val="center"/>
          </w:tcPr>
          <w:p w14:paraId="4441D553">
            <w:pPr>
              <w:widowControl/>
              <w:jc w:val="both"/>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Frank</w:t>
            </w:r>
            <w:r>
              <w:rPr>
                <w:rFonts w:ascii="Times New Roman" w:hAnsi="Times New Roman" w:cs="Times New Roman"/>
                <w:color w:val="000000"/>
                <w:kern w:val="0"/>
                <w:szCs w:val="18"/>
                <w:vertAlign w:val="superscript"/>
              </w:rPr>
              <w:t>[3</w:t>
            </w:r>
            <w:r>
              <w:rPr>
                <w:rFonts w:hint="eastAsia" w:cs="Times New Roman"/>
                <w:color w:val="000000"/>
                <w:kern w:val="0"/>
                <w:szCs w:val="18"/>
                <w:vertAlign w:val="superscript"/>
                <w:lang w:val="en-US" w:eastAsia="zh-CN"/>
              </w:rPr>
              <w:t>4</w:t>
            </w:r>
            <w:r>
              <w:rPr>
                <w:rFonts w:ascii="Times New Roman" w:hAnsi="Times New Roman" w:cs="Times New Roman"/>
                <w:color w:val="000000"/>
                <w:kern w:val="0"/>
                <w:szCs w:val="18"/>
                <w:vertAlign w:val="superscript"/>
              </w:rPr>
              <w:t>]</w:t>
            </w:r>
          </w:p>
        </w:tc>
        <w:tc>
          <w:tcPr>
            <w:tcW w:w="290" w:type="pct"/>
            <w:tcBorders>
              <w:top w:val="nil"/>
              <w:left w:val="nil"/>
              <w:bottom w:val="nil"/>
              <w:right w:val="nil"/>
            </w:tcBorders>
            <w:shd w:val="clear" w:color="auto" w:fill="FFFFFF"/>
            <w:vAlign w:val="center"/>
          </w:tcPr>
          <w:p w14:paraId="41002431">
            <w:pPr>
              <w:widowControl/>
              <w:jc w:val="right"/>
              <w:textAlignment w:val="center"/>
              <w:rPr>
                <w:rFonts w:ascii="Times New Roman" w:hAnsi="Times New Roman" w:cs="Times New Roman"/>
                <w:color w:val="000000"/>
                <w:kern w:val="0"/>
                <w:szCs w:val="18"/>
              </w:rPr>
            </w:pPr>
            <w:r>
              <w:rPr>
                <w:rFonts w:ascii="Times New Roman" w:hAnsi="Times New Roman" w:cs="Times New Roman"/>
                <w:b w:val="0"/>
                <w:bCs w:val="0"/>
                <w:color w:val="000000"/>
                <w:kern w:val="0"/>
                <w:szCs w:val="18"/>
              </w:rPr>
              <w:t>98.7</w:t>
            </w:r>
          </w:p>
        </w:tc>
        <w:tc>
          <w:tcPr>
            <w:tcW w:w="293" w:type="pct"/>
            <w:tcBorders>
              <w:top w:val="nil"/>
              <w:left w:val="nil"/>
              <w:bottom w:val="nil"/>
              <w:right w:val="nil"/>
            </w:tcBorders>
            <w:shd w:val="clear" w:color="auto" w:fill="FFFFFF"/>
            <w:vAlign w:val="center"/>
          </w:tcPr>
          <w:p w14:paraId="2FBA3B47">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b/>
                <w:bCs/>
                <w:color w:val="000000"/>
                <w:kern w:val="0"/>
                <w:szCs w:val="18"/>
              </w:rPr>
              <w:t>99.9</w:t>
            </w:r>
            <w:del w:id="653" w:author="四季雨" w:date="2024-11-23T00:01:17Z">
              <w:r>
                <w:rPr>
                  <w:rStyle w:val="28"/>
                  <w:rFonts w:ascii="Times New Roman" w:hAnsi="Times New Roman" w:cs="Times New Roman"/>
                  <w:b/>
                  <w:bCs/>
                  <w:color w:val="000000"/>
                  <w:kern w:val="0"/>
                  <w:szCs w:val="18"/>
                </w:rPr>
                <w:footnoteReference w:id="0"/>
              </w:r>
            </w:del>
          </w:p>
        </w:tc>
        <w:tc>
          <w:tcPr>
            <w:tcW w:w="288" w:type="pct"/>
            <w:tcBorders>
              <w:top w:val="nil"/>
              <w:left w:val="nil"/>
              <w:bottom w:val="nil"/>
              <w:right w:val="nil"/>
            </w:tcBorders>
            <w:shd w:val="clear" w:color="auto" w:fill="FFFFFF"/>
            <w:vAlign w:val="center"/>
          </w:tcPr>
          <w:p w14:paraId="37786F7F">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67</w:t>
            </w:r>
          </w:p>
        </w:tc>
        <w:tc>
          <w:tcPr>
            <w:tcW w:w="290" w:type="pct"/>
            <w:tcBorders>
              <w:top w:val="nil"/>
              <w:left w:val="nil"/>
              <w:bottom w:val="nil"/>
              <w:right w:val="nil"/>
            </w:tcBorders>
            <w:shd w:val="clear" w:color="auto" w:fill="FFFFFF"/>
            <w:vAlign w:val="center"/>
          </w:tcPr>
          <w:p w14:paraId="4851AEDE">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89.1</w:t>
            </w:r>
          </w:p>
        </w:tc>
        <w:tc>
          <w:tcPr>
            <w:tcW w:w="285" w:type="pct"/>
            <w:tcBorders>
              <w:top w:val="nil"/>
              <w:left w:val="nil"/>
              <w:bottom w:val="nil"/>
              <w:right w:val="nil"/>
            </w:tcBorders>
            <w:shd w:val="clear" w:color="auto" w:fill="FFFFFF"/>
            <w:vAlign w:val="center"/>
          </w:tcPr>
          <w:p w14:paraId="676179DB">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51</w:t>
            </w:r>
          </w:p>
        </w:tc>
        <w:tc>
          <w:tcPr>
            <w:tcW w:w="290" w:type="pct"/>
            <w:tcBorders>
              <w:top w:val="nil"/>
              <w:left w:val="nil"/>
              <w:bottom w:val="nil"/>
              <w:right w:val="nil"/>
            </w:tcBorders>
            <w:shd w:val="clear" w:color="auto" w:fill="FFFFFF"/>
            <w:vAlign w:val="center"/>
          </w:tcPr>
          <w:p w14:paraId="7A671E47">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69.7</w:t>
            </w:r>
          </w:p>
        </w:tc>
        <w:tc>
          <w:tcPr>
            <w:tcW w:w="281" w:type="pct"/>
            <w:tcBorders>
              <w:top w:val="nil"/>
              <w:left w:val="nil"/>
              <w:bottom w:val="nil"/>
              <w:right w:val="nil"/>
            </w:tcBorders>
            <w:shd w:val="clear" w:color="auto" w:fill="FFFFFF"/>
            <w:vAlign w:val="center"/>
          </w:tcPr>
          <w:p w14:paraId="7899A15E">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58.9</w:t>
            </w:r>
          </w:p>
        </w:tc>
        <w:tc>
          <w:tcPr>
            <w:tcW w:w="291" w:type="pct"/>
            <w:tcBorders>
              <w:top w:val="nil"/>
              <w:left w:val="nil"/>
              <w:bottom w:val="nil"/>
              <w:right w:val="nil"/>
            </w:tcBorders>
            <w:shd w:val="clear" w:color="auto" w:fill="FFFFFF"/>
            <w:vAlign w:val="center"/>
          </w:tcPr>
          <w:p w14:paraId="1FF15E1C">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73.8</w:t>
            </w:r>
          </w:p>
        </w:tc>
        <w:tc>
          <w:tcPr>
            <w:tcW w:w="265" w:type="pct"/>
            <w:tcBorders>
              <w:top w:val="nil"/>
              <w:left w:val="nil"/>
              <w:bottom w:val="nil"/>
              <w:right w:val="nil"/>
            </w:tcBorders>
            <w:shd w:val="clear" w:color="auto" w:fill="FFFFFF"/>
            <w:vAlign w:val="center"/>
          </w:tcPr>
          <w:p w14:paraId="1B0B07F1">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65.0</w:t>
            </w:r>
          </w:p>
        </w:tc>
        <w:tc>
          <w:tcPr>
            <w:tcW w:w="291" w:type="pct"/>
            <w:tcBorders>
              <w:top w:val="nil"/>
              <w:left w:val="nil"/>
              <w:bottom w:val="nil"/>
              <w:right w:val="nil"/>
            </w:tcBorders>
            <w:shd w:val="clear" w:color="auto" w:fill="FFFFFF"/>
            <w:vAlign w:val="center"/>
          </w:tcPr>
          <w:p w14:paraId="28F028E6">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b/>
                <w:bCs/>
                <w:color w:val="000000"/>
                <w:kern w:val="0"/>
                <w:szCs w:val="18"/>
              </w:rPr>
              <w:t>97.6</w:t>
            </w:r>
          </w:p>
        </w:tc>
        <w:tc>
          <w:tcPr>
            <w:tcW w:w="265" w:type="pct"/>
            <w:tcBorders>
              <w:top w:val="nil"/>
              <w:left w:val="nil"/>
              <w:bottom w:val="nil"/>
              <w:right w:val="nil"/>
            </w:tcBorders>
            <w:shd w:val="clear" w:color="auto" w:fill="FFFFFF"/>
            <w:vAlign w:val="center"/>
          </w:tcPr>
          <w:p w14:paraId="0D1A59DC">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85.8</w:t>
            </w:r>
          </w:p>
        </w:tc>
        <w:tc>
          <w:tcPr>
            <w:tcW w:w="291" w:type="pct"/>
            <w:tcBorders>
              <w:top w:val="nil"/>
              <w:left w:val="nil"/>
              <w:bottom w:val="nil"/>
              <w:right w:val="nil"/>
            </w:tcBorders>
            <w:shd w:val="clear" w:color="auto" w:fill="FFFFFF"/>
            <w:vAlign w:val="center"/>
          </w:tcPr>
          <w:p w14:paraId="43709C25">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99.9</w:t>
            </w:r>
          </w:p>
        </w:tc>
        <w:tc>
          <w:tcPr>
            <w:tcW w:w="266" w:type="pct"/>
            <w:tcBorders>
              <w:top w:val="nil"/>
              <w:left w:val="nil"/>
              <w:bottom w:val="nil"/>
              <w:right w:val="nil"/>
            </w:tcBorders>
            <w:shd w:val="clear" w:color="auto" w:fill="FFFFFF"/>
            <w:vAlign w:val="center"/>
          </w:tcPr>
          <w:p w14:paraId="4CBF87DB">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71.3</w:t>
            </w:r>
          </w:p>
        </w:tc>
        <w:tc>
          <w:tcPr>
            <w:tcW w:w="291" w:type="pct"/>
            <w:tcBorders>
              <w:top w:val="nil"/>
              <w:left w:val="nil"/>
              <w:bottom w:val="nil"/>
              <w:right w:val="nil"/>
            </w:tcBorders>
            <w:shd w:val="clear" w:color="auto" w:fill="FFFFFF"/>
            <w:vAlign w:val="center"/>
          </w:tcPr>
          <w:p w14:paraId="0C2C4CE5">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82.3</w:t>
            </w:r>
          </w:p>
        </w:tc>
        <w:tc>
          <w:tcPr>
            <w:tcW w:w="281" w:type="pct"/>
            <w:tcBorders>
              <w:top w:val="nil"/>
              <w:left w:val="nil"/>
              <w:bottom w:val="nil"/>
              <w:right w:val="nil"/>
            </w:tcBorders>
            <w:shd w:val="clear" w:color="auto" w:fill="FFFFFF"/>
            <w:vAlign w:val="center"/>
          </w:tcPr>
          <w:p w14:paraId="15319631">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58.2</w:t>
            </w:r>
          </w:p>
        </w:tc>
        <w:tc>
          <w:tcPr>
            <w:tcW w:w="290" w:type="pct"/>
            <w:tcBorders>
              <w:top w:val="nil"/>
              <w:left w:val="nil"/>
              <w:bottom w:val="nil"/>
              <w:right w:val="nil"/>
            </w:tcBorders>
            <w:shd w:val="clear" w:color="auto" w:fill="FFFFFF"/>
            <w:vAlign w:val="center"/>
          </w:tcPr>
          <w:p w14:paraId="66A9A484">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71.2</w:t>
            </w:r>
          </w:p>
        </w:tc>
      </w:tr>
      <w:tr w14:paraId="25F2F80B">
        <w:tblPrEx>
          <w:tblCellMar>
            <w:top w:w="0" w:type="dxa"/>
            <w:left w:w="108" w:type="dxa"/>
            <w:bottom w:w="0" w:type="dxa"/>
            <w:right w:w="108" w:type="dxa"/>
          </w:tblCellMar>
        </w:tblPrEx>
        <w:trPr>
          <w:trHeight w:val="324" w:hRule="atLeast"/>
          <w:jc w:val="center"/>
        </w:trPr>
        <w:tc>
          <w:tcPr>
            <w:tcW w:w="444" w:type="pct"/>
            <w:tcBorders>
              <w:top w:val="nil"/>
              <w:left w:val="nil"/>
              <w:bottom w:val="nil"/>
              <w:right w:val="nil"/>
            </w:tcBorders>
            <w:shd w:val="clear" w:color="auto" w:fill="FFFFFF"/>
            <w:vAlign w:val="center"/>
          </w:tcPr>
          <w:p w14:paraId="7C476B90">
            <w:pPr>
              <w:widowControl/>
              <w:jc w:val="both"/>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Durall</w:t>
            </w:r>
            <w:r>
              <w:rPr>
                <w:rFonts w:ascii="Times New Roman" w:hAnsi="Times New Roman" w:cs="Times New Roman"/>
                <w:color w:val="000000"/>
                <w:kern w:val="0"/>
                <w:szCs w:val="18"/>
                <w:vertAlign w:val="superscript"/>
              </w:rPr>
              <w:t>[</w:t>
            </w:r>
            <w:r>
              <w:rPr>
                <w:rFonts w:hint="eastAsia" w:cs="Times New Roman"/>
                <w:color w:val="000000"/>
                <w:kern w:val="0"/>
                <w:szCs w:val="18"/>
                <w:vertAlign w:val="superscript"/>
                <w:lang w:val="en-US" w:eastAsia="zh-CN"/>
              </w:rPr>
              <w:t>6</w:t>
            </w:r>
            <w:r>
              <w:rPr>
                <w:rFonts w:ascii="Times New Roman" w:hAnsi="Times New Roman" w:cs="Times New Roman"/>
                <w:color w:val="000000"/>
                <w:kern w:val="0"/>
                <w:szCs w:val="18"/>
                <w:vertAlign w:val="superscript"/>
              </w:rPr>
              <w:t>]</w:t>
            </w:r>
          </w:p>
        </w:tc>
        <w:tc>
          <w:tcPr>
            <w:tcW w:w="290" w:type="pct"/>
            <w:tcBorders>
              <w:top w:val="nil"/>
              <w:left w:val="nil"/>
              <w:bottom w:val="nil"/>
              <w:right w:val="nil"/>
            </w:tcBorders>
            <w:shd w:val="clear" w:color="auto" w:fill="FFFFFF"/>
            <w:vAlign w:val="center"/>
          </w:tcPr>
          <w:p w14:paraId="1198B0F0">
            <w:pPr>
              <w:widowControl/>
              <w:jc w:val="right"/>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66</w:t>
            </w:r>
          </w:p>
        </w:tc>
        <w:tc>
          <w:tcPr>
            <w:tcW w:w="293" w:type="pct"/>
            <w:tcBorders>
              <w:top w:val="nil"/>
              <w:left w:val="nil"/>
              <w:bottom w:val="nil"/>
              <w:right w:val="nil"/>
            </w:tcBorders>
            <w:shd w:val="clear" w:color="auto" w:fill="FFFFFF"/>
            <w:vAlign w:val="center"/>
          </w:tcPr>
          <w:p w14:paraId="09F57ABC">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80.1</w:t>
            </w:r>
          </w:p>
        </w:tc>
        <w:tc>
          <w:tcPr>
            <w:tcW w:w="288" w:type="pct"/>
            <w:tcBorders>
              <w:top w:val="nil"/>
              <w:left w:val="nil"/>
              <w:bottom w:val="nil"/>
              <w:right w:val="nil"/>
            </w:tcBorders>
            <w:shd w:val="clear" w:color="auto" w:fill="FFFFFF"/>
            <w:vAlign w:val="center"/>
          </w:tcPr>
          <w:p w14:paraId="679BBF62">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67</w:t>
            </w:r>
          </w:p>
        </w:tc>
        <w:tc>
          <w:tcPr>
            <w:tcW w:w="290" w:type="pct"/>
            <w:tcBorders>
              <w:top w:val="nil"/>
              <w:left w:val="nil"/>
              <w:bottom w:val="nil"/>
              <w:right w:val="nil"/>
            </w:tcBorders>
            <w:shd w:val="clear" w:color="auto" w:fill="FFFFFF"/>
            <w:vAlign w:val="center"/>
          </w:tcPr>
          <w:p w14:paraId="1E20F5E6">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73.4</w:t>
            </w:r>
          </w:p>
        </w:tc>
        <w:tc>
          <w:tcPr>
            <w:tcW w:w="285" w:type="pct"/>
            <w:tcBorders>
              <w:top w:val="nil"/>
              <w:left w:val="nil"/>
              <w:bottom w:val="nil"/>
              <w:right w:val="nil"/>
            </w:tcBorders>
            <w:shd w:val="clear" w:color="auto" w:fill="FFFFFF"/>
            <w:vAlign w:val="center"/>
          </w:tcPr>
          <w:p w14:paraId="79B82CFC">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39.7</w:t>
            </w:r>
          </w:p>
        </w:tc>
        <w:tc>
          <w:tcPr>
            <w:tcW w:w="290" w:type="pct"/>
            <w:tcBorders>
              <w:top w:val="nil"/>
              <w:left w:val="nil"/>
              <w:bottom w:val="nil"/>
              <w:right w:val="nil"/>
            </w:tcBorders>
            <w:shd w:val="clear" w:color="auto" w:fill="FFFFFF"/>
            <w:vAlign w:val="center"/>
          </w:tcPr>
          <w:p w14:paraId="3076FDFB">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42.7</w:t>
            </w:r>
          </w:p>
        </w:tc>
        <w:tc>
          <w:tcPr>
            <w:tcW w:w="281" w:type="pct"/>
            <w:tcBorders>
              <w:top w:val="nil"/>
              <w:left w:val="nil"/>
              <w:bottom w:val="nil"/>
              <w:right w:val="nil"/>
            </w:tcBorders>
            <w:shd w:val="clear" w:color="auto" w:fill="FFFFFF"/>
            <w:vAlign w:val="center"/>
          </w:tcPr>
          <w:p w14:paraId="0C2548FD">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50.3</w:t>
            </w:r>
          </w:p>
        </w:tc>
        <w:tc>
          <w:tcPr>
            <w:tcW w:w="291" w:type="pct"/>
            <w:tcBorders>
              <w:top w:val="nil"/>
              <w:left w:val="nil"/>
              <w:bottom w:val="nil"/>
              <w:right w:val="nil"/>
            </w:tcBorders>
            <w:shd w:val="clear" w:color="auto" w:fill="FFFFFF"/>
            <w:vAlign w:val="center"/>
          </w:tcPr>
          <w:p w14:paraId="7D988449">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53.6</w:t>
            </w:r>
          </w:p>
        </w:tc>
        <w:tc>
          <w:tcPr>
            <w:tcW w:w="265" w:type="pct"/>
            <w:tcBorders>
              <w:top w:val="nil"/>
              <w:left w:val="nil"/>
              <w:bottom w:val="nil"/>
              <w:right w:val="nil"/>
            </w:tcBorders>
            <w:shd w:val="clear" w:color="auto" w:fill="FFFFFF"/>
            <w:vAlign w:val="center"/>
          </w:tcPr>
          <w:p w14:paraId="58914227">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64.9</w:t>
            </w:r>
          </w:p>
        </w:tc>
        <w:tc>
          <w:tcPr>
            <w:tcW w:w="291" w:type="pct"/>
            <w:tcBorders>
              <w:top w:val="nil"/>
              <w:left w:val="nil"/>
              <w:bottom w:val="nil"/>
              <w:right w:val="nil"/>
            </w:tcBorders>
            <w:shd w:val="clear" w:color="auto" w:fill="FFFFFF"/>
            <w:vAlign w:val="center"/>
          </w:tcPr>
          <w:p w14:paraId="79EEF6BB">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75.2</w:t>
            </w:r>
          </w:p>
        </w:tc>
        <w:tc>
          <w:tcPr>
            <w:tcW w:w="265" w:type="pct"/>
            <w:tcBorders>
              <w:top w:val="nil"/>
              <w:left w:val="nil"/>
              <w:bottom w:val="nil"/>
              <w:right w:val="nil"/>
            </w:tcBorders>
            <w:shd w:val="clear" w:color="auto" w:fill="FFFFFF"/>
            <w:vAlign w:val="center"/>
          </w:tcPr>
          <w:p w14:paraId="0E7CF019">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69.1</w:t>
            </w:r>
          </w:p>
        </w:tc>
        <w:tc>
          <w:tcPr>
            <w:tcW w:w="291" w:type="pct"/>
            <w:tcBorders>
              <w:top w:val="nil"/>
              <w:left w:val="nil"/>
              <w:bottom w:val="nil"/>
              <w:right w:val="nil"/>
            </w:tcBorders>
            <w:shd w:val="clear" w:color="auto" w:fill="FFFFFF"/>
            <w:vAlign w:val="center"/>
          </w:tcPr>
          <w:p w14:paraId="5DC6389A">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94.6</w:t>
            </w:r>
          </w:p>
        </w:tc>
        <w:tc>
          <w:tcPr>
            <w:tcW w:w="266" w:type="pct"/>
            <w:tcBorders>
              <w:top w:val="nil"/>
              <w:left w:val="nil"/>
              <w:bottom w:val="nil"/>
              <w:right w:val="nil"/>
            </w:tcBorders>
            <w:shd w:val="clear" w:color="auto" w:fill="FFFFFF"/>
            <w:vAlign w:val="center"/>
          </w:tcPr>
          <w:p w14:paraId="115E1AA0">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75.4</w:t>
            </w:r>
          </w:p>
        </w:tc>
        <w:tc>
          <w:tcPr>
            <w:tcW w:w="291" w:type="pct"/>
            <w:tcBorders>
              <w:top w:val="nil"/>
              <w:left w:val="nil"/>
              <w:bottom w:val="nil"/>
              <w:right w:val="nil"/>
            </w:tcBorders>
            <w:shd w:val="clear" w:color="auto" w:fill="FFFFFF"/>
            <w:vAlign w:val="center"/>
          </w:tcPr>
          <w:p w14:paraId="1A36D7D1">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85.8</w:t>
            </w:r>
          </w:p>
        </w:tc>
        <w:tc>
          <w:tcPr>
            <w:tcW w:w="281" w:type="pct"/>
            <w:tcBorders>
              <w:top w:val="nil"/>
              <w:left w:val="nil"/>
              <w:bottom w:val="nil"/>
              <w:right w:val="nil"/>
            </w:tcBorders>
            <w:shd w:val="clear" w:color="auto" w:fill="FFFFFF"/>
            <w:vAlign w:val="center"/>
          </w:tcPr>
          <w:p w14:paraId="592A3318">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68.3</w:t>
            </w:r>
          </w:p>
        </w:tc>
        <w:tc>
          <w:tcPr>
            <w:tcW w:w="290" w:type="pct"/>
            <w:tcBorders>
              <w:top w:val="nil"/>
              <w:left w:val="nil"/>
              <w:bottom w:val="nil"/>
              <w:right w:val="nil"/>
            </w:tcBorders>
            <w:shd w:val="clear" w:color="auto" w:fill="FFFFFF"/>
            <w:vAlign w:val="center"/>
          </w:tcPr>
          <w:p w14:paraId="232E5002">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74.9</w:t>
            </w:r>
          </w:p>
        </w:tc>
      </w:tr>
      <w:tr w14:paraId="68C244DD">
        <w:tblPrEx>
          <w:tblCellMar>
            <w:top w:w="0" w:type="dxa"/>
            <w:left w:w="108" w:type="dxa"/>
            <w:bottom w:w="0" w:type="dxa"/>
            <w:right w:w="108" w:type="dxa"/>
          </w:tblCellMar>
        </w:tblPrEx>
        <w:trPr>
          <w:trHeight w:val="324" w:hRule="atLeast"/>
          <w:jc w:val="center"/>
        </w:trPr>
        <w:tc>
          <w:tcPr>
            <w:tcW w:w="444" w:type="pct"/>
            <w:tcBorders>
              <w:top w:val="nil"/>
              <w:left w:val="nil"/>
              <w:bottom w:val="nil"/>
              <w:right w:val="nil"/>
            </w:tcBorders>
            <w:shd w:val="clear" w:color="auto" w:fill="FFFFFF"/>
            <w:vAlign w:val="center"/>
          </w:tcPr>
          <w:p w14:paraId="31782F71">
            <w:pPr>
              <w:widowControl/>
              <w:jc w:val="both"/>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He</w:t>
            </w:r>
            <w:r>
              <w:rPr>
                <w:rFonts w:ascii="Times New Roman" w:hAnsi="Times New Roman" w:cs="Times New Roman"/>
                <w:color w:val="000000"/>
                <w:kern w:val="0"/>
                <w:szCs w:val="18"/>
                <w:vertAlign w:val="superscript"/>
              </w:rPr>
              <w:t>[</w:t>
            </w:r>
            <w:r>
              <w:rPr>
                <w:rFonts w:hint="eastAsia" w:cs="Times New Roman"/>
                <w:color w:val="000000"/>
                <w:kern w:val="0"/>
                <w:szCs w:val="18"/>
                <w:vertAlign w:val="superscript"/>
                <w:lang w:val="en-US" w:eastAsia="zh-CN"/>
              </w:rPr>
              <w:t>24</w:t>
            </w:r>
            <w:r>
              <w:rPr>
                <w:rFonts w:ascii="Times New Roman" w:hAnsi="Times New Roman" w:cs="Times New Roman"/>
                <w:color w:val="000000"/>
                <w:kern w:val="0"/>
                <w:szCs w:val="18"/>
                <w:vertAlign w:val="superscript"/>
              </w:rPr>
              <w:t>]</w:t>
            </w:r>
          </w:p>
        </w:tc>
        <w:tc>
          <w:tcPr>
            <w:tcW w:w="290" w:type="pct"/>
            <w:tcBorders>
              <w:top w:val="nil"/>
              <w:left w:val="nil"/>
              <w:bottom w:val="nil"/>
              <w:right w:val="nil"/>
            </w:tcBorders>
            <w:shd w:val="clear" w:color="auto" w:fill="FFFFFF"/>
            <w:vAlign w:val="center"/>
          </w:tcPr>
          <w:p w14:paraId="5BC13900">
            <w:pPr>
              <w:widowControl/>
              <w:jc w:val="right"/>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88.5</w:t>
            </w:r>
          </w:p>
        </w:tc>
        <w:tc>
          <w:tcPr>
            <w:tcW w:w="293" w:type="pct"/>
            <w:tcBorders>
              <w:top w:val="nil"/>
              <w:left w:val="nil"/>
              <w:bottom w:val="nil"/>
              <w:right w:val="nil"/>
            </w:tcBorders>
            <w:shd w:val="clear" w:color="auto" w:fill="FFFFFF"/>
            <w:vAlign w:val="center"/>
          </w:tcPr>
          <w:p w14:paraId="1B7B83FE">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99.1</w:t>
            </w:r>
          </w:p>
        </w:tc>
        <w:tc>
          <w:tcPr>
            <w:tcW w:w="288" w:type="pct"/>
            <w:tcBorders>
              <w:top w:val="nil"/>
              <w:left w:val="nil"/>
              <w:bottom w:val="nil"/>
              <w:right w:val="nil"/>
            </w:tcBorders>
            <w:shd w:val="clear" w:color="auto" w:fill="FFFFFF"/>
            <w:vAlign w:val="center"/>
          </w:tcPr>
          <w:p w14:paraId="78C65951">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75.9</w:t>
            </w:r>
          </w:p>
        </w:tc>
        <w:tc>
          <w:tcPr>
            <w:tcW w:w="290" w:type="pct"/>
            <w:tcBorders>
              <w:top w:val="nil"/>
              <w:left w:val="nil"/>
              <w:bottom w:val="nil"/>
              <w:right w:val="nil"/>
            </w:tcBorders>
            <w:shd w:val="clear" w:color="auto" w:fill="FFFFFF"/>
            <w:vAlign w:val="center"/>
          </w:tcPr>
          <w:p w14:paraId="74B04B83">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85.4</w:t>
            </w:r>
          </w:p>
        </w:tc>
        <w:tc>
          <w:tcPr>
            <w:tcW w:w="285" w:type="pct"/>
            <w:tcBorders>
              <w:top w:val="nil"/>
              <w:left w:val="nil"/>
              <w:bottom w:val="nil"/>
              <w:right w:val="nil"/>
            </w:tcBorders>
            <w:shd w:val="clear" w:color="auto" w:fill="FFFFFF"/>
            <w:vAlign w:val="center"/>
          </w:tcPr>
          <w:p w14:paraId="266E948E">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79.9</w:t>
            </w:r>
          </w:p>
        </w:tc>
        <w:tc>
          <w:tcPr>
            <w:tcW w:w="290" w:type="pct"/>
            <w:tcBorders>
              <w:top w:val="nil"/>
              <w:left w:val="nil"/>
              <w:bottom w:val="nil"/>
              <w:right w:val="nil"/>
            </w:tcBorders>
            <w:shd w:val="clear" w:color="auto" w:fill="FFFFFF"/>
            <w:vAlign w:val="center"/>
          </w:tcPr>
          <w:p w14:paraId="3103A7C1">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88.4</w:t>
            </w:r>
          </w:p>
        </w:tc>
        <w:tc>
          <w:tcPr>
            <w:tcW w:w="281" w:type="pct"/>
            <w:tcBorders>
              <w:top w:val="nil"/>
              <w:left w:val="nil"/>
              <w:bottom w:val="nil"/>
              <w:right w:val="nil"/>
            </w:tcBorders>
            <w:shd w:val="clear" w:color="auto" w:fill="FFFFFF"/>
            <w:vAlign w:val="center"/>
          </w:tcPr>
          <w:p w14:paraId="290A77C3">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51.7</w:t>
            </w:r>
          </w:p>
        </w:tc>
        <w:tc>
          <w:tcPr>
            <w:tcW w:w="291" w:type="pct"/>
            <w:tcBorders>
              <w:top w:val="nil"/>
              <w:left w:val="nil"/>
              <w:bottom w:val="nil"/>
              <w:right w:val="nil"/>
            </w:tcBorders>
            <w:shd w:val="clear" w:color="auto" w:fill="FFFFFF"/>
            <w:vAlign w:val="center"/>
          </w:tcPr>
          <w:p w14:paraId="27F09B1E">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77.9</w:t>
            </w:r>
          </w:p>
        </w:tc>
        <w:tc>
          <w:tcPr>
            <w:tcW w:w="265" w:type="pct"/>
            <w:tcBorders>
              <w:top w:val="nil"/>
              <w:left w:val="nil"/>
              <w:bottom w:val="nil"/>
              <w:right w:val="nil"/>
            </w:tcBorders>
            <w:shd w:val="clear" w:color="auto" w:fill="FFFFFF"/>
            <w:vAlign w:val="center"/>
          </w:tcPr>
          <w:p w14:paraId="12CC49E4">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50.6</w:t>
            </w:r>
          </w:p>
        </w:tc>
        <w:tc>
          <w:tcPr>
            <w:tcW w:w="291" w:type="pct"/>
            <w:tcBorders>
              <w:top w:val="nil"/>
              <w:left w:val="nil"/>
              <w:bottom w:val="nil"/>
              <w:right w:val="nil"/>
            </w:tcBorders>
            <w:shd w:val="clear" w:color="auto" w:fill="FFFFFF"/>
            <w:vAlign w:val="center"/>
          </w:tcPr>
          <w:p w14:paraId="744397B0">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49</w:t>
            </w:r>
          </w:p>
        </w:tc>
        <w:tc>
          <w:tcPr>
            <w:tcW w:w="265" w:type="pct"/>
            <w:tcBorders>
              <w:top w:val="nil"/>
              <w:left w:val="nil"/>
              <w:bottom w:val="nil"/>
              <w:right w:val="nil"/>
            </w:tcBorders>
            <w:shd w:val="clear" w:color="auto" w:fill="FFFFFF"/>
            <w:vAlign w:val="center"/>
          </w:tcPr>
          <w:p w14:paraId="583FFC7F">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99.5</w:t>
            </w:r>
          </w:p>
        </w:tc>
        <w:tc>
          <w:tcPr>
            <w:tcW w:w="291" w:type="pct"/>
            <w:tcBorders>
              <w:top w:val="nil"/>
              <w:left w:val="nil"/>
              <w:bottom w:val="nil"/>
              <w:right w:val="nil"/>
            </w:tcBorders>
            <w:shd w:val="clear" w:color="auto" w:fill="FFFFFF"/>
            <w:vAlign w:val="center"/>
          </w:tcPr>
          <w:p w14:paraId="52DF11D5">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b w:val="0"/>
                <w:color w:val="000000"/>
                <w:kern w:val="0"/>
                <w:szCs w:val="18"/>
              </w:rPr>
              <w:t>100</w:t>
            </w:r>
          </w:p>
        </w:tc>
        <w:tc>
          <w:tcPr>
            <w:tcW w:w="266" w:type="pct"/>
            <w:tcBorders>
              <w:top w:val="nil"/>
              <w:left w:val="nil"/>
              <w:bottom w:val="nil"/>
              <w:right w:val="nil"/>
            </w:tcBorders>
            <w:shd w:val="clear" w:color="auto" w:fill="FFFFFF"/>
            <w:vAlign w:val="center"/>
          </w:tcPr>
          <w:p w14:paraId="5B4CB174">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76.1</w:t>
            </w:r>
          </w:p>
        </w:tc>
        <w:tc>
          <w:tcPr>
            <w:tcW w:w="291" w:type="pct"/>
            <w:tcBorders>
              <w:top w:val="nil"/>
              <w:left w:val="nil"/>
              <w:bottom w:val="nil"/>
              <w:right w:val="nil"/>
            </w:tcBorders>
            <w:shd w:val="clear" w:color="auto" w:fill="FFFFFF"/>
            <w:vAlign w:val="center"/>
          </w:tcPr>
          <w:p w14:paraId="16663416">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90.6</w:t>
            </w:r>
          </w:p>
        </w:tc>
        <w:tc>
          <w:tcPr>
            <w:tcW w:w="281" w:type="pct"/>
            <w:tcBorders>
              <w:top w:val="nil"/>
              <w:left w:val="nil"/>
              <w:bottom w:val="nil"/>
              <w:right w:val="nil"/>
            </w:tcBorders>
            <w:shd w:val="clear" w:color="auto" w:fill="FFFFFF"/>
            <w:vAlign w:val="center"/>
          </w:tcPr>
          <w:p w14:paraId="6F8E42B4">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59.5</w:t>
            </w:r>
          </w:p>
        </w:tc>
        <w:tc>
          <w:tcPr>
            <w:tcW w:w="290" w:type="pct"/>
            <w:tcBorders>
              <w:top w:val="nil"/>
              <w:left w:val="nil"/>
              <w:bottom w:val="nil"/>
              <w:right w:val="nil"/>
            </w:tcBorders>
            <w:shd w:val="clear" w:color="auto" w:fill="FFFFFF"/>
            <w:vAlign w:val="center"/>
          </w:tcPr>
          <w:p w14:paraId="3A6D756E">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82.6</w:t>
            </w:r>
          </w:p>
        </w:tc>
      </w:tr>
      <w:tr w14:paraId="465F408B">
        <w:tblPrEx>
          <w:tblCellMar>
            <w:top w:w="0" w:type="dxa"/>
            <w:left w:w="108" w:type="dxa"/>
            <w:bottom w:w="0" w:type="dxa"/>
            <w:right w:w="108" w:type="dxa"/>
          </w:tblCellMar>
        </w:tblPrEx>
        <w:trPr>
          <w:trHeight w:val="324" w:hRule="atLeast"/>
          <w:jc w:val="center"/>
        </w:trPr>
        <w:tc>
          <w:tcPr>
            <w:tcW w:w="444" w:type="pct"/>
            <w:tcBorders>
              <w:top w:val="nil"/>
              <w:left w:val="nil"/>
              <w:bottom w:val="nil"/>
              <w:right w:val="nil"/>
            </w:tcBorders>
            <w:shd w:val="clear" w:color="auto" w:fill="FFFFFF"/>
            <w:vAlign w:val="center"/>
          </w:tcPr>
          <w:p w14:paraId="676D1DB1">
            <w:pPr>
              <w:widowControl/>
              <w:jc w:val="both"/>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Jeong</w:t>
            </w:r>
            <w:r>
              <w:rPr>
                <w:rFonts w:ascii="Times New Roman" w:hAnsi="Times New Roman" w:cs="Times New Roman"/>
                <w:color w:val="000000"/>
                <w:kern w:val="0"/>
                <w:szCs w:val="18"/>
                <w:vertAlign w:val="superscript"/>
              </w:rPr>
              <w:t>[</w:t>
            </w:r>
            <w:r>
              <w:rPr>
                <w:rFonts w:hint="eastAsia" w:cs="Times New Roman"/>
                <w:color w:val="000000"/>
                <w:kern w:val="0"/>
                <w:szCs w:val="18"/>
                <w:vertAlign w:val="superscript"/>
                <w:lang w:val="en-US" w:eastAsia="zh-CN"/>
              </w:rPr>
              <w:t>15</w:t>
            </w:r>
            <w:r>
              <w:rPr>
                <w:rFonts w:ascii="Times New Roman" w:hAnsi="Times New Roman" w:cs="Times New Roman"/>
                <w:color w:val="000000"/>
                <w:kern w:val="0"/>
                <w:szCs w:val="18"/>
                <w:vertAlign w:val="superscript"/>
              </w:rPr>
              <w:t>]</w:t>
            </w:r>
          </w:p>
        </w:tc>
        <w:tc>
          <w:tcPr>
            <w:tcW w:w="290" w:type="pct"/>
            <w:tcBorders>
              <w:top w:val="nil"/>
              <w:left w:val="nil"/>
              <w:bottom w:val="nil"/>
              <w:right w:val="nil"/>
            </w:tcBorders>
            <w:shd w:val="clear" w:color="auto" w:fill="FFFFFF"/>
            <w:vAlign w:val="center"/>
          </w:tcPr>
          <w:p w14:paraId="6845FAA2">
            <w:pPr>
              <w:widowControl/>
              <w:jc w:val="right"/>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82.5</w:t>
            </w:r>
          </w:p>
        </w:tc>
        <w:tc>
          <w:tcPr>
            <w:tcW w:w="293" w:type="pct"/>
            <w:tcBorders>
              <w:top w:val="nil"/>
              <w:left w:val="nil"/>
              <w:bottom w:val="nil"/>
              <w:right w:val="nil"/>
            </w:tcBorders>
            <w:shd w:val="clear" w:color="auto" w:fill="FFFFFF"/>
            <w:vAlign w:val="center"/>
          </w:tcPr>
          <w:p w14:paraId="02C4ED55">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81.4</w:t>
            </w:r>
          </w:p>
        </w:tc>
        <w:tc>
          <w:tcPr>
            <w:tcW w:w="288" w:type="pct"/>
            <w:tcBorders>
              <w:top w:val="nil"/>
              <w:left w:val="nil"/>
              <w:bottom w:val="nil"/>
              <w:right w:val="nil"/>
            </w:tcBorders>
            <w:shd w:val="clear" w:color="auto" w:fill="FFFFFF"/>
            <w:vAlign w:val="center"/>
          </w:tcPr>
          <w:p w14:paraId="3057DDE0">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67</w:t>
            </w:r>
          </w:p>
        </w:tc>
        <w:tc>
          <w:tcPr>
            <w:tcW w:w="290" w:type="pct"/>
            <w:tcBorders>
              <w:top w:val="nil"/>
              <w:left w:val="nil"/>
              <w:bottom w:val="nil"/>
              <w:right w:val="nil"/>
            </w:tcBorders>
            <w:shd w:val="clear" w:color="auto" w:fill="FFFFFF"/>
            <w:vAlign w:val="center"/>
          </w:tcPr>
          <w:p w14:paraId="68BC7F3B">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62.5</w:t>
            </w:r>
          </w:p>
        </w:tc>
        <w:tc>
          <w:tcPr>
            <w:tcW w:w="285" w:type="pct"/>
            <w:tcBorders>
              <w:top w:val="nil"/>
              <w:left w:val="nil"/>
              <w:bottom w:val="nil"/>
              <w:right w:val="nil"/>
            </w:tcBorders>
            <w:shd w:val="clear" w:color="auto" w:fill="FFFFFF"/>
            <w:vAlign w:val="center"/>
          </w:tcPr>
          <w:p w14:paraId="4A9F3C42">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75.5</w:t>
            </w:r>
          </w:p>
        </w:tc>
        <w:tc>
          <w:tcPr>
            <w:tcW w:w="290" w:type="pct"/>
            <w:tcBorders>
              <w:top w:val="nil"/>
              <w:left w:val="nil"/>
              <w:bottom w:val="nil"/>
              <w:right w:val="nil"/>
            </w:tcBorders>
            <w:shd w:val="clear" w:color="auto" w:fill="FFFFFF"/>
            <w:vAlign w:val="center"/>
          </w:tcPr>
          <w:p w14:paraId="700FC44B">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74.2</w:t>
            </w:r>
          </w:p>
        </w:tc>
        <w:tc>
          <w:tcPr>
            <w:tcW w:w="281" w:type="pct"/>
            <w:tcBorders>
              <w:top w:val="nil"/>
              <w:left w:val="nil"/>
              <w:bottom w:val="nil"/>
              <w:right w:val="nil"/>
            </w:tcBorders>
            <w:shd w:val="clear" w:color="auto" w:fill="FFFFFF"/>
            <w:vAlign w:val="center"/>
          </w:tcPr>
          <w:p w14:paraId="013D8EAF">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51.6</w:t>
            </w:r>
          </w:p>
        </w:tc>
        <w:tc>
          <w:tcPr>
            <w:tcW w:w="291" w:type="pct"/>
            <w:tcBorders>
              <w:top w:val="nil"/>
              <w:left w:val="nil"/>
              <w:bottom w:val="nil"/>
              <w:right w:val="nil"/>
            </w:tcBorders>
            <w:shd w:val="clear" w:color="auto" w:fill="FFFFFF"/>
            <w:vAlign w:val="center"/>
          </w:tcPr>
          <w:p w14:paraId="65680ECE">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49.9</w:t>
            </w:r>
          </w:p>
        </w:tc>
        <w:tc>
          <w:tcPr>
            <w:tcW w:w="265" w:type="pct"/>
            <w:tcBorders>
              <w:top w:val="nil"/>
              <w:left w:val="nil"/>
              <w:bottom w:val="nil"/>
              <w:right w:val="nil"/>
            </w:tcBorders>
            <w:shd w:val="clear" w:color="auto" w:fill="FFFFFF"/>
            <w:vAlign w:val="center"/>
          </w:tcPr>
          <w:p w14:paraId="19FB7FE9">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b/>
                <w:bCs/>
                <w:color w:val="000000"/>
                <w:kern w:val="0"/>
                <w:szCs w:val="18"/>
              </w:rPr>
              <w:t>73.6</w:t>
            </w:r>
          </w:p>
        </w:tc>
        <w:tc>
          <w:tcPr>
            <w:tcW w:w="291" w:type="pct"/>
            <w:tcBorders>
              <w:top w:val="nil"/>
              <w:left w:val="nil"/>
              <w:bottom w:val="nil"/>
              <w:right w:val="nil"/>
            </w:tcBorders>
            <w:shd w:val="clear" w:color="auto" w:fill="FFFFFF"/>
            <w:vAlign w:val="center"/>
          </w:tcPr>
          <w:p w14:paraId="541851F0">
            <w:pPr>
              <w:widowControl/>
              <w:jc w:val="left"/>
              <w:textAlignment w:val="center"/>
              <w:rPr>
                <w:rFonts w:ascii="Times New Roman" w:hAnsi="Times New Roman" w:eastAsia="宋体" w:cs="Times New Roman"/>
                <w:bCs/>
                <w:color w:val="000000"/>
                <w:kern w:val="0"/>
                <w:sz w:val="18"/>
                <w:szCs w:val="18"/>
                <w:lang w:val="en-US" w:eastAsia="zh-CN" w:bidi="ar-SA"/>
              </w:rPr>
            </w:pPr>
            <w:r>
              <w:rPr>
                <w:rFonts w:ascii="Times New Roman" w:hAnsi="Times New Roman" w:cs="Times New Roman"/>
                <w:color w:val="000000"/>
                <w:kern w:val="0"/>
                <w:szCs w:val="18"/>
              </w:rPr>
              <w:t>92.1</w:t>
            </w:r>
          </w:p>
        </w:tc>
        <w:tc>
          <w:tcPr>
            <w:tcW w:w="265" w:type="pct"/>
            <w:tcBorders>
              <w:top w:val="nil"/>
              <w:left w:val="nil"/>
              <w:bottom w:val="nil"/>
              <w:right w:val="nil"/>
            </w:tcBorders>
            <w:shd w:val="clear" w:color="auto" w:fill="FFFFFF"/>
            <w:vAlign w:val="center"/>
          </w:tcPr>
          <w:p w14:paraId="7F975C8C">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90.1</w:t>
            </w:r>
          </w:p>
        </w:tc>
        <w:tc>
          <w:tcPr>
            <w:tcW w:w="291" w:type="pct"/>
            <w:tcBorders>
              <w:top w:val="nil"/>
              <w:left w:val="nil"/>
              <w:bottom w:val="nil"/>
              <w:right w:val="nil"/>
            </w:tcBorders>
            <w:shd w:val="clear" w:color="auto" w:fill="FFFFFF"/>
            <w:vAlign w:val="center"/>
          </w:tcPr>
          <w:p w14:paraId="6143079F">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90.1</w:t>
            </w:r>
          </w:p>
        </w:tc>
        <w:tc>
          <w:tcPr>
            <w:tcW w:w="266" w:type="pct"/>
            <w:tcBorders>
              <w:top w:val="nil"/>
              <w:left w:val="nil"/>
              <w:bottom w:val="nil"/>
              <w:right w:val="nil"/>
            </w:tcBorders>
            <w:shd w:val="clear" w:color="auto" w:fill="FFFFFF"/>
            <w:vAlign w:val="center"/>
          </w:tcPr>
          <w:p w14:paraId="48095F67">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68</w:t>
            </w:r>
          </w:p>
        </w:tc>
        <w:tc>
          <w:tcPr>
            <w:tcW w:w="291" w:type="pct"/>
            <w:tcBorders>
              <w:top w:val="nil"/>
              <w:left w:val="nil"/>
              <w:bottom w:val="nil"/>
              <w:right w:val="nil"/>
            </w:tcBorders>
            <w:shd w:val="clear" w:color="auto" w:fill="FFFFFF"/>
            <w:vAlign w:val="center"/>
          </w:tcPr>
          <w:p w14:paraId="1F498D8B">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62.8</w:t>
            </w:r>
          </w:p>
        </w:tc>
        <w:tc>
          <w:tcPr>
            <w:tcW w:w="281" w:type="pct"/>
            <w:tcBorders>
              <w:top w:val="nil"/>
              <w:left w:val="nil"/>
              <w:bottom w:val="nil"/>
              <w:right w:val="nil"/>
            </w:tcBorders>
            <w:shd w:val="clear" w:color="auto" w:fill="FFFFFF"/>
            <w:vAlign w:val="center"/>
          </w:tcPr>
          <w:p w14:paraId="5701A2E5">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68.8</w:t>
            </w:r>
          </w:p>
        </w:tc>
        <w:tc>
          <w:tcPr>
            <w:tcW w:w="290" w:type="pct"/>
            <w:tcBorders>
              <w:top w:val="nil"/>
              <w:left w:val="nil"/>
              <w:bottom w:val="nil"/>
              <w:right w:val="nil"/>
            </w:tcBorders>
            <w:shd w:val="clear" w:color="auto" w:fill="FFFFFF"/>
            <w:vAlign w:val="center"/>
          </w:tcPr>
          <w:p w14:paraId="3959F175">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63.6</w:t>
            </w:r>
          </w:p>
        </w:tc>
      </w:tr>
      <w:tr w14:paraId="1AB41443">
        <w:tblPrEx>
          <w:tblCellMar>
            <w:top w:w="0" w:type="dxa"/>
            <w:left w:w="108" w:type="dxa"/>
            <w:bottom w:w="0" w:type="dxa"/>
            <w:right w:w="108" w:type="dxa"/>
          </w:tblCellMar>
        </w:tblPrEx>
        <w:trPr>
          <w:trHeight w:val="324" w:hRule="atLeast"/>
          <w:jc w:val="center"/>
        </w:trPr>
        <w:tc>
          <w:tcPr>
            <w:tcW w:w="444" w:type="pct"/>
            <w:tcBorders>
              <w:top w:val="nil"/>
              <w:left w:val="nil"/>
              <w:bottom w:val="nil"/>
              <w:right w:val="nil"/>
            </w:tcBorders>
            <w:shd w:val="clear" w:color="auto" w:fill="FFFFFF"/>
            <w:vAlign w:val="center"/>
          </w:tcPr>
          <w:p w14:paraId="465E782A">
            <w:pPr>
              <w:widowControl/>
              <w:jc w:val="both"/>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Jeong</w:t>
            </w:r>
            <w:r>
              <w:rPr>
                <w:rFonts w:ascii="Times New Roman" w:hAnsi="Times New Roman" w:cs="Times New Roman"/>
                <w:color w:val="000000"/>
                <w:kern w:val="0"/>
                <w:szCs w:val="18"/>
                <w:vertAlign w:val="superscript"/>
              </w:rPr>
              <w:t>[</w:t>
            </w:r>
            <w:r>
              <w:rPr>
                <w:rFonts w:hint="eastAsia" w:cs="Times New Roman"/>
                <w:color w:val="000000"/>
                <w:kern w:val="0"/>
                <w:szCs w:val="18"/>
                <w:vertAlign w:val="superscript"/>
                <w:lang w:val="en-US" w:eastAsia="zh-CN"/>
              </w:rPr>
              <w:t>29</w:t>
            </w:r>
            <w:r>
              <w:rPr>
                <w:rFonts w:ascii="Times New Roman" w:hAnsi="Times New Roman" w:cs="Times New Roman"/>
                <w:color w:val="000000"/>
                <w:kern w:val="0"/>
                <w:szCs w:val="18"/>
                <w:vertAlign w:val="superscript"/>
              </w:rPr>
              <w:t>]</w:t>
            </w:r>
          </w:p>
        </w:tc>
        <w:tc>
          <w:tcPr>
            <w:tcW w:w="290" w:type="pct"/>
            <w:tcBorders>
              <w:top w:val="nil"/>
              <w:left w:val="nil"/>
              <w:bottom w:val="nil"/>
              <w:right w:val="nil"/>
            </w:tcBorders>
            <w:shd w:val="clear" w:color="auto" w:fill="FFFFFF"/>
            <w:vAlign w:val="center"/>
          </w:tcPr>
          <w:p w14:paraId="6ADE3049">
            <w:pPr>
              <w:widowControl/>
              <w:jc w:val="right"/>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95.5</w:t>
            </w:r>
          </w:p>
        </w:tc>
        <w:tc>
          <w:tcPr>
            <w:tcW w:w="293" w:type="pct"/>
            <w:tcBorders>
              <w:top w:val="nil"/>
              <w:left w:val="nil"/>
              <w:bottom w:val="nil"/>
              <w:right w:val="nil"/>
            </w:tcBorders>
            <w:shd w:val="clear" w:color="auto" w:fill="FFFFFF"/>
            <w:vAlign w:val="center"/>
          </w:tcPr>
          <w:p w14:paraId="0AE092D4">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99.4</w:t>
            </w:r>
          </w:p>
        </w:tc>
        <w:tc>
          <w:tcPr>
            <w:tcW w:w="288" w:type="pct"/>
            <w:tcBorders>
              <w:top w:val="nil"/>
              <w:left w:val="nil"/>
              <w:bottom w:val="nil"/>
              <w:right w:val="nil"/>
            </w:tcBorders>
            <w:shd w:val="clear" w:color="auto" w:fill="FFFFFF"/>
            <w:vAlign w:val="center"/>
          </w:tcPr>
          <w:p w14:paraId="78CD239A">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63.5</w:t>
            </w:r>
          </w:p>
        </w:tc>
        <w:tc>
          <w:tcPr>
            <w:tcW w:w="290" w:type="pct"/>
            <w:tcBorders>
              <w:top w:val="nil"/>
              <w:left w:val="nil"/>
              <w:bottom w:val="nil"/>
              <w:right w:val="nil"/>
            </w:tcBorders>
            <w:shd w:val="clear" w:color="auto" w:fill="FFFFFF"/>
            <w:vAlign w:val="center"/>
          </w:tcPr>
          <w:p w14:paraId="4C554EFF">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60.5</w:t>
            </w:r>
          </w:p>
        </w:tc>
        <w:tc>
          <w:tcPr>
            <w:tcW w:w="285" w:type="pct"/>
            <w:tcBorders>
              <w:top w:val="nil"/>
              <w:left w:val="nil"/>
              <w:bottom w:val="nil"/>
              <w:right w:val="nil"/>
            </w:tcBorders>
            <w:shd w:val="clear" w:color="auto" w:fill="FFFFFF"/>
            <w:vAlign w:val="center"/>
          </w:tcPr>
          <w:p w14:paraId="7B003377">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59.4</w:t>
            </w:r>
          </w:p>
        </w:tc>
        <w:tc>
          <w:tcPr>
            <w:tcW w:w="290" w:type="pct"/>
            <w:tcBorders>
              <w:top w:val="nil"/>
              <w:left w:val="nil"/>
              <w:bottom w:val="nil"/>
              <w:right w:val="nil"/>
            </w:tcBorders>
            <w:shd w:val="clear" w:color="auto" w:fill="FFFFFF"/>
            <w:vAlign w:val="center"/>
          </w:tcPr>
          <w:p w14:paraId="6C9AED97">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59.9</w:t>
            </w:r>
          </w:p>
        </w:tc>
        <w:tc>
          <w:tcPr>
            <w:tcW w:w="281" w:type="pct"/>
            <w:tcBorders>
              <w:top w:val="nil"/>
              <w:left w:val="nil"/>
              <w:bottom w:val="nil"/>
              <w:right w:val="nil"/>
            </w:tcBorders>
            <w:shd w:val="clear" w:color="auto" w:fill="FFFFFF"/>
            <w:vAlign w:val="center"/>
          </w:tcPr>
          <w:p w14:paraId="4B508F92">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70.4</w:t>
            </w:r>
          </w:p>
        </w:tc>
        <w:tc>
          <w:tcPr>
            <w:tcW w:w="291" w:type="pct"/>
            <w:tcBorders>
              <w:top w:val="nil"/>
              <w:left w:val="nil"/>
              <w:bottom w:val="nil"/>
              <w:right w:val="nil"/>
            </w:tcBorders>
            <w:shd w:val="clear" w:color="auto" w:fill="FFFFFF"/>
            <w:vAlign w:val="center"/>
          </w:tcPr>
          <w:p w14:paraId="6E2A6F88">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81.5</w:t>
            </w:r>
          </w:p>
        </w:tc>
        <w:tc>
          <w:tcPr>
            <w:tcW w:w="265" w:type="pct"/>
            <w:tcBorders>
              <w:top w:val="nil"/>
              <w:left w:val="nil"/>
              <w:bottom w:val="nil"/>
              <w:right w:val="nil"/>
            </w:tcBorders>
            <w:shd w:val="clear" w:color="auto" w:fill="FFFFFF"/>
            <w:vAlign w:val="center"/>
          </w:tcPr>
          <w:p w14:paraId="0DF786E8">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53</w:t>
            </w:r>
          </w:p>
        </w:tc>
        <w:tc>
          <w:tcPr>
            <w:tcW w:w="291" w:type="pct"/>
            <w:tcBorders>
              <w:top w:val="nil"/>
              <w:left w:val="nil"/>
              <w:bottom w:val="nil"/>
              <w:right w:val="nil"/>
            </w:tcBorders>
            <w:shd w:val="clear" w:color="auto" w:fill="FFFFFF"/>
            <w:vAlign w:val="center"/>
          </w:tcPr>
          <w:p w14:paraId="27DDBB1A">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49.1</w:t>
            </w:r>
          </w:p>
        </w:tc>
        <w:tc>
          <w:tcPr>
            <w:tcW w:w="265" w:type="pct"/>
            <w:tcBorders>
              <w:top w:val="nil"/>
              <w:left w:val="nil"/>
              <w:bottom w:val="nil"/>
              <w:right w:val="nil"/>
            </w:tcBorders>
            <w:shd w:val="clear" w:color="auto" w:fill="FFFFFF"/>
            <w:vAlign w:val="center"/>
          </w:tcPr>
          <w:p w14:paraId="02D66376">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99.6</w:t>
            </w:r>
          </w:p>
        </w:tc>
        <w:tc>
          <w:tcPr>
            <w:tcW w:w="291" w:type="pct"/>
            <w:tcBorders>
              <w:top w:val="nil"/>
              <w:left w:val="nil"/>
              <w:bottom w:val="nil"/>
              <w:right w:val="nil"/>
            </w:tcBorders>
            <w:shd w:val="clear" w:color="auto" w:fill="FFFFFF"/>
            <w:vAlign w:val="center"/>
          </w:tcPr>
          <w:p w14:paraId="497B0EBC">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b w:val="0"/>
                <w:color w:val="000000"/>
                <w:kern w:val="0"/>
                <w:szCs w:val="18"/>
              </w:rPr>
              <w:t>100</w:t>
            </w:r>
          </w:p>
        </w:tc>
        <w:tc>
          <w:tcPr>
            <w:tcW w:w="266" w:type="pct"/>
            <w:tcBorders>
              <w:top w:val="nil"/>
              <w:left w:val="nil"/>
              <w:bottom w:val="nil"/>
              <w:right w:val="nil"/>
            </w:tcBorders>
            <w:shd w:val="clear" w:color="auto" w:fill="FFFFFF"/>
            <w:vAlign w:val="center"/>
          </w:tcPr>
          <w:p w14:paraId="28B3ABB9">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80.6</w:t>
            </w:r>
          </w:p>
        </w:tc>
        <w:tc>
          <w:tcPr>
            <w:tcW w:w="291" w:type="pct"/>
            <w:tcBorders>
              <w:top w:val="nil"/>
              <w:left w:val="nil"/>
              <w:bottom w:val="nil"/>
              <w:right w:val="nil"/>
            </w:tcBorders>
            <w:shd w:val="clear" w:color="auto" w:fill="FFFFFF"/>
            <w:vAlign w:val="center"/>
          </w:tcPr>
          <w:p w14:paraId="2EC2E620">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90.6</w:t>
            </w:r>
          </w:p>
        </w:tc>
        <w:tc>
          <w:tcPr>
            <w:tcW w:w="281" w:type="pct"/>
            <w:tcBorders>
              <w:top w:val="nil"/>
              <w:left w:val="nil"/>
              <w:bottom w:val="nil"/>
              <w:right w:val="nil"/>
            </w:tcBorders>
            <w:shd w:val="clear" w:color="auto" w:fill="FFFFFF"/>
            <w:vAlign w:val="center"/>
          </w:tcPr>
          <w:p w14:paraId="6FE25831">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77.4</w:t>
            </w:r>
          </w:p>
        </w:tc>
        <w:tc>
          <w:tcPr>
            <w:tcW w:w="290" w:type="pct"/>
            <w:tcBorders>
              <w:top w:val="nil"/>
              <w:left w:val="nil"/>
              <w:bottom w:val="nil"/>
              <w:right w:val="nil"/>
            </w:tcBorders>
            <w:shd w:val="clear" w:color="auto" w:fill="FFFFFF"/>
            <w:vAlign w:val="center"/>
          </w:tcPr>
          <w:p w14:paraId="450B77EA">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93.0</w:t>
            </w:r>
          </w:p>
        </w:tc>
      </w:tr>
      <w:tr w14:paraId="33D04C87">
        <w:tblPrEx>
          <w:tblCellMar>
            <w:top w:w="0" w:type="dxa"/>
            <w:left w:w="108" w:type="dxa"/>
            <w:bottom w:w="0" w:type="dxa"/>
            <w:right w:w="108" w:type="dxa"/>
          </w:tblCellMar>
        </w:tblPrEx>
        <w:trPr>
          <w:trHeight w:val="324" w:hRule="atLeast"/>
          <w:jc w:val="center"/>
        </w:trPr>
        <w:tc>
          <w:tcPr>
            <w:tcW w:w="444" w:type="pct"/>
            <w:tcBorders>
              <w:top w:val="nil"/>
              <w:left w:val="nil"/>
              <w:bottom w:val="nil"/>
              <w:right w:val="nil"/>
            </w:tcBorders>
            <w:shd w:val="clear" w:color="auto" w:fill="FFFFFF"/>
            <w:vAlign w:val="center"/>
          </w:tcPr>
          <w:p w14:paraId="460A07B5">
            <w:pPr>
              <w:widowControl/>
              <w:jc w:val="both"/>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Deng</w:t>
            </w:r>
            <w:r>
              <w:rPr>
                <w:rFonts w:ascii="Times New Roman" w:hAnsi="Times New Roman" w:cs="Times New Roman"/>
                <w:color w:val="000000"/>
                <w:kern w:val="0"/>
                <w:szCs w:val="18"/>
                <w:vertAlign w:val="superscript"/>
              </w:rPr>
              <w:t>[</w:t>
            </w:r>
            <w:r>
              <w:rPr>
                <w:rFonts w:hint="eastAsia" w:cs="Times New Roman"/>
                <w:color w:val="000000"/>
                <w:kern w:val="0"/>
                <w:szCs w:val="18"/>
                <w:vertAlign w:val="superscript"/>
                <w:lang w:val="en-US" w:eastAsia="zh-CN"/>
              </w:rPr>
              <w:t>35</w:t>
            </w:r>
            <w:r>
              <w:rPr>
                <w:rFonts w:ascii="Times New Roman" w:hAnsi="Times New Roman" w:cs="Times New Roman"/>
                <w:color w:val="000000"/>
                <w:kern w:val="0"/>
                <w:szCs w:val="18"/>
                <w:vertAlign w:val="superscript"/>
              </w:rPr>
              <w:t>]</w:t>
            </w:r>
          </w:p>
        </w:tc>
        <w:tc>
          <w:tcPr>
            <w:tcW w:w="290" w:type="pct"/>
            <w:tcBorders>
              <w:top w:val="nil"/>
              <w:left w:val="nil"/>
              <w:bottom w:val="nil"/>
              <w:right w:val="nil"/>
            </w:tcBorders>
            <w:shd w:val="clear" w:color="auto" w:fill="FFFFFF"/>
            <w:vAlign w:val="center"/>
          </w:tcPr>
          <w:p w14:paraId="75587D98">
            <w:pPr>
              <w:widowControl/>
              <w:jc w:val="right"/>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94.2</w:t>
            </w:r>
          </w:p>
        </w:tc>
        <w:tc>
          <w:tcPr>
            <w:tcW w:w="293" w:type="pct"/>
            <w:tcBorders>
              <w:top w:val="nil"/>
              <w:left w:val="nil"/>
              <w:bottom w:val="nil"/>
              <w:right w:val="nil"/>
            </w:tcBorders>
            <w:shd w:val="clear" w:color="auto" w:fill="FFFFFF"/>
            <w:vAlign w:val="center"/>
          </w:tcPr>
          <w:p w14:paraId="210F42E8">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97.8</w:t>
            </w:r>
          </w:p>
        </w:tc>
        <w:tc>
          <w:tcPr>
            <w:tcW w:w="288" w:type="pct"/>
            <w:tcBorders>
              <w:top w:val="nil"/>
              <w:left w:val="nil"/>
              <w:bottom w:val="nil"/>
              <w:right w:val="nil"/>
            </w:tcBorders>
            <w:shd w:val="clear" w:color="auto" w:fill="FFFFFF"/>
            <w:vAlign w:val="center"/>
          </w:tcPr>
          <w:p w14:paraId="2698359B">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63.6</w:t>
            </w:r>
          </w:p>
        </w:tc>
        <w:tc>
          <w:tcPr>
            <w:tcW w:w="290" w:type="pct"/>
            <w:tcBorders>
              <w:top w:val="nil"/>
              <w:left w:val="nil"/>
              <w:bottom w:val="nil"/>
              <w:right w:val="nil"/>
            </w:tcBorders>
            <w:shd w:val="clear" w:color="auto" w:fill="FFFFFF"/>
            <w:vAlign w:val="center"/>
          </w:tcPr>
          <w:p w14:paraId="0B8D5AFF">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68.3</w:t>
            </w:r>
          </w:p>
        </w:tc>
        <w:tc>
          <w:tcPr>
            <w:tcW w:w="285" w:type="pct"/>
            <w:tcBorders>
              <w:top w:val="nil"/>
              <w:left w:val="nil"/>
              <w:bottom w:val="nil"/>
              <w:right w:val="nil"/>
            </w:tcBorders>
            <w:shd w:val="clear" w:color="auto" w:fill="FFFFFF"/>
            <w:vAlign w:val="center"/>
          </w:tcPr>
          <w:p w14:paraId="35398F23">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60.6</w:t>
            </w:r>
          </w:p>
        </w:tc>
        <w:tc>
          <w:tcPr>
            <w:tcW w:w="290" w:type="pct"/>
            <w:tcBorders>
              <w:top w:val="nil"/>
              <w:left w:val="nil"/>
              <w:bottom w:val="nil"/>
              <w:right w:val="nil"/>
            </w:tcBorders>
            <w:shd w:val="clear" w:color="auto" w:fill="FFFFFF"/>
            <w:vAlign w:val="center"/>
          </w:tcPr>
          <w:p w14:paraId="163FFDFF">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70.9</w:t>
            </w:r>
          </w:p>
        </w:tc>
        <w:tc>
          <w:tcPr>
            <w:tcW w:w="281" w:type="pct"/>
            <w:tcBorders>
              <w:top w:val="nil"/>
              <w:left w:val="nil"/>
              <w:bottom w:val="nil"/>
              <w:right w:val="nil"/>
            </w:tcBorders>
            <w:shd w:val="clear" w:color="auto" w:fill="FFFFFF"/>
            <w:vAlign w:val="center"/>
          </w:tcPr>
          <w:p w14:paraId="672E718F">
            <w:pPr>
              <w:widowControl/>
              <w:jc w:val="right"/>
              <w:textAlignment w:val="center"/>
              <w:rPr>
                <w:rFonts w:ascii="Times New Roman" w:hAnsi="Times New Roman" w:eastAsia="宋体" w:cs="Times New Roman"/>
                <w:b/>
                <w:bCs/>
                <w:color w:val="000000"/>
                <w:kern w:val="0"/>
                <w:sz w:val="18"/>
                <w:szCs w:val="18"/>
                <w:lang w:val="en-US" w:eastAsia="zh-CN" w:bidi="ar-SA"/>
              </w:rPr>
            </w:pPr>
            <w:r>
              <w:rPr>
                <w:rFonts w:ascii="Times New Roman" w:hAnsi="Times New Roman" w:cs="Times New Roman"/>
                <w:b/>
                <w:bCs/>
                <w:color w:val="000000"/>
                <w:kern w:val="0"/>
                <w:szCs w:val="18"/>
              </w:rPr>
              <w:t>77.0</w:t>
            </w:r>
          </w:p>
        </w:tc>
        <w:tc>
          <w:tcPr>
            <w:tcW w:w="291" w:type="pct"/>
            <w:tcBorders>
              <w:top w:val="nil"/>
              <w:left w:val="nil"/>
              <w:bottom w:val="nil"/>
              <w:right w:val="nil"/>
            </w:tcBorders>
            <w:shd w:val="clear" w:color="auto" w:fill="FFFFFF"/>
            <w:vAlign w:val="center"/>
          </w:tcPr>
          <w:p w14:paraId="522C8988">
            <w:pPr>
              <w:widowControl/>
              <w:jc w:val="left"/>
              <w:textAlignment w:val="center"/>
              <w:rPr>
                <w:rFonts w:ascii="Times New Roman" w:hAnsi="Times New Roman" w:eastAsia="宋体" w:cs="Times New Roman"/>
                <w:b/>
                <w:bCs/>
                <w:color w:val="000000"/>
                <w:kern w:val="0"/>
                <w:sz w:val="18"/>
                <w:szCs w:val="18"/>
                <w:lang w:val="en-US" w:eastAsia="zh-CN" w:bidi="ar-SA"/>
              </w:rPr>
            </w:pPr>
            <w:r>
              <w:rPr>
                <w:rFonts w:ascii="Times New Roman" w:hAnsi="Times New Roman" w:cs="Times New Roman"/>
                <w:b w:val="0"/>
                <w:bCs w:val="0"/>
                <w:color w:val="000000"/>
                <w:kern w:val="0"/>
                <w:szCs w:val="18"/>
              </w:rPr>
              <w:t>84.5</w:t>
            </w:r>
          </w:p>
        </w:tc>
        <w:tc>
          <w:tcPr>
            <w:tcW w:w="265" w:type="pct"/>
            <w:tcBorders>
              <w:top w:val="nil"/>
              <w:left w:val="nil"/>
              <w:bottom w:val="nil"/>
              <w:right w:val="nil"/>
            </w:tcBorders>
            <w:shd w:val="clear" w:color="auto" w:fill="FFFFFF"/>
            <w:vAlign w:val="center"/>
          </w:tcPr>
          <w:p w14:paraId="5465C2A1">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57.6</w:t>
            </w:r>
          </w:p>
        </w:tc>
        <w:tc>
          <w:tcPr>
            <w:tcW w:w="291" w:type="pct"/>
            <w:tcBorders>
              <w:top w:val="nil"/>
              <w:left w:val="nil"/>
              <w:bottom w:val="nil"/>
              <w:right w:val="nil"/>
            </w:tcBorders>
            <w:shd w:val="clear" w:color="auto" w:fill="FFFFFF"/>
            <w:vAlign w:val="center"/>
          </w:tcPr>
          <w:p w14:paraId="394C7C2B">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60.4</w:t>
            </w:r>
          </w:p>
        </w:tc>
        <w:tc>
          <w:tcPr>
            <w:tcW w:w="265" w:type="pct"/>
            <w:tcBorders>
              <w:top w:val="nil"/>
              <w:left w:val="nil"/>
              <w:bottom w:val="nil"/>
              <w:right w:val="nil"/>
            </w:tcBorders>
            <w:shd w:val="clear" w:color="auto" w:fill="FFFFFF"/>
            <w:vAlign w:val="center"/>
          </w:tcPr>
          <w:p w14:paraId="01DCDB0C">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95.4</w:t>
            </w:r>
          </w:p>
        </w:tc>
        <w:tc>
          <w:tcPr>
            <w:tcW w:w="291" w:type="pct"/>
            <w:tcBorders>
              <w:top w:val="nil"/>
              <w:left w:val="nil"/>
              <w:bottom w:val="nil"/>
              <w:right w:val="nil"/>
            </w:tcBorders>
            <w:shd w:val="clear" w:color="auto" w:fill="FFFFFF"/>
            <w:vAlign w:val="center"/>
          </w:tcPr>
          <w:p w14:paraId="132E9ADC">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99.6</w:t>
            </w:r>
          </w:p>
        </w:tc>
        <w:tc>
          <w:tcPr>
            <w:tcW w:w="266" w:type="pct"/>
            <w:tcBorders>
              <w:top w:val="nil"/>
              <w:left w:val="nil"/>
              <w:bottom w:val="nil"/>
              <w:right w:val="nil"/>
            </w:tcBorders>
            <w:shd w:val="clear" w:color="auto" w:fill="FFFFFF"/>
            <w:vAlign w:val="center"/>
          </w:tcPr>
          <w:p w14:paraId="065C2FAA">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85.6</w:t>
            </w:r>
          </w:p>
        </w:tc>
        <w:tc>
          <w:tcPr>
            <w:tcW w:w="291" w:type="pct"/>
            <w:tcBorders>
              <w:top w:val="nil"/>
              <w:left w:val="nil"/>
              <w:bottom w:val="nil"/>
              <w:right w:val="nil"/>
            </w:tcBorders>
            <w:shd w:val="clear" w:color="auto" w:fill="FFFFFF"/>
            <w:vAlign w:val="center"/>
          </w:tcPr>
          <w:p w14:paraId="055C09E2">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90.8</w:t>
            </w:r>
          </w:p>
        </w:tc>
        <w:tc>
          <w:tcPr>
            <w:tcW w:w="281" w:type="pct"/>
            <w:tcBorders>
              <w:top w:val="nil"/>
              <w:left w:val="nil"/>
              <w:bottom w:val="nil"/>
              <w:right w:val="nil"/>
            </w:tcBorders>
            <w:shd w:val="clear" w:color="auto" w:fill="FFFFFF"/>
            <w:vAlign w:val="center"/>
          </w:tcPr>
          <w:p w14:paraId="27925058">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92.6</w:t>
            </w:r>
          </w:p>
        </w:tc>
        <w:tc>
          <w:tcPr>
            <w:tcW w:w="290" w:type="pct"/>
            <w:tcBorders>
              <w:top w:val="nil"/>
              <w:left w:val="nil"/>
              <w:bottom w:val="nil"/>
              <w:right w:val="nil"/>
            </w:tcBorders>
            <w:shd w:val="clear" w:color="auto" w:fill="FFFFFF"/>
            <w:vAlign w:val="center"/>
          </w:tcPr>
          <w:p w14:paraId="6F3530D3">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97.3</w:t>
            </w:r>
          </w:p>
        </w:tc>
      </w:tr>
      <w:tr w14:paraId="2C761479">
        <w:tblPrEx>
          <w:tblCellMar>
            <w:top w:w="0" w:type="dxa"/>
            <w:left w:w="108" w:type="dxa"/>
            <w:bottom w:w="0" w:type="dxa"/>
            <w:right w:w="108" w:type="dxa"/>
          </w:tblCellMar>
        </w:tblPrEx>
        <w:trPr>
          <w:trHeight w:val="324" w:hRule="atLeast"/>
          <w:jc w:val="center"/>
        </w:trPr>
        <w:tc>
          <w:tcPr>
            <w:tcW w:w="444" w:type="pct"/>
            <w:tcBorders>
              <w:top w:val="nil"/>
              <w:left w:val="nil"/>
              <w:bottom w:val="nil"/>
              <w:right w:val="nil"/>
            </w:tcBorders>
            <w:shd w:val="clear" w:color="auto" w:fill="FFFFFF"/>
            <w:vAlign w:val="center"/>
          </w:tcPr>
          <w:p w14:paraId="0A715788">
            <w:pPr>
              <w:widowControl/>
              <w:jc w:val="both"/>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Guo</w:t>
            </w:r>
            <w:r>
              <w:rPr>
                <w:rFonts w:ascii="Times New Roman" w:hAnsi="Times New Roman" w:cs="Times New Roman"/>
                <w:color w:val="000000"/>
                <w:kern w:val="0"/>
                <w:szCs w:val="18"/>
                <w:vertAlign w:val="superscript"/>
              </w:rPr>
              <w:t>[</w:t>
            </w:r>
            <w:r>
              <w:rPr>
                <w:rFonts w:hint="eastAsia" w:cs="Times New Roman"/>
                <w:color w:val="000000"/>
                <w:kern w:val="0"/>
                <w:szCs w:val="18"/>
                <w:vertAlign w:val="superscript"/>
                <w:lang w:val="en-US" w:eastAsia="zh-CN"/>
              </w:rPr>
              <w:t>36</w:t>
            </w:r>
            <w:r>
              <w:rPr>
                <w:rFonts w:ascii="Times New Roman" w:hAnsi="Times New Roman" w:cs="Times New Roman"/>
                <w:color w:val="000000"/>
                <w:kern w:val="0"/>
                <w:szCs w:val="18"/>
                <w:vertAlign w:val="superscript"/>
              </w:rPr>
              <w:t>]</w:t>
            </w:r>
          </w:p>
        </w:tc>
        <w:tc>
          <w:tcPr>
            <w:tcW w:w="290" w:type="pct"/>
            <w:tcBorders>
              <w:top w:val="nil"/>
              <w:left w:val="nil"/>
              <w:bottom w:val="nil"/>
              <w:right w:val="nil"/>
            </w:tcBorders>
            <w:shd w:val="clear" w:color="auto" w:fill="FFFFFF"/>
            <w:vAlign w:val="center"/>
          </w:tcPr>
          <w:p w14:paraId="6AFBF6C2">
            <w:pPr>
              <w:widowControl/>
              <w:jc w:val="right"/>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98.6</w:t>
            </w:r>
          </w:p>
        </w:tc>
        <w:tc>
          <w:tcPr>
            <w:tcW w:w="293" w:type="pct"/>
            <w:tcBorders>
              <w:top w:val="nil"/>
              <w:left w:val="nil"/>
              <w:bottom w:val="nil"/>
              <w:right w:val="nil"/>
            </w:tcBorders>
            <w:shd w:val="clear" w:color="auto" w:fill="FFFFFF"/>
            <w:vAlign w:val="center"/>
          </w:tcPr>
          <w:p w14:paraId="69649621">
            <w:pPr>
              <w:widowControl/>
              <w:jc w:val="left"/>
              <w:textAlignment w:val="center"/>
              <w:rPr>
                <w:rFonts w:ascii="Times New Roman" w:hAnsi="Times New Roman" w:eastAsia="宋体" w:cs="Times New Roman"/>
                <w:b/>
                <w:bCs/>
                <w:color w:val="000000"/>
                <w:kern w:val="0"/>
                <w:sz w:val="18"/>
                <w:szCs w:val="18"/>
                <w:lang w:val="en-US" w:eastAsia="zh-CN" w:bidi="ar-SA"/>
              </w:rPr>
            </w:pPr>
            <w:r>
              <w:rPr>
                <w:rFonts w:ascii="Times New Roman" w:hAnsi="Times New Roman" w:cs="Times New Roman"/>
                <w:b/>
                <w:bCs/>
                <w:color w:val="000000"/>
                <w:kern w:val="0"/>
                <w:szCs w:val="18"/>
              </w:rPr>
              <w:t>99.9</w:t>
            </w:r>
          </w:p>
        </w:tc>
        <w:tc>
          <w:tcPr>
            <w:tcW w:w="288" w:type="pct"/>
            <w:tcBorders>
              <w:top w:val="nil"/>
              <w:left w:val="nil"/>
              <w:bottom w:val="nil"/>
              <w:right w:val="nil"/>
            </w:tcBorders>
            <w:shd w:val="clear" w:color="auto" w:fill="FFFFFF"/>
            <w:vAlign w:val="center"/>
          </w:tcPr>
          <w:p w14:paraId="4841A93A">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59.3</w:t>
            </w:r>
          </w:p>
        </w:tc>
        <w:tc>
          <w:tcPr>
            <w:tcW w:w="290" w:type="pct"/>
            <w:tcBorders>
              <w:top w:val="nil"/>
              <w:left w:val="nil"/>
              <w:bottom w:val="nil"/>
              <w:right w:val="nil"/>
            </w:tcBorders>
            <w:shd w:val="clear" w:color="auto" w:fill="FFFFFF"/>
            <w:vAlign w:val="center"/>
          </w:tcPr>
          <w:p w14:paraId="7EFF2B57">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69.6</w:t>
            </w:r>
          </w:p>
        </w:tc>
        <w:tc>
          <w:tcPr>
            <w:tcW w:w="285" w:type="pct"/>
            <w:tcBorders>
              <w:top w:val="nil"/>
              <w:left w:val="nil"/>
              <w:bottom w:val="nil"/>
              <w:right w:val="nil"/>
            </w:tcBorders>
            <w:shd w:val="clear" w:color="auto" w:fill="FFFFFF"/>
            <w:vAlign w:val="center"/>
          </w:tcPr>
          <w:p w14:paraId="293106B7">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62.4</w:t>
            </w:r>
          </w:p>
        </w:tc>
        <w:tc>
          <w:tcPr>
            <w:tcW w:w="290" w:type="pct"/>
            <w:tcBorders>
              <w:top w:val="nil"/>
              <w:left w:val="nil"/>
              <w:bottom w:val="nil"/>
              <w:right w:val="nil"/>
            </w:tcBorders>
            <w:shd w:val="clear" w:color="auto" w:fill="FFFFFF"/>
            <w:vAlign w:val="center"/>
          </w:tcPr>
          <w:p w14:paraId="59AA3ED1">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81.1</w:t>
            </w:r>
          </w:p>
        </w:tc>
        <w:tc>
          <w:tcPr>
            <w:tcW w:w="281" w:type="pct"/>
            <w:tcBorders>
              <w:top w:val="nil"/>
              <w:left w:val="nil"/>
              <w:bottom w:val="nil"/>
              <w:right w:val="nil"/>
            </w:tcBorders>
            <w:shd w:val="clear" w:color="auto" w:fill="FFFFFF"/>
            <w:vAlign w:val="center"/>
          </w:tcPr>
          <w:p w14:paraId="68CDCD62">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59.4</w:t>
            </w:r>
          </w:p>
        </w:tc>
        <w:tc>
          <w:tcPr>
            <w:tcW w:w="291" w:type="pct"/>
            <w:tcBorders>
              <w:top w:val="nil"/>
              <w:left w:val="nil"/>
              <w:bottom w:val="nil"/>
              <w:right w:val="nil"/>
            </w:tcBorders>
            <w:shd w:val="clear" w:color="auto" w:fill="FFFFFF"/>
            <w:vAlign w:val="center"/>
          </w:tcPr>
          <w:p w14:paraId="22EE85EF">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76.8</w:t>
            </w:r>
          </w:p>
        </w:tc>
        <w:tc>
          <w:tcPr>
            <w:tcW w:w="265" w:type="pct"/>
            <w:tcBorders>
              <w:top w:val="nil"/>
              <w:left w:val="nil"/>
              <w:bottom w:val="nil"/>
              <w:right w:val="nil"/>
            </w:tcBorders>
            <w:shd w:val="clear" w:color="auto" w:fill="FFFFFF"/>
            <w:vAlign w:val="center"/>
          </w:tcPr>
          <w:p w14:paraId="42BBDDAA">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54.9</w:t>
            </w:r>
          </w:p>
        </w:tc>
        <w:tc>
          <w:tcPr>
            <w:tcW w:w="291" w:type="pct"/>
            <w:tcBorders>
              <w:top w:val="nil"/>
              <w:left w:val="nil"/>
              <w:bottom w:val="nil"/>
              <w:right w:val="nil"/>
            </w:tcBorders>
            <w:shd w:val="clear" w:color="auto" w:fill="FFFFFF"/>
            <w:vAlign w:val="center"/>
          </w:tcPr>
          <w:p w14:paraId="4B4FCD77">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67.3</w:t>
            </w:r>
          </w:p>
        </w:tc>
        <w:tc>
          <w:tcPr>
            <w:tcW w:w="265" w:type="pct"/>
            <w:tcBorders>
              <w:top w:val="nil"/>
              <w:left w:val="nil"/>
              <w:bottom w:val="nil"/>
              <w:right w:val="nil"/>
            </w:tcBorders>
            <w:shd w:val="clear" w:color="auto" w:fill="FFFFFF"/>
            <w:vAlign w:val="center"/>
          </w:tcPr>
          <w:p w14:paraId="51A7BC2B">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98.2</w:t>
            </w:r>
          </w:p>
        </w:tc>
        <w:tc>
          <w:tcPr>
            <w:tcW w:w="291" w:type="pct"/>
            <w:tcBorders>
              <w:top w:val="nil"/>
              <w:left w:val="nil"/>
              <w:bottom w:val="nil"/>
              <w:right w:val="nil"/>
            </w:tcBorders>
            <w:shd w:val="clear" w:color="auto" w:fill="FFFFFF"/>
            <w:vAlign w:val="center"/>
          </w:tcPr>
          <w:p w14:paraId="08D190E8">
            <w:pPr>
              <w:widowControl/>
              <w:jc w:val="left"/>
              <w:textAlignment w:val="center"/>
              <w:rPr>
                <w:rFonts w:ascii="Times New Roman" w:hAnsi="Times New Roman" w:eastAsia="宋体" w:cs="Times New Roman"/>
                <w:b w:val="0"/>
                <w:color w:val="000000"/>
                <w:kern w:val="0"/>
                <w:sz w:val="18"/>
                <w:szCs w:val="18"/>
                <w:lang w:val="en-US" w:eastAsia="zh-CN" w:bidi="ar-SA"/>
              </w:rPr>
            </w:pPr>
            <w:r>
              <w:rPr>
                <w:rFonts w:ascii="Times New Roman" w:hAnsi="Times New Roman" w:cs="Times New Roman"/>
                <w:b w:val="0"/>
                <w:color w:val="000000"/>
                <w:kern w:val="0"/>
                <w:szCs w:val="18"/>
              </w:rPr>
              <w:t>100</w:t>
            </w:r>
          </w:p>
        </w:tc>
        <w:tc>
          <w:tcPr>
            <w:tcW w:w="266" w:type="pct"/>
            <w:tcBorders>
              <w:top w:val="nil"/>
              <w:left w:val="nil"/>
              <w:bottom w:val="nil"/>
              <w:right w:val="nil"/>
            </w:tcBorders>
            <w:shd w:val="clear" w:color="auto" w:fill="FFFFFF"/>
            <w:vAlign w:val="center"/>
          </w:tcPr>
          <w:p w14:paraId="13AD780C">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85.6</w:t>
            </w:r>
          </w:p>
        </w:tc>
        <w:tc>
          <w:tcPr>
            <w:tcW w:w="291" w:type="pct"/>
            <w:tcBorders>
              <w:top w:val="nil"/>
              <w:left w:val="nil"/>
              <w:bottom w:val="nil"/>
              <w:right w:val="nil"/>
            </w:tcBorders>
            <w:shd w:val="clear" w:color="auto" w:fill="FFFFFF"/>
            <w:vAlign w:val="center"/>
          </w:tcPr>
          <w:p w14:paraId="7DED682A">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92.9</w:t>
            </w:r>
          </w:p>
        </w:tc>
        <w:tc>
          <w:tcPr>
            <w:tcW w:w="281" w:type="pct"/>
            <w:tcBorders>
              <w:top w:val="nil"/>
              <w:left w:val="nil"/>
              <w:bottom w:val="nil"/>
              <w:right w:val="nil"/>
            </w:tcBorders>
            <w:shd w:val="clear" w:color="auto" w:fill="FFFFFF"/>
            <w:vAlign w:val="center"/>
          </w:tcPr>
          <w:p w14:paraId="618953B4">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88.4</w:t>
            </w:r>
          </w:p>
        </w:tc>
        <w:tc>
          <w:tcPr>
            <w:tcW w:w="290" w:type="pct"/>
            <w:tcBorders>
              <w:top w:val="nil"/>
              <w:left w:val="nil"/>
              <w:bottom w:val="nil"/>
              <w:right w:val="nil"/>
            </w:tcBorders>
            <w:shd w:val="clear" w:color="auto" w:fill="FFFFFF"/>
            <w:vAlign w:val="center"/>
          </w:tcPr>
          <w:p w14:paraId="1BF26ADA">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96.4</w:t>
            </w:r>
          </w:p>
        </w:tc>
      </w:tr>
      <w:tr w14:paraId="1EEF6655">
        <w:tblPrEx>
          <w:tblCellMar>
            <w:top w:w="0" w:type="dxa"/>
            <w:left w:w="108" w:type="dxa"/>
            <w:bottom w:w="0" w:type="dxa"/>
            <w:right w:w="108" w:type="dxa"/>
          </w:tblCellMar>
        </w:tblPrEx>
        <w:trPr>
          <w:trHeight w:val="354" w:hRule="atLeast"/>
          <w:jc w:val="center"/>
        </w:trPr>
        <w:tc>
          <w:tcPr>
            <w:tcW w:w="444" w:type="pct"/>
            <w:tcBorders>
              <w:top w:val="nil"/>
              <w:left w:val="nil"/>
              <w:bottom w:val="nil"/>
              <w:right w:val="nil"/>
            </w:tcBorders>
            <w:shd w:val="clear" w:color="auto" w:fill="FFFFFF"/>
            <w:vAlign w:val="center"/>
          </w:tcPr>
          <w:p w14:paraId="41A49CAB">
            <w:pPr>
              <w:widowControl/>
              <w:jc w:val="center"/>
              <w:textAlignment w:val="center"/>
              <w:rPr>
                <w:rFonts w:ascii="Times New Roman" w:hAnsi="Times New Roman" w:eastAsia="宋体" w:cs="Times New Roman"/>
                <w:color w:val="000000"/>
                <w:kern w:val="0"/>
                <w:sz w:val="18"/>
                <w:szCs w:val="18"/>
                <w:lang w:val="en-US" w:eastAsia="zh-CN" w:bidi="ar-SA"/>
              </w:rPr>
            </w:pPr>
            <w:r>
              <w:rPr>
                <w:rFonts w:hint="eastAsia" w:ascii="Times New Roman" w:hAnsi="Times New Roman" w:eastAsia="宋体" w:cs="Times New Roman"/>
                <w:i w:val="0"/>
                <w:iCs w:val="0"/>
                <w:color w:val="000000"/>
                <w:kern w:val="0"/>
                <w:sz w:val="18"/>
                <w:szCs w:val="18"/>
                <w:u w:val="none"/>
                <w:lang w:val="en-US" w:eastAsia="zh-CN" w:bidi="ar"/>
              </w:rPr>
              <w:t>Yan</w:t>
            </w:r>
            <w:r>
              <w:rPr>
                <w:rFonts w:hint="eastAsia" w:ascii="Times New Roman" w:hAnsi="Times New Roman" w:eastAsia="宋体" w:cs="Times New Roman"/>
                <w:i w:val="0"/>
                <w:iCs w:val="0"/>
                <w:color w:val="000000"/>
                <w:kern w:val="0"/>
                <w:sz w:val="18"/>
                <w:szCs w:val="18"/>
                <w:u w:val="none"/>
                <w:vertAlign w:val="superscript"/>
                <w:lang w:val="en-US" w:eastAsia="zh-CN" w:bidi="ar"/>
              </w:rPr>
              <w:t>[</w:t>
            </w:r>
            <w:r>
              <w:rPr>
                <w:rFonts w:hint="eastAsia" w:cs="Times New Roman"/>
                <w:i w:val="0"/>
                <w:iCs w:val="0"/>
                <w:color w:val="000000"/>
                <w:kern w:val="0"/>
                <w:sz w:val="18"/>
                <w:szCs w:val="18"/>
                <w:u w:val="none"/>
                <w:vertAlign w:val="superscript"/>
                <w:lang w:val="en-US" w:eastAsia="zh-CN" w:bidi="ar"/>
              </w:rPr>
              <w:t>37</w:t>
            </w:r>
            <w:r>
              <w:rPr>
                <w:rFonts w:hint="eastAsia" w:ascii="Times New Roman" w:hAnsi="Times New Roman" w:eastAsia="宋体" w:cs="Times New Roman"/>
                <w:i w:val="0"/>
                <w:iCs w:val="0"/>
                <w:color w:val="000000"/>
                <w:kern w:val="0"/>
                <w:sz w:val="18"/>
                <w:szCs w:val="18"/>
                <w:u w:val="none"/>
                <w:vertAlign w:val="superscript"/>
                <w:lang w:val="en-US" w:eastAsia="zh-CN" w:bidi="ar"/>
              </w:rPr>
              <w:t>]</w:t>
            </w:r>
          </w:p>
        </w:tc>
        <w:tc>
          <w:tcPr>
            <w:tcW w:w="290" w:type="pct"/>
            <w:tcBorders>
              <w:top w:val="nil"/>
              <w:left w:val="nil"/>
              <w:bottom w:val="nil"/>
              <w:right w:val="nil"/>
            </w:tcBorders>
            <w:shd w:val="clear" w:color="auto" w:fill="FFFFFF"/>
            <w:vAlign w:val="bottom"/>
          </w:tcPr>
          <w:p w14:paraId="15CB3F52">
            <w:pPr>
              <w:widowControl/>
              <w:jc w:val="right"/>
              <w:textAlignment w:val="bottom"/>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b w:val="0"/>
                <w:bCs w:val="0"/>
                <w:i w:val="0"/>
                <w:iCs w:val="0"/>
                <w:color w:val="000000"/>
                <w:kern w:val="0"/>
                <w:sz w:val="18"/>
                <w:szCs w:val="18"/>
                <w:u w:val="none"/>
                <w:lang w:val="en-US" w:eastAsia="zh-CN" w:bidi="ar"/>
              </w:rPr>
              <w:t>91.</w:t>
            </w:r>
            <w:r>
              <w:rPr>
                <w:rFonts w:hint="eastAsia" w:ascii="Times New Roman" w:hAnsi="Times New Roman" w:eastAsia="宋体" w:cs="Times New Roman"/>
                <w:b w:val="0"/>
                <w:bCs w:val="0"/>
                <w:i w:val="0"/>
                <w:iCs w:val="0"/>
                <w:color w:val="000000"/>
                <w:kern w:val="0"/>
                <w:sz w:val="18"/>
                <w:szCs w:val="18"/>
                <w:u w:val="none"/>
                <w:lang w:val="en-US" w:eastAsia="zh-CN" w:bidi="ar"/>
              </w:rPr>
              <w:t>3</w:t>
            </w:r>
          </w:p>
        </w:tc>
        <w:tc>
          <w:tcPr>
            <w:tcW w:w="293" w:type="pct"/>
            <w:tcBorders>
              <w:top w:val="nil"/>
              <w:left w:val="nil"/>
              <w:bottom w:val="nil"/>
              <w:right w:val="nil"/>
            </w:tcBorders>
            <w:shd w:val="clear" w:color="auto" w:fill="FFFFFF"/>
            <w:vAlign w:val="center"/>
          </w:tcPr>
          <w:p w14:paraId="14F2897E">
            <w:pPr>
              <w:widowControl/>
              <w:jc w:val="left"/>
              <w:textAlignment w:val="center"/>
              <w:rPr>
                <w:rFonts w:ascii="Times New Roman" w:hAnsi="Times New Roman" w:eastAsia="宋体" w:cs="Times New Roman"/>
                <w:bCs/>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98.</w:t>
            </w:r>
            <w:r>
              <w:rPr>
                <w:rFonts w:hint="eastAsia" w:ascii="Times New Roman" w:hAnsi="Times New Roman" w:eastAsia="宋体" w:cs="Times New Roman"/>
                <w:i w:val="0"/>
                <w:iCs w:val="0"/>
                <w:color w:val="000000"/>
                <w:kern w:val="0"/>
                <w:sz w:val="18"/>
                <w:szCs w:val="18"/>
                <w:u w:val="none"/>
                <w:lang w:val="en-US" w:eastAsia="zh-CN" w:bidi="ar"/>
              </w:rPr>
              <w:t>6</w:t>
            </w:r>
          </w:p>
        </w:tc>
        <w:tc>
          <w:tcPr>
            <w:tcW w:w="288" w:type="pct"/>
            <w:tcBorders>
              <w:top w:val="nil"/>
              <w:left w:val="nil"/>
              <w:bottom w:val="nil"/>
              <w:right w:val="nil"/>
            </w:tcBorders>
            <w:shd w:val="clear" w:color="auto" w:fill="FFFFFF"/>
            <w:vAlign w:val="bottom"/>
          </w:tcPr>
          <w:p w14:paraId="3D2C427F">
            <w:pPr>
              <w:widowControl/>
              <w:jc w:val="right"/>
              <w:textAlignment w:val="bottom"/>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65.9</w:t>
            </w:r>
          </w:p>
        </w:tc>
        <w:tc>
          <w:tcPr>
            <w:tcW w:w="290" w:type="pct"/>
            <w:tcBorders>
              <w:top w:val="nil"/>
              <w:left w:val="nil"/>
              <w:bottom w:val="nil"/>
              <w:right w:val="nil"/>
            </w:tcBorders>
            <w:shd w:val="clear" w:color="auto" w:fill="FFFFFF"/>
            <w:vAlign w:val="center"/>
          </w:tcPr>
          <w:p w14:paraId="32E7119D">
            <w:pPr>
              <w:widowControl/>
              <w:jc w:val="center"/>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76.</w:t>
            </w:r>
            <w:r>
              <w:rPr>
                <w:rFonts w:hint="eastAsia" w:ascii="Times New Roman" w:hAnsi="Times New Roman" w:eastAsia="宋体" w:cs="Times New Roman"/>
                <w:i w:val="0"/>
                <w:iCs w:val="0"/>
                <w:color w:val="000000"/>
                <w:kern w:val="0"/>
                <w:sz w:val="18"/>
                <w:szCs w:val="18"/>
                <w:u w:val="none"/>
                <w:lang w:val="en-US" w:eastAsia="zh-CN" w:bidi="ar"/>
              </w:rPr>
              <w:t>4</w:t>
            </w:r>
          </w:p>
        </w:tc>
        <w:tc>
          <w:tcPr>
            <w:tcW w:w="285" w:type="pct"/>
            <w:tcBorders>
              <w:top w:val="nil"/>
              <w:left w:val="nil"/>
              <w:bottom w:val="nil"/>
              <w:right w:val="nil"/>
            </w:tcBorders>
            <w:shd w:val="clear" w:color="auto" w:fill="FFFFFF"/>
            <w:vAlign w:val="center"/>
          </w:tcPr>
          <w:p w14:paraId="0EA15424">
            <w:pPr>
              <w:widowControl/>
              <w:jc w:val="right"/>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80.9</w:t>
            </w:r>
          </w:p>
        </w:tc>
        <w:tc>
          <w:tcPr>
            <w:tcW w:w="290" w:type="pct"/>
            <w:tcBorders>
              <w:top w:val="nil"/>
              <w:left w:val="nil"/>
              <w:bottom w:val="nil"/>
              <w:right w:val="nil"/>
            </w:tcBorders>
            <w:shd w:val="clear" w:color="auto" w:fill="FFFFFF"/>
            <w:vAlign w:val="center"/>
          </w:tcPr>
          <w:p w14:paraId="78A0EE2D">
            <w:pPr>
              <w:widowControl/>
              <w:jc w:val="left"/>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91.7</w:t>
            </w:r>
          </w:p>
        </w:tc>
        <w:tc>
          <w:tcPr>
            <w:tcW w:w="281" w:type="pct"/>
            <w:tcBorders>
              <w:top w:val="nil"/>
              <w:left w:val="nil"/>
              <w:bottom w:val="nil"/>
              <w:right w:val="nil"/>
            </w:tcBorders>
            <w:shd w:val="clear" w:color="auto" w:fill="FFFFFF"/>
            <w:vAlign w:val="bottom"/>
          </w:tcPr>
          <w:p w14:paraId="5A4D3349">
            <w:pPr>
              <w:widowControl/>
              <w:jc w:val="right"/>
              <w:textAlignment w:val="bottom"/>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56.3</w:t>
            </w:r>
          </w:p>
        </w:tc>
        <w:tc>
          <w:tcPr>
            <w:tcW w:w="291" w:type="pct"/>
            <w:tcBorders>
              <w:top w:val="nil"/>
              <w:left w:val="nil"/>
              <w:bottom w:val="nil"/>
              <w:right w:val="nil"/>
            </w:tcBorders>
            <w:shd w:val="clear" w:color="auto" w:fill="FFFFFF"/>
            <w:vAlign w:val="center"/>
          </w:tcPr>
          <w:p w14:paraId="591C2327">
            <w:pPr>
              <w:widowControl/>
              <w:jc w:val="left"/>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73.</w:t>
            </w:r>
            <w:r>
              <w:rPr>
                <w:rFonts w:hint="eastAsia" w:ascii="Times New Roman" w:hAnsi="Times New Roman" w:eastAsia="宋体" w:cs="Times New Roman"/>
                <w:i w:val="0"/>
                <w:iCs w:val="0"/>
                <w:color w:val="000000"/>
                <w:kern w:val="0"/>
                <w:sz w:val="18"/>
                <w:szCs w:val="18"/>
                <w:u w:val="none"/>
                <w:lang w:val="en-US" w:eastAsia="zh-CN" w:bidi="ar"/>
              </w:rPr>
              <w:t>5</w:t>
            </w:r>
          </w:p>
        </w:tc>
        <w:tc>
          <w:tcPr>
            <w:tcW w:w="265" w:type="pct"/>
            <w:tcBorders>
              <w:top w:val="nil"/>
              <w:left w:val="nil"/>
              <w:bottom w:val="nil"/>
              <w:right w:val="nil"/>
            </w:tcBorders>
            <w:shd w:val="clear" w:color="auto" w:fill="FFFFFF"/>
            <w:vAlign w:val="center"/>
          </w:tcPr>
          <w:p w14:paraId="2CBC06AC">
            <w:pPr>
              <w:widowControl/>
              <w:jc w:val="right"/>
              <w:textAlignment w:val="center"/>
              <w:rPr>
                <w:rFonts w:ascii="Times New Roman" w:hAnsi="Times New Roman" w:eastAsia="宋体" w:cs="Times New Roman"/>
                <w:color w:val="000000"/>
                <w:kern w:val="0"/>
                <w:sz w:val="18"/>
                <w:szCs w:val="18"/>
                <w:lang w:val="en-US" w:eastAsia="zh-CN" w:bidi="ar-SA"/>
              </w:rPr>
            </w:pPr>
            <w:r>
              <w:rPr>
                <w:rFonts w:hint="eastAsia" w:ascii="Times New Roman" w:hAnsi="Times New Roman" w:eastAsia="宋体" w:cs="Times New Roman"/>
                <w:i w:val="0"/>
                <w:iCs w:val="0"/>
                <w:color w:val="000000"/>
                <w:kern w:val="0"/>
                <w:sz w:val="18"/>
                <w:szCs w:val="18"/>
                <w:u w:val="none"/>
                <w:lang w:val="en-US" w:eastAsia="zh-CN" w:bidi="ar"/>
              </w:rPr>
              <w:t>59</w:t>
            </w:r>
          </w:p>
        </w:tc>
        <w:tc>
          <w:tcPr>
            <w:tcW w:w="291" w:type="pct"/>
            <w:tcBorders>
              <w:top w:val="nil"/>
              <w:left w:val="nil"/>
              <w:bottom w:val="nil"/>
              <w:right w:val="nil"/>
            </w:tcBorders>
            <w:shd w:val="clear" w:color="auto" w:fill="FFFFFF"/>
            <w:vAlign w:val="center"/>
          </w:tcPr>
          <w:p w14:paraId="5B89D93F">
            <w:pPr>
              <w:widowControl/>
              <w:jc w:val="left"/>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65.</w:t>
            </w:r>
            <w:r>
              <w:rPr>
                <w:rFonts w:hint="eastAsia" w:ascii="Times New Roman" w:hAnsi="Times New Roman" w:eastAsia="宋体" w:cs="Times New Roman"/>
                <w:i w:val="0"/>
                <w:iCs w:val="0"/>
                <w:color w:val="000000"/>
                <w:kern w:val="0"/>
                <w:sz w:val="18"/>
                <w:szCs w:val="18"/>
                <w:u w:val="none"/>
                <w:lang w:val="en-US" w:eastAsia="zh-CN" w:bidi="ar"/>
              </w:rPr>
              <w:t>4</w:t>
            </w:r>
          </w:p>
        </w:tc>
        <w:tc>
          <w:tcPr>
            <w:tcW w:w="265" w:type="pct"/>
            <w:tcBorders>
              <w:top w:val="nil"/>
              <w:left w:val="nil"/>
              <w:bottom w:val="nil"/>
              <w:right w:val="nil"/>
            </w:tcBorders>
            <w:shd w:val="clear" w:color="auto" w:fill="FFFFFF"/>
            <w:vAlign w:val="bottom"/>
          </w:tcPr>
          <w:p w14:paraId="706582B7">
            <w:pPr>
              <w:widowControl/>
              <w:jc w:val="right"/>
              <w:textAlignment w:val="bottom"/>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98.0</w:t>
            </w:r>
          </w:p>
        </w:tc>
        <w:tc>
          <w:tcPr>
            <w:tcW w:w="291" w:type="pct"/>
            <w:tcBorders>
              <w:top w:val="nil"/>
              <w:left w:val="nil"/>
              <w:bottom w:val="nil"/>
              <w:right w:val="nil"/>
            </w:tcBorders>
            <w:shd w:val="clear" w:color="auto" w:fill="FFFFFF"/>
            <w:vAlign w:val="center"/>
          </w:tcPr>
          <w:p w14:paraId="2084C7FC">
            <w:pPr>
              <w:widowControl/>
              <w:jc w:val="left"/>
              <w:textAlignment w:val="center"/>
              <w:rPr>
                <w:rFonts w:ascii="Times New Roman" w:hAnsi="Times New Roman" w:eastAsia="宋体" w:cs="Times New Roman"/>
                <w:b/>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99.7</w:t>
            </w:r>
          </w:p>
        </w:tc>
        <w:tc>
          <w:tcPr>
            <w:tcW w:w="266" w:type="pct"/>
            <w:tcBorders>
              <w:top w:val="nil"/>
              <w:left w:val="nil"/>
              <w:bottom w:val="nil"/>
              <w:right w:val="nil"/>
            </w:tcBorders>
            <w:shd w:val="clear" w:color="auto" w:fill="FFFFFF"/>
            <w:vAlign w:val="center"/>
          </w:tcPr>
          <w:p w14:paraId="69FB73AB">
            <w:pPr>
              <w:widowControl/>
              <w:jc w:val="right"/>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94.</w:t>
            </w:r>
            <w:r>
              <w:rPr>
                <w:rFonts w:hint="eastAsia" w:ascii="Times New Roman" w:hAnsi="Times New Roman" w:eastAsia="宋体" w:cs="Times New Roman"/>
                <w:i w:val="0"/>
                <w:iCs w:val="0"/>
                <w:color w:val="000000"/>
                <w:kern w:val="0"/>
                <w:sz w:val="18"/>
                <w:szCs w:val="18"/>
                <w:u w:val="none"/>
                <w:lang w:val="en-US" w:eastAsia="zh-CN" w:bidi="ar"/>
              </w:rPr>
              <w:t>8</w:t>
            </w:r>
          </w:p>
        </w:tc>
        <w:tc>
          <w:tcPr>
            <w:tcW w:w="291" w:type="pct"/>
            <w:tcBorders>
              <w:top w:val="nil"/>
              <w:left w:val="nil"/>
              <w:bottom w:val="nil"/>
              <w:right w:val="nil"/>
            </w:tcBorders>
            <w:shd w:val="clear" w:color="auto" w:fill="FFFFFF"/>
            <w:vAlign w:val="center"/>
          </w:tcPr>
          <w:p w14:paraId="4CBFA86D">
            <w:pPr>
              <w:widowControl/>
              <w:jc w:val="left"/>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98.</w:t>
            </w:r>
            <w:r>
              <w:rPr>
                <w:rFonts w:hint="eastAsia" w:ascii="Times New Roman" w:hAnsi="Times New Roman" w:eastAsia="宋体" w:cs="Times New Roman"/>
                <w:i w:val="0"/>
                <w:iCs w:val="0"/>
                <w:color w:val="000000"/>
                <w:kern w:val="0"/>
                <w:sz w:val="18"/>
                <w:szCs w:val="18"/>
                <w:u w:val="none"/>
                <w:lang w:val="en-US" w:eastAsia="zh-CN" w:bidi="ar"/>
              </w:rPr>
              <w:t>6</w:t>
            </w:r>
          </w:p>
        </w:tc>
        <w:tc>
          <w:tcPr>
            <w:tcW w:w="281" w:type="pct"/>
            <w:tcBorders>
              <w:top w:val="nil"/>
              <w:left w:val="nil"/>
              <w:bottom w:val="nil"/>
              <w:right w:val="nil"/>
            </w:tcBorders>
            <w:shd w:val="clear" w:color="auto" w:fill="FFFFFF"/>
            <w:vAlign w:val="bottom"/>
          </w:tcPr>
          <w:p w14:paraId="763F10BF">
            <w:pPr>
              <w:widowControl/>
              <w:jc w:val="right"/>
              <w:textAlignment w:val="bottom"/>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b/>
                <w:bCs/>
                <w:i w:val="0"/>
                <w:iCs w:val="0"/>
                <w:color w:val="000000"/>
                <w:kern w:val="0"/>
                <w:sz w:val="18"/>
                <w:szCs w:val="18"/>
                <w:u w:val="none"/>
                <w:lang w:val="en-US" w:eastAsia="zh-CN" w:bidi="ar"/>
              </w:rPr>
              <w:t>94.6</w:t>
            </w:r>
          </w:p>
        </w:tc>
        <w:tc>
          <w:tcPr>
            <w:tcW w:w="290" w:type="pct"/>
            <w:tcBorders>
              <w:top w:val="nil"/>
              <w:left w:val="nil"/>
              <w:bottom w:val="nil"/>
              <w:right w:val="nil"/>
            </w:tcBorders>
            <w:shd w:val="clear" w:color="auto" w:fill="FFFFFF"/>
            <w:vAlign w:val="center"/>
          </w:tcPr>
          <w:p w14:paraId="23B9D8DF">
            <w:pPr>
              <w:widowControl/>
              <w:jc w:val="left"/>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98.9</w:t>
            </w:r>
          </w:p>
        </w:tc>
      </w:tr>
      <w:tr w14:paraId="230E7A22">
        <w:tblPrEx>
          <w:tblCellMar>
            <w:top w:w="0" w:type="dxa"/>
            <w:left w:w="108" w:type="dxa"/>
            <w:bottom w:w="0" w:type="dxa"/>
            <w:right w:w="108" w:type="dxa"/>
          </w:tblCellMar>
        </w:tblPrEx>
        <w:trPr>
          <w:trHeight w:val="354" w:hRule="atLeast"/>
          <w:jc w:val="center"/>
        </w:trPr>
        <w:tc>
          <w:tcPr>
            <w:tcW w:w="444" w:type="pct"/>
            <w:tcBorders>
              <w:top w:val="nil"/>
              <w:left w:val="nil"/>
              <w:bottom w:val="nil"/>
              <w:right w:val="nil"/>
            </w:tcBorders>
            <w:shd w:val="clear" w:color="auto" w:fill="FFFFFF"/>
            <w:vAlign w:val="center"/>
          </w:tcPr>
          <w:p w14:paraId="1519EF3C">
            <w:pPr>
              <w:widowControl/>
              <w:jc w:val="center"/>
              <w:textAlignment w:val="center"/>
              <w:rPr>
                <w:rFonts w:hint="default" w:ascii="Times New Roman" w:hAnsi="Times New Roman" w:eastAsia="宋体" w:cs="Times New Roman"/>
                <w:color w:val="000000"/>
                <w:kern w:val="0"/>
                <w:sz w:val="18"/>
                <w:szCs w:val="18"/>
                <w:lang w:val="en-US" w:eastAsia="zh-CN" w:bidi="ar-SA"/>
              </w:rPr>
            </w:pPr>
            <w:r>
              <w:rPr>
                <w:rFonts w:hint="eastAsia" w:ascii="Times New Roman" w:hAnsi="Times New Roman" w:cs="Times New Roman"/>
                <w:color w:val="000000"/>
                <w:kern w:val="0"/>
                <w:sz w:val="18"/>
                <w:szCs w:val="18"/>
                <w:lang w:val="en-US" w:eastAsia="zh-CN"/>
              </w:rPr>
              <w:t>Tan</w:t>
            </w:r>
            <w:r>
              <w:rPr>
                <w:rFonts w:hint="eastAsia" w:ascii="Times New Roman" w:hAnsi="Times New Roman" w:cs="Times New Roman"/>
                <w:color w:val="000000"/>
                <w:kern w:val="0"/>
                <w:sz w:val="18"/>
                <w:szCs w:val="18"/>
                <w:vertAlign w:val="superscript"/>
                <w:lang w:val="en-US" w:eastAsia="zh-CN"/>
              </w:rPr>
              <w:t>[</w:t>
            </w:r>
            <w:r>
              <w:rPr>
                <w:rFonts w:hint="eastAsia" w:cs="Times New Roman"/>
                <w:color w:val="000000"/>
                <w:kern w:val="0"/>
                <w:sz w:val="18"/>
                <w:szCs w:val="18"/>
                <w:vertAlign w:val="superscript"/>
                <w:lang w:val="en-US" w:eastAsia="zh-CN"/>
              </w:rPr>
              <w:t>3</w:t>
            </w:r>
            <w:r>
              <w:rPr>
                <w:rFonts w:hint="eastAsia" w:ascii="Times New Roman" w:hAnsi="Times New Roman" w:cs="Times New Roman"/>
                <w:color w:val="000000"/>
                <w:kern w:val="0"/>
                <w:sz w:val="18"/>
                <w:szCs w:val="18"/>
                <w:vertAlign w:val="superscript"/>
                <w:lang w:val="en-US" w:eastAsia="zh-CN"/>
              </w:rPr>
              <w:t>8]</w:t>
            </w:r>
          </w:p>
        </w:tc>
        <w:tc>
          <w:tcPr>
            <w:tcW w:w="290" w:type="pct"/>
            <w:tcBorders>
              <w:top w:val="nil"/>
              <w:left w:val="nil"/>
              <w:bottom w:val="nil"/>
              <w:right w:val="nil"/>
            </w:tcBorders>
            <w:shd w:val="clear" w:color="auto" w:fill="FFFFFF"/>
            <w:vAlign w:val="bottom"/>
          </w:tcPr>
          <w:p w14:paraId="5E2E6FC4">
            <w:pPr>
              <w:widowControl/>
              <w:jc w:val="right"/>
              <w:textAlignment w:val="bottom"/>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b/>
                <w:bCs/>
                <w:i w:val="0"/>
                <w:iCs w:val="0"/>
                <w:color w:val="000000"/>
                <w:kern w:val="0"/>
                <w:sz w:val="18"/>
                <w:szCs w:val="18"/>
                <w:u w:val="none"/>
                <w:lang w:val="en-US" w:eastAsia="zh-CN" w:bidi="ar"/>
              </w:rPr>
              <w:t>99.5</w:t>
            </w:r>
          </w:p>
        </w:tc>
        <w:tc>
          <w:tcPr>
            <w:tcW w:w="293" w:type="pct"/>
            <w:tcBorders>
              <w:top w:val="nil"/>
              <w:left w:val="nil"/>
              <w:bottom w:val="nil"/>
              <w:right w:val="nil"/>
            </w:tcBorders>
            <w:shd w:val="clear" w:color="auto" w:fill="FFFFFF"/>
            <w:vAlign w:val="center"/>
          </w:tcPr>
          <w:p w14:paraId="0B0C7C64">
            <w:pPr>
              <w:widowControl/>
              <w:jc w:val="left"/>
              <w:textAlignment w:val="center"/>
              <w:rPr>
                <w:rFonts w:ascii="Times New Roman" w:hAnsi="Times New Roman" w:eastAsia="宋体" w:cs="Times New Roman"/>
                <w:b/>
                <w:bCs/>
                <w:color w:val="000000"/>
                <w:kern w:val="0"/>
                <w:sz w:val="18"/>
                <w:szCs w:val="18"/>
                <w:lang w:val="en-US" w:eastAsia="zh-CN" w:bidi="ar-SA"/>
              </w:rPr>
            </w:pPr>
            <w:r>
              <w:rPr>
                <w:rFonts w:hint="eastAsia" w:ascii="Times New Roman" w:hAnsi="Times New Roman" w:eastAsia="宋体" w:cs="Times New Roman"/>
                <w:b/>
                <w:bCs/>
                <w:i w:val="0"/>
                <w:iCs w:val="0"/>
                <w:color w:val="000000"/>
                <w:kern w:val="0"/>
                <w:sz w:val="18"/>
                <w:szCs w:val="18"/>
                <w:u w:val="none"/>
                <w:lang w:val="en-US" w:eastAsia="zh-CN" w:bidi="ar"/>
              </w:rPr>
              <w:t>99.9</w:t>
            </w:r>
          </w:p>
        </w:tc>
        <w:tc>
          <w:tcPr>
            <w:tcW w:w="288" w:type="pct"/>
            <w:tcBorders>
              <w:top w:val="nil"/>
              <w:left w:val="nil"/>
              <w:bottom w:val="nil"/>
              <w:right w:val="nil"/>
            </w:tcBorders>
            <w:shd w:val="clear" w:color="auto" w:fill="FFFFFF"/>
            <w:vAlign w:val="bottom"/>
          </w:tcPr>
          <w:p w14:paraId="04ADF848">
            <w:pPr>
              <w:widowControl/>
              <w:jc w:val="right"/>
              <w:textAlignment w:val="bottom"/>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65.6</w:t>
            </w:r>
          </w:p>
        </w:tc>
        <w:tc>
          <w:tcPr>
            <w:tcW w:w="290" w:type="pct"/>
            <w:tcBorders>
              <w:top w:val="nil"/>
              <w:left w:val="nil"/>
              <w:bottom w:val="nil"/>
              <w:right w:val="nil"/>
            </w:tcBorders>
            <w:shd w:val="clear" w:color="auto" w:fill="FFFFFF"/>
            <w:vAlign w:val="center"/>
          </w:tcPr>
          <w:p w14:paraId="695617C4">
            <w:pPr>
              <w:widowControl/>
              <w:jc w:val="center"/>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83.7</w:t>
            </w:r>
          </w:p>
        </w:tc>
        <w:tc>
          <w:tcPr>
            <w:tcW w:w="285" w:type="pct"/>
            <w:tcBorders>
              <w:top w:val="nil"/>
              <w:left w:val="nil"/>
              <w:bottom w:val="nil"/>
              <w:right w:val="nil"/>
            </w:tcBorders>
            <w:shd w:val="clear" w:color="auto" w:fill="FFFFFF"/>
            <w:vAlign w:val="center"/>
          </w:tcPr>
          <w:p w14:paraId="586CEA7B">
            <w:pPr>
              <w:widowControl/>
              <w:jc w:val="right"/>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64.2</w:t>
            </w:r>
          </w:p>
        </w:tc>
        <w:tc>
          <w:tcPr>
            <w:tcW w:w="290" w:type="pct"/>
            <w:tcBorders>
              <w:top w:val="nil"/>
              <w:left w:val="nil"/>
              <w:bottom w:val="nil"/>
              <w:right w:val="nil"/>
            </w:tcBorders>
            <w:shd w:val="clear" w:color="auto" w:fill="FFFFFF"/>
            <w:vAlign w:val="center"/>
          </w:tcPr>
          <w:p w14:paraId="428037B4">
            <w:pPr>
              <w:widowControl/>
              <w:jc w:val="left"/>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92.3</w:t>
            </w:r>
          </w:p>
        </w:tc>
        <w:tc>
          <w:tcPr>
            <w:tcW w:w="281" w:type="pct"/>
            <w:tcBorders>
              <w:top w:val="nil"/>
              <w:left w:val="nil"/>
              <w:bottom w:val="nil"/>
              <w:right w:val="nil"/>
            </w:tcBorders>
            <w:shd w:val="clear" w:color="auto" w:fill="FFFFFF"/>
            <w:vAlign w:val="bottom"/>
          </w:tcPr>
          <w:p w14:paraId="4869E70E">
            <w:pPr>
              <w:widowControl/>
              <w:jc w:val="right"/>
              <w:textAlignment w:val="bottom"/>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70.8</w:t>
            </w:r>
          </w:p>
        </w:tc>
        <w:tc>
          <w:tcPr>
            <w:tcW w:w="291" w:type="pct"/>
            <w:tcBorders>
              <w:top w:val="nil"/>
              <w:left w:val="nil"/>
              <w:bottom w:val="nil"/>
              <w:right w:val="nil"/>
            </w:tcBorders>
            <w:shd w:val="clear" w:color="auto" w:fill="FFFFFF"/>
            <w:vAlign w:val="center"/>
          </w:tcPr>
          <w:p w14:paraId="1E98C24C">
            <w:pPr>
              <w:widowControl/>
              <w:jc w:val="left"/>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90.1</w:t>
            </w:r>
          </w:p>
        </w:tc>
        <w:tc>
          <w:tcPr>
            <w:tcW w:w="265" w:type="pct"/>
            <w:tcBorders>
              <w:top w:val="nil"/>
              <w:left w:val="nil"/>
              <w:bottom w:val="nil"/>
              <w:right w:val="nil"/>
            </w:tcBorders>
            <w:shd w:val="clear" w:color="auto" w:fill="FFFFFF"/>
            <w:vAlign w:val="center"/>
          </w:tcPr>
          <w:p w14:paraId="50B86055">
            <w:pPr>
              <w:widowControl/>
              <w:jc w:val="right"/>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63.7</w:t>
            </w:r>
          </w:p>
        </w:tc>
        <w:tc>
          <w:tcPr>
            <w:tcW w:w="291" w:type="pct"/>
            <w:tcBorders>
              <w:top w:val="nil"/>
              <w:left w:val="nil"/>
              <w:bottom w:val="nil"/>
              <w:right w:val="nil"/>
            </w:tcBorders>
            <w:shd w:val="clear" w:color="auto" w:fill="FFFFFF"/>
            <w:vAlign w:val="center"/>
          </w:tcPr>
          <w:p w14:paraId="547B29E1">
            <w:pPr>
              <w:widowControl/>
              <w:jc w:val="left"/>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84.9</w:t>
            </w:r>
          </w:p>
        </w:tc>
        <w:tc>
          <w:tcPr>
            <w:tcW w:w="265" w:type="pct"/>
            <w:tcBorders>
              <w:top w:val="nil"/>
              <w:left w:val="nil"/>
              <w:bottom w:val="nil"/>
              <w:right w:val="nil"/>
            </w:tcBorders>
            <w:shd w:val="clear" w:color="auto" w:fill="FFFFFF"/>
            <w:vAlign w:val="bottom"/>
          </w:tcPr>
          <w:p w14:paraId="06A62F81">
            <w:pPr>
              <w:widowControl/>
              <w:jc w:val="right"/>
              <w:textAlignment w:val="bottom"/>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75.5</w:t>
            </w:r>
          </w:p>
        </w:tc>
        <w:tc>
          <w:tcPr>
            <w:tcW w:w="291" w:type="pct"/>
            <w:tcBorders>
              <w:top w:val="nil"/>
              <w:left w:val="nil"/>
              <w:bottom w:val="nil"/>
              <w:right w:val="nil"/>
            </w:tcBorders>
            <w:shd w:val="clear" w:color="auto" w:fill="FFFFFF"/>
            <w:vAlign w:val="center"/>
          </w:tcPr>
          <w:p w14:paraId="5B8E291E">
            <w:pPr>
              <w:widowControl/>
              <w:jc w:val="left"/>
              <w:textAlignment w:val="center"/>
              <w:rPr>
                <w:rFonts w:ascii="Times New Roman" w:hAnsi="Times New Roman" w:eastAsia="宋体" w:cs="Times New Roman"/>
                <w:b/>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99.1</w:t>
            </w:r>
          </w:p>
        </w:tc>
        <w:tc>
          <w:tcPr>
            <w:tcW w:w="266" w:type="pct"/>
            <w:tcBorders>
              <w:top w:val="nil"/>
              <w:left w:val="nil"/>
              <w:bottom w:val="nil"/>
              <w:right w:val="nil"/>
            </w:tcBorders>
            <w:shd w:val="clear" w:color="auto" w:fill="FFFFFF"/>
            <w:vAlign w:val="center"/>
          </w:tcPr>
          <w:p w14:paraId="559DD1DD">
            <w:pPr>
              <w:widowControl/>
              <w:jc w:val="right"/>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93</w:t>
            </w:r>
          </w:p>
        </w:tc>
        <w:tc>
          <w:tcPr>
            <w:tcW w:w="291" w:type="pct"/>
            <w:tcBorders>
              <w:top w:val="nil"/>
              <w:left w:val="nil"/>
              <w:bottom w:val="nil"/>
              <w:right w:val="nil"/>
            </w:tcBorders>
            <w:shd w:val="clear" w:color="auto" w:fill="FFFFFF"/>
            <w:vAlign w:val="center"/>
          </w:tcPr>
          <w:p w14:paraId="018CCD0E">
            <w:pPr>
              <w:widowControl/>
              <w:jc w:val="left"/>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b/>
                <w:bCs/>
                <w:i w:val="0"/>
                <w:iCs w:val="0"/>
                <w:color w:val="000000"/>
                <w:kern w:val="0"/>
                <w:sz w:val="18"/>
                <w:szCs w:val="18"/>
                <w:u w:val="none"/>
                <w:lang w:val="en-US" w:eastAsia="zh-CN" w:bidi="ar"/>
              </w:rPr>
              <w:t>99.</w:t>
            </w:r>
            <w:r>
              <w:rPr>
                <w:rFonts w:hint="eastAsia" w:ascii="Times New Roman" w:hAnsi="Times New Roman" w:eastAsia="宋体" w:cs="Times New Roman"/>
                <w:b/>
                <w:bCs/>
                <w:i w:val="0"/>
                <w:iCs w:val="0"/>
                <w:color w:val="000000"/>
                <w:kern w:val="0"/>
                <w:sz w:val="18"/>
                <w:szCs w:val="18"/>
                <w:u w:val="none"/>
                <w:lang w:val="en-US" w:eastAsia="zh-CN" w:bidi="ar"/>
              </w:rPr>
              <w:t>8</w:t>
            </w:r>
          </w:p>
        </w:tc>
        <w:tc>
          <w:tcPr>
            <w:tcW w:w="281" w:type="pct"/>
            <w:tcBorders>
              <w:top w:val="nil"/>
              <w:left w:val="nil"/>
              <w:bottom w:val="nil"/>
              <w:right w:val="nil"/>
            </w:tcBorders>
            <w:shd w:val="clear" w:color="auto" w:fill="FFFFFF"/>
            <w:vAlign w:val="bottom"/>
          </w:tcPr>
          <w:p w14:paraId="3BA30728">
            <w:pPr>
              <w:widowControl/>
              <w:jc w:val="right"/>
              <w:textAlignment w:val="bottom"/>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i w:val="0"/>
                <w:iCs w:val="0"/>
                <w:color w:val="000000"/>
                <w:kern w:val="0"/>
                <w:sz w:val="18"/>
                <w:szCs w:val="18"/>
                <w:u w:val="none"/>
                <w:lang w:val="en-US" w:eastAsia="zh-CN" w:bidi="ar"/>
              </w:rPr>
              <w:t>91.6</w:t>
            </w:r>
          </w:p>
        </w:tc>
        <w:tc>
          <w:tcPr>
            <w:tcW w:w="290" w:type="pct"/>
            <w:tcBorders>
              <w:top w:val="nil"/>
              <w:left w:val="nil"/>
              <w:bottom w:val="nil"/>
              <w:right w:val="nil"/>
            </w:tcBorders>
            <w:shd w:val="clear" w:color="auto" w:fill="FFFFFF"/>
            <w:vAlign w:val="center"/>
          </w:tcPr>
          <w:p w14:paraId="4636AAE6">
            <w:pPr>
              <w:widowControl/>
              <w:jc w:val="left"/>
              <w:textAlignment w:val="center"/>
              <w:rPr>
                <w:rFonts w:ascii="Times New Roman" w:hAnsi="Times New Roman" w:eastAsia="宋体" w:cs="Times New Roman"/>
                <w:color w:val="000000"/>
                <w:kern w:val="0"/>
                <w:sz w:val="18"/>
                <w:szCs w:val="18"/>
                <w:lang w:val="en-US" w:eastAsia="zh-CN" w:bidi="ar-SA"/>
              </w:rPr>
            </w:pPr>
            <w:r>
              <w:rPr>
                <w:rFonts w:hint="default" w:ascii="Times New Roman" w:hAnsi="Times New Roman" w:eastAsia="宋体" w:cs="Times New Roman"/>
                <w:b/>
                <w:bCs/>
                <w:i w:val="0"/>
                <w:iCs w:val="0"/>
                <w:color w:val="000000"/>
                <w:kern w:val="0"/>
                <w:sz w:val="18"/>
                <w:szCs w:val="18"/>
                <w:u w:val="none"/>
                <w:lang w:val="en-US" w:eastAsia="zh-CN" w:bidi="ar"/>
              </w:rPr>
              <w:t>99.9</w:t>
            </w:r>
          </w:p>
        </w:tc>
      </w:tr>
      <w:tr w14:paraId="7D69EB0A">
        <w:tblPrEx>
          <w:tblCellMar>
            <w:top w:w="0" w:type="dxa"/>
            <w:left w:w="108" w:type="dxa"/>
            <w:bottom w:w="0" w:type="dxa"/>
            <w:right w:w="108" w:type="dxa"/>
          </w:tblCellMar>
        </w:tblPrEx>
        <w:trPr>
          <w:trHeight w:val="354" w:hRule="atLeast"/>
          <w:jc w:val="center"/>
        </w:trPr>
        <w:tc>
          <w:tcPr>
            <w:tcW w:w="444" w:type="pct"/>
            <w:tcBorders>
              <w:top w:val="nil"/>
              <w:left w:val="nil"/>
              <w:bottom w:val="single" w:color="000000" w:sz="12" w:space="0"/>
              <w:right w:val="nil"/>
            </w:tcBorders>
            <w:shd w:val="clear" w:color="auto" w:fill="FFFFFF"/>
            <w:vAlign w:val="center"/>
          </w:tcPr>
          <w:p w14:paraId="47487F30">
            <w:pPr>
              <w:widowControl/>
              <w:jc w:val="both"/>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Max</w:t>
            </w:r>
            <w:r>
              <w:rPr>
                <w:rFonts w:ascii="Times New Roman" w:hAnsi="Times New Roman" w:cs="Times New Roman"/>
                <w:color w:val="000000"/>
                <w:kern w:val="0"/>
                <w:szCs w:val="18"/>
              </w:rPr>
              <w:t>Pix</w:t>
            </w:r>
          </w:p>
        </w:tc>
        <w:tc>
          <w:tcPr>
            <w:tcW w:w="290" w:type="pct"/>
            <w:tcBorders>
              <w:top w:val="nil"/>
              <w:left w:val="nil"/>
              <w:bottom w:val="single" w:color="000000" w:sz="12" w:space="0"/>
              <w:right w:val="nil"/>
            </w:tcBorders>
            <w:shd w:val="clear" w:color="auto" w:fill="FFFFFF"/>
            <w:vAlign w:val="center"/>
          </w:tcPr>
          <w:p w14:paraId="7F4ACF74">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98.1</w:t>
            </w:r>
          </w:p>
        </w:tc>
        <w:tc>
          <w:tcPr>
            <w:tcW w:w="293" w:type="pct"/>
            <w:tcBorders>
              <w:top w:val="nil"/>
              <w:left w:val="nil"/>
              <w:bottom w:val="single" w:color="000000" w:sz="12" w:space="0"/>
              <w:right w:val="nil"/>
            </w:tcBorders>
            <w:shd w:val="clear" w:color="auto" w:fill="FFFFFF"/>
            <w:vAlign w:val="center"/>
          </w:tcPr>
          <w:p w14:paraId="146285D0">
            <w:pPr>
              <w:widowControl/>
              <w:jc w:val="left"/>
              <w:textAlignment w:val="center"/>
              <w:rPr>
                <w:rFonts w:ascii="Times New Roman" w:hAnsi="Times New Roman" w:eastAsia="宋体" w:cs="Times New Roman"/>
                <w:b/>
                <w:bCs/>
                <w:color w:val="000000"/>
                <w:kern w:val="0"/>
                <w:sz w:val="18"/>
                <w:szCs w:val="18"/>
                <w:lang w:val="en-US" w:eastAsia="zh-CN" w:bidi="ar-SA"/>
              </w:rPr>
            </w:pPr>
            <w:r>
              <w:rPr>
                <w:rFonts w:ascii="Times New Roman" w:hAnsi="Times New Roman" w:cs="Times New Roman"/>
                <w:b/>
                <w:bCs/>
                <w:color w:val="000000"/>
                <w:kern w:val="0"/>
                <w:szCs w:val="18"/>
              </w:rPr>
              <w:t>99.9</w:t>
            </w:r>
          </w:p>
        </w:tc>
        <w:tc>
          <w:tcPr>
            <w:tcW w:w="288" w:type="pct"/>
            <w:tcBorders>
              <w:top w:val="nil"/>
              <w:left w:val="nil"/>
              <w:bottom w:val="single" w:color="000000" w:sz="12" w:space="0"/>
              <w:right w:val="nil"/>
            </w:tcBorders>
            <w:shd w:val="clear" w:color="auto" w:fill="FFFFFF"/>
            <w:vAlign w:val="center"/>
          </w:tcPr>
          <w:p w14:paraId="72ED3826">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b/>
                <w:bCs/>
                <w:color w:val="000000"/>
                <w:kern w:val="0"/>
                <w:szCs w:val="18"/>
              </w:rPr>
              <w:t>82</w:t>
            </w:r>
          </w:p>
        </w:tc>
        <w:tc>
          <w:tcPr>
            <w:tcW w:w="290" w:type="pct"/>
            <w:tcBorders>
              <w:top w:val="nil"/>
              <w:left w:val="nil"/>
              <w:bottom w:val="single" w:color="000000" w:sz="12" w:space="0"/>
              <w:right w:val="nil"/>
            </w:tcBorders>
            <w:shd w:val="clear" w:color="auto" w:fill="FFFFFF"/>
            <w:vAlign w:val="center"/>
          </w:tcPr>
          <w:p w14:paraId="5A7EB9DC">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b/>
                <w:bCs/>
                <w:color w:val="000000"/>
                <w:kern w:val="0"/>
                <w:szCs w:val="18"/>
              </w:rPr>
              <w:t>93.2</w:t>
            </w:r>
          </w:p>
        </w:tc>
        <w:tc>
          <w:tcPr>
            <w:tcW w:w="285" w:type="pct"/>
            <w:tcBorders>
              <w:top w:val="nil"/>
              <w:left w:val="nil"/>
              <w:bottom w:val="single" w:color="000000" w:sz="12" w:space="0"/>
              <w:right w:val="nil"/>
            </w:tcBorders>
            <w:shd w:val="clear" w:color="auto" w:fill="FFFFFF"/>
            <w:vAlign w:val="center"/>
          </w:tcPr>
          <w:p w14:paraId="6E4EEC34">
            <w:pPr>
              <w:widowControl/>
              <w:jc w:val="right"/>
              <w:textAlignment w:val="center"/>
              <w:rPr>
                <w:rFonts w:ascii="Times New Roman" w:hAnsi="Times New Roman" w:eastAsia="宋体" w:cs="Times New Roman"/>
                <w:b/>
                <w:bCs/>
                <w:color w:val="000000"/>
                <w:kern w:val="0"/>
                <w:sz w:val="18"/>
                <w:szCs w:val="18"/>
                <w:lang w:val="en-US" w:eastAsia="zh-CN" w:bidi="ar-SA"/>
              </w:rPr>
            </w:pPr>
            <w:r>
              <w:rPr>
                <w:rFonts w:ascii="Times New Roman" w:hAnsi="Times New Roman" w:cs="Times New Roman"/>
                <w:b/>
                <w:bCs/>
                <w:color w:val="000000"/>
                <w:kern w:val="0"/>
                <w:szCs w:val="18"/>
              </w:rPr>
              <w:t>83.5</w:t>
            </w:r>
          </w:p>
        </w:tc>
        <w:tc>
          <w:tcPr>
            <w:tcW w:w="290" w:type="pct"/>
            <w:tcBorders>
              <w:top w:val="nil"/>
              <w:left w:val="nil"/>
              <w:bottom w:val="single" w:color="000000" w:sz="12" w:space="0"/>
              <w:right w:val="nil"/>
            </w:tcBorders>
            <w:shd w:val="clear" w:color="auto" w:fill="FFFFFF"/>
            <w:vAlign w:val="center"/>
          </w:tcPr>
          <w:p w14:paraId="75A2C008">
            <w:pPr>
              <w:widowControl/>
              <w:jc w:val="left"/>
              <w:textAlignment w:val="center"/>
              <w:rPr>
                <w:rFonts w:ascii="Times New Roman" w:hAnsi="Times New Roman" w:eastAsia="宋体" w:cs="Times New Roman"/>
                <w:b/>
                <w:bCs/>
                <w:color w:val="000000"/>
                <w:kern w:val="0"/>
                <w:sz w:val="18"/>
                <w:szCs w:val="18"/>
                <w:lang w:val="en-US" w:eastAsia="zh-CN" w:bidi="ar-SA"/>
              </w:rPr>
            </w:pPr>
            <w:r>
              <w:rPr>
                <w:rFonts w:ascii="Times New Roman" w:hAnsi="Times New Roman" w:cs="Times New Roman"/>
                <w:b/>
                <w:bCs/>
                <w:color w:val="000000"/>
                <w:kern w:val="0"/>
                <w:szCs w:val="18"/>
              </w:rPr>
              <w:t>93.4</w:t>
            </w:r>
          </w:p>
        </w:tc>
        <w:tc>
          <w:tcPr>
            <w:tcW w:w="281" w:type="pct"/>
            <w:tcBorders>
              <w:top w:val="nil"/>
              <w:left w:val="nil"/>
              <w:bottom w:val="single" w:color="000000" w:sz="12" w:space="0"/>
              <w:right w:val="nil"/>
            </w:tcBorders>
            <w:shd w:val="clear" w:color="auto" w:fill="FFFFFF"/>
            <w:vAlign w:val="center"/>
          </w:tcPr>
          <w:p w14:paraId="27CA7FEA">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69</w:t>
            </w:r>
          </w:p>
        </w:tc>
        <w:tc>
          <w:tcPr>
            <w:tcW w:w="291" w:type="pct"/>
            <w:tcBorders>
              <w:top w:val="nil"/>
              <w:left w:val="nil"/>
              <w:bottom w:val="single" w:color="000000" w:sz="12" w:space="0"/>
              <w:right w:val="nil"/>
            </w:tcBorders>
            <w:shd w:val="clear" w:color="auto" w:fill="FFFFFF"/>
            <w:vAlign w:val="center"/>
          </w:tcPr>
          <w:p w14:paraId="667D36EF">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b/>
                <w:bCs/>
                <w:color w:val="000000"/>
                <w:kern w:val="0"/>
                <w:szCs w:val="18"/>
              </w:rPr>
              <w:t>95.4</w:t>
            </w:r>
          </w:p>
        </w:tc>
        <w:tc>
          <w:tcPr>
            <w:tcW w:w="265" w:type="pct"/>
            <w:tcBorders>
              <w:top w:val="nil"/>
              <w:left w:val="nil"/>
              <w:bottom w:val="single" w:color="000000" w:sz="12" w:space="0"/>
              <w:right w:val="nil"/>
            </w:tcBorders>
            <w:shd w:val="clear" w:color="auto" w:fill="FFFFFF"/>
            <w:vAlign w:val="center"/>
          </w:tcPr>
          <w:p w14:paraId="6724B8A9">
            <w:pPr>
              <w:widowControl/>
              <w:jc w:val="righ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63</w:t>
            </w:r>
          </w:p>
        </w:tc>
        <w:tc>
          <w:tcPr>
            <w:tcW w:w="291" w:type="pct"/>
            <w:tcBorders>
              <w:top w:val="nil"/>
              <w:left w:val="nil"/>
              <w:bottom w:val="single" w:color="000000" w:sz="12" w:space="0"/>
              <w:right w:val="nil"/>
            </w:tcBorders>
            <w:shd w:val="clear" w:color="auto" w:fill="FFFFFF"/>
            <w:vAlign w:val="center"/>
          </w:tcPr>
          <w:p w14:paraId="3958D294">
            <w:pPr>
              <w:widowControl/>
              <w:jc w:val="left"/>
              <w:textAlignment w:val="center"/>
              <w:rPr>
                <w:rFonts w:ascii="Times New Roman" w:hAnsi="Times New Roman" w:eastAsia="宋体" w:cs="Times New Roman"/>
                <w:color w:val="000000"/>
                <w:kern w:val="0"/>
                <w:sz w:val="18"/>
                <w:szCs w:val="18"/>
                <w:lang w:val="en-US" w:eastAsia="zh-CN" w:bidi="ar-SA"/>
              </w:rPr>
            </w:pPr>
            <w:r>
              <w:rPr>
                <w:rFonts w:ascii="Times New Roman" w:hAnsi="Times New Roman" w:cs="Times New Roman"/>
                <w:color w:val="000000"/>
                <w:kern w:val="0"/>
                <w:szCs w:val="18"/>
              </w:rPr>
              <w:t>75.5</w:t>
            </w:r>
          </w:p>
        </w:tc>
        <w:tc>
          <w:tcPr>
            <w:tcW w:w="265" w:type="pct"/>
            <w:tcBorders>
              <w:top w:val="nil"/>
              <w:left w:val="nil"/>
              <w:bottom w:val="single" w:color="000000" w:sz="12" w:space="0"/>
              <w:right w:val="nil"/>
            </w:tcBorders>
            <w:shd w:val="clear" w:color="auto" w:fill="FFFFFF"/>
            <w:vAlign w:val="center"/>
          </w:tcPr>
          <w:p w14:paraId="5680EB09">
            <w:pPr>
              <w:widowControl/>
              <w:jc w:val="right"/>
              <w:textAlignment w:val="center"/>
              <w:rPr>
                <w:rFonts w:ascii="Times New Roman" w:hAnsi="Times New Roman" w:eastAsia="宋体" w:cs="Times New Roman"/>
                <w:b/>
                <w:bCs/>
                <w:color w:val="000000"/>
                <w:kern w:val="0"/>
                <w:sz w:val="18"/>
                <w:szCs w:val="18"/>
                <w:lang w:val="en-US" w:eastAsia="zh-CN" w:bidi="ar-SA"/>
              </w:rPr>
            </w:pPr>
            <w:r>
              <w:rPr>
                <w:rFonts w:ascii="Times New Roman" w:hAnsi="Times New Roman" w:cs="Times New Roman"/>
                <w:b/>
                <w:bCs/>
                <w:color w:val="000000"/>
                <w:kern w:val="0"/>
                <w:szCs w:val="18"/>
              </w:rPr>
              <w:t>100</w:t>
            </w:r>
          </w:p>
        </w:tc>
        <w:tc>
          <w:tcPr>
            <w:tcW w:w="291" w:type="pct"/>
            <w:tcBorders>
              <w:top w:val="nil"/>
              <w:left w:val="nil"/>
              <w:bottom w:val="single" w:color="000000" w:sz="12" w:space="0"/>
              <w:right w:val="nil"/>
            </w:tcBorders>
            <w:shd w:val="clear" w:color="auto" w:fill="FFFFFF"/>
            <w:vAlign w:val="center"/>
          </w:tcPr>
          <w:p w14:paraId="078B6A61">
            <w:pPr>
              <w:widowControl/>
              <w:jc w:val="left"/>
              <w:textAlignment w:val="center"/>
              <w:rPr>
                <w:rFonts w:ascii="Times New Roman" w:hAnsi="Times New Roman" w:eastAsia="宋体" w:cs="Times New Roman"/>
                <w:b/>
                <w:bCs/>
                <w:color w:val="000000"/>
                <w:kern w:val="0"/>
                <w:sz w:val="18"/>
                <w:szCs w:val="18"/>
                <w:lang w:val="en-US" w:eastAsia="zh-CN" w:bidi="ar-SA"/>
              </w:rPr>
            </w:pPr>
            <w:r>
              <w:rPr>
                <w:rFonts w:ascii="Times New Roman" w:hAnsi="Times New Roman" w:cs="Times New Roman"/>
                <w:b/>
                <w:bCs/>
                <w:color w:val="000000"/>
                <w:kern w:val="0"/>
                <w:szCs w:val="18"/>
              </w:rPr>
              <w:t>100</w:t>
            </w:r>
          </w:p>
        </w:tc>
        <w:tc>
          <w:tcPr>
            <w:tcW w:w="266" w:type="pct"/>
            <w:tcBorders>
              <w:top w:val="nil"/>
              <w:left w:val="nil"/>
              <w:bottom w:val="single" w:color="000000" w:sz="12" w:space="0"/>
              <w:right w:val="nil"/>
            </w:tcBorders>
            <w:shd w:val="clear" w:color="auto" w:fill="FFFFFF"/>
            <w:vAlign w:val="center"/>
          </w:tcPr>
          <w:p w14:paraId="7E811C48">
            <w:pPr>
              <w:widowControl/>
              <w:jc w:val="right"/>
              <w:textAlignment w:val="center"/>
              <w:rPr>
                <w:rFonts w:ascii="Times New Roman" w:hAnsi="Times New Roman" w:eastAsia="宋体" w:cs="Times New Roman"/>
                <w:b/>
                <w:bCs/>
                <w:color w:val="000000"/>
                <w:kern w:val="0"/>
                <w:sz w:val="18"/>
                <w:szCs w:val="18"/>
                <w:lang w:val="en-US" w:eastAsia="zh-CN" w:bidi="ar-SA"/>
              </w:rPr>
            </w:pPr>
            <w:r>
              <w:rPr>
                <w:rFonts w:ascii="Times New Roman" w:hAnsi="Times New Roman" w:cs="Times New Roman"/>
                <w:b/>
                <w:bCs/>
                <w:color w:val="000000"/>
                <w:kern w:val="0"/>
                <w:szCs w:val="18"/>
              </w:rPr>
              <w:t>97.2</w:t>
            </w:r>
          </w:p>
        </w:tc>
        <w:tc>
          <w:tcPr>
            <w:tcW w:w="291" w:type="pct"/>
            <w:tcBorders>
              <w:top w:val="nil"/>
              <w:left w:val="nil"/>
              <w:bottom w:val="single" w:color="000000" w:sz="12" w:space="0"/>
              <w:right w:val="nil"/>
            </w:tcBorders>
            <w:shd w:val="clear" w:color="auto" w:fill="FFFFFF"/>
            <w:vAlign w:val="center"/>
          </w:tcPr>
          <w:p w14:paraId="7D980AED">
            <w:pPr>
              <w:widowControl/>
              <w:jc w:val="left"/>
              <w:textAlignment w:val="center"/>
              <w:rPr>
                <w:rFonts w:ascii="Times New Roman" w:hAnsi="Times New Roman" w:eastAsia="宋体" w:cs="Times New Roman"/>
                <w:b/>
                <w:bCs/>
                <w:color w:val="000000"/>
                <w:kern w:val="0"/>
                <w:sz w:val="18"/>
                <w:szCs w:val="18"/>
                <w:lang w:val="en-US" w:eastAsia="zh-CN" w:bidi="ar-SA"/>
              </w:rPr>
            </w:pPr>
            <w:r>
              <w:rPr>
                <w:rFonts w:ascii="Times New Roman" w:hAnsi="Times New Roman" w:cs="Times New Roman"/>
                <w:b/>
                <w:bCs/>
                <w:color w:val="000000"/>
                <w:kern w:val="0"/>
                <w:szCs w:val="18"/>
              </w:rPr>
              <w:t>99.8</w:t>
            </w:r>
          </w:p>
        </w:tc>
        <w:tc>
          <w:tcPr>
            <w:tcW w:w="281" w:type="pct"/>
            <w:tcBorders>
              <w:top w:val="nil"/>
              <w:left w:val="nil"/>
              <w:bottom w:val="single" w:color="000000" w:sz="12" w:space="0"/>
              <w:right w:val="nil"/>
            </w:tcBorders>
            <w:shd w:val="clear" w:color="auto" w:fill="FFFFFF"/>
            <w:vAlign w:val="center"/>
          </w:tcPr>
          <w:p w14:paraId="557BB7D7">
            <w:pPr>
              <w:widowControl/>
              <w:jc w:val="right"/>
              <w:textAlignment w:val="center"/>
              <w:rPr>
                <w:rFonts w:ascii="Times New Roman" w:hAnsi="Times New Roman" w:eastAsia="宋体" w:cs="Times New Roman"/>
                <w:b/>
                <w:bCs/>
                <w:color w:val="000000"/>
                <w:kern w:val="0"/>
                <w:sz w:val="18"/>
                <w:szCs w:val="18"/>
                <w:lang w:val="en-US" w:eastAsia="zh-CN" w:bidi="ar-SA"/>
              </w:rPr>
            </w:pPr>
            <w:r>
              <w:rPr>
                <w:rFonts w:ascii="Times New Roman" w:hAnsi="Times New Roman" w:cs="Times New Roman"/>
                <w:b w:val="0"/>
                <w:bCs w:val="0"/>
                <w:color w:val="000000"/>
                <w:kern w:val="0"/>
                <w:szCs w:val="18"/>
              </w:rPr>
              <w:t>94.5</w:t>
            </w:r>
          </w:p>
        </w:tc>
        <w:tc>
          <w:tcPr>
            <w:tcW w:w="290" w:type="pct"/>
            <w:tcBorders>
              <w:top w:val="nil"/>
              <w:left w:val="nil"/>
              <w:bottom w:val="single" w:color="000000" w:sz="12" w:space="0"/>
              <w:right w:val="nil"/>
            </w:tcBorders>
            <w:shd w:val="clear" w:color="auto" w:fill="FFFFFF"/>
            <w:vAlign w:val="center"/>
          </w:tcPr>
          <w:p w14:paraId="3F287396">
            <w:pPr>
              <w:widowControl/>
              <w:jc w:val="left"/>
              <w:textAlignment w:val="center"/>
              <w:rPr>
                <w:rFonts w:ascii="Times New Roman" w:hAnsi="Times New Roman" w:eastAsia="宋体" w:cs="Times New Roman"/>
                <w:b/>
                <w:bCs/>
                <w:color w:val="000000"/>
                <w:kern w:val="0"/>
                <w:sz w:val="18"/>
                <w:szCs w:val="18"/>
                <w:lang w:val="en-US" w:eastAsia="zh-CN" w:bidi="ar-SA"/>
              </w:rPr>
            </w:pPr>
            <w:r>
              <w:rPr>
                <w:rFonts w:ascii="Times New Roman" w:hAnsi="Times New Roman" w:cs="Times New Roman"/>
                <w:b w:val="0"/>
                <w:bCs w:val="0"/>
                <w:color w:val="000000"/>
                <w:kern w:val="0"/>
                <w:szCs w:val="18"/>
              </w:rPr>
              <w:t>99.6</w:t>
            </w:r>
          </w:p>
        </w:tc>
      </w:tr>
    </w:tbl>
    <w:p w14:paraId="105C30F8">
      <w:pPr>
        <w:spacing w:before="162" w:beforeLines="50"/>
        <w:ind w:firstLine="0" w:firstLineChars="0"/>
        <w:jc w:val="left"/>
        <w:rPr>
          <w:ins w:id="655" w:author="四季雨" w:date="2024-11-23T00:00:52Z"/>
          <w:rFonts w:hint="eastAsia"/>
          <w:sz w:val="20"/>
          <w:lang w:val="en-US" w:eastAsia="zh-CN"/>
        </w:rPr>
        <w:sectPr>
          <w:footnotePr>
            <w:pos w:val="beneathText"/>
            <w:numFmt w:val="decimal"/>
          </w:footnotePr>
          <w:type w:val="continuous"/>
          <w:pgSz w:w="11906" w:h="16838"/>
          <w:pgMar w:top="1134" w:right="850" w:bottom="850" w:left="850" w:header="567" w:footer="567" w:gutter="0"/>
          <w:pgNumType w:fmt="decimal" w:start="1"/>
          <w:cols w:space="425" w:num="1"/>
          <w:docGrid w:type="linesAndChars" w:linePitch="322" w:charSpace="460"/>
        </w:sectPr>
        <w:pPrChange w:id="654" w:author="四季雨" w:date="2024-11-23T00:00:44Z">
          <w:pPr>
            <w:spacing w:before="162" w:beforeLines="50"/>
            <w:ind w:firstLine="182" w:firstLineChars="100"/>
            <w:jc w:val="both"/>
          </w:pPr>
        </w:pPrChange>
      </w:pPr>
      <w:del w:id="656" w:author="四季雨" w:date="2024-11-23T00:00:07Z">
        <w:r>
          <w:rPr>
            <w:rFonts w:hint="eastAsia"/>
            <w:sz w:val="20"/>
            <w:lang w:val="en-US" w:eastAsia="zh-CN"/>
            <w:rPrChange w:id="657" w:author="四季雨" w:date="2024-11-22T23:32:17Z">
              <w:rPr>
                <w:rFonts w:hint="eastAsia"/>
                <w:lang w:val="en-US" w:eastAsia="zh-CN"/>
              </w:rPr>
            </w:rPrChange>
          </w:rPr>
          <w:delText>As shown in table 1, MaxPix achieves high accuracy for detecting biggan, cyclegan, stargan, and stylegan datasets, which are higher than the highest values achieved among the compared algorithms. In particular, compared to compared algorithms, MaxPix achieves an accuracy improvement of 6.1% for detecting biggan and 2.4% for detecting stylegan. MaxPix, like most of the compared algorithms, achieves a lower accuracy of 63% for detecting the gaugan dataset. In terms of average precision performance, MaxPix detects gaugan with an average precision of 75.5% and detects stylegan2 with an average precision of 99.6%, which is lower than the best of the compared algorithms at 97.6% and 99.9%. However, MaxPix detects the remaining six datasets all get the highest average precision, equaling or exceeding the best of the compared algorithms. It can be seen that the detection performance of MaxPix is better than the current mainstream detection algorithms in terms of accuracy and average precision.</w:delText>
        </w:r>
      </w:del>
      <w:ins w:id="658" w:author="四季雨" w:date="2024-11-23T00:00:32Z">
        <w:r>
          <w:rPr>
            <w:rFonts w:hint="eastAsia"/>
            <w:sz w:val="20"/>
            <w:lang w:val="en-US" w:eastAsia="zh-CN"/>
          </w:rPr>
          <w:tab/>
        </w:r>
      </w:ins>
    </w:p>
    <w:p w14:paraId="67BF0A9D">
      <w:pPr>
        <w:spacing w:before="162" w:beforeLines="50"/>
        <w:ind w:firstLine="0" w:firstLineChars="0"/>
        <w:jc w:val="both"/>
        <w:rPr>
          <w:rFonts w:hint="eastAsia"/>
          <w:sz w:val="20"/>
          <w:lang w:eastAsia="zh-CN"/>
          <w:rPrChange w:id="660" w:author="四季雨" w:date="2024-11-22T23:32:17Z">
            <w:rPr>
              <w:rFonts w:hint="eastAsia"/>
              <w:lang w:eastAsia="zh-CN"/>
            </w:rPr>
          </w:rPrChange>
        </w:rPr>
        <w:pPrChange w:id="659" w:author="四季雨" w:date="2024-11-23T00:30:26Z">
          <w:pPr>
            <w:spacing w:before="162" w:beforeLines="50"/>
            <w:ind w:firstLine="182" w:firstLineChars="100"/>
            <w:jc w:val="both"/>
          </w:pPr>
        </w:pPrChange>
      </w:pPr>
      <w:ins w:id="661" w:author="四季雨" w:date="2024-11-23T00:00:03Z">
        <w:r>
          <w:rPr>
            <w:rFonts w:hint="eastAsia"/>
            <w:sz w:val="20"/>
            <w:lang w:val="en-US" w:eastAsia="zh-CN"/>
          </w:rPr>
          <w:t>As shown in Table 2, the average precision and accuracy of the algorithms for detecting the Faces-HQ dataset vary significantly. Since the implementation details of the Jeong[15,29] algorithm are not available, these two algorithms are not included in Table 2. Although the training and testing are conducted on two different datasets with a significant difference in image resolution, and the algorithms are not retrained in this thesis, MaxPix still performs well, achieving 99.9% and 99.3% detection accuracy and 100% and 99.9% average precision, respectively, which outperform the comparison algorithms. This indicates that MaxPix's detection accuracy and average precision are less affected by image size.</w:t>
        </w:r>
      </w:ins>
    </w:p>
    <w:p w14:paraId="27A607D3">
      <w:pPr>
        <w:spacing w:before="162" w:beforeLines="50"/>
        <w:ind w:firstLineChars="0"/>
        <w:jc w:val="center"/>
        <w:rPr>
          <w:ins w:id="662" w:author="四季雨" w:date="2024-11-23T00:00:52Z"/>
          <w:rFonts w:hint="eastAsia"/>
          <w:lang w:val="en-US" w:eastAsia="zh-CN"/>
        </w:rPr>
        <w:sectPr>
          <w:footnotePr>
            <w:pos w:val="beneathText"/>
            <w:numFmt w:val="decimal"/>
          </w:footnotePr>
          <w:type w:val="continuous"/>
          <w:pgSz w:w="11906" w:h="16838"/>
          <w:pgMar w:top="1134" w:right="850" w:bottom="850" w:left="850" w:header="567" w:footer="567" w:gutter="0"/>
          <w:pgNumType w:fmt="decimal" w:start="1"/>
          <w:cols w:equalWidth="0" w:num="2">
            <w:col w:w="4890" w:space="425"/>
            <w:col w:w="4890"/>
          </w:cols>
          <w:docGrid w:type="linesAndChars" w:linePitch="322" w:charSpace="460"/>
        </w:sectPr>
      </w:pPr>
    </w:p>
    <w:p w14:paraId="6E26B4DE">
      <w:pPr>
        <w:spacing w:before="162" w:beforeLines="50"/>
        <w:ind w:firstLineChars="0"/>
        <w:jc w:val="center"/>
        <w:rPr>
          <w:rFonts w:hint="eastAsia"/>
          <w:lang w:val="en-US" w:eastAsia="zh-CN"/>
        </w:rPr>
      </w:pPr>
      <w:r>
        <w:rPr>
          <w:rFonts w:hint="eastAsia"/>
          <w:lang w:val="en-US" w:eastAsia="zh-CN"/>
        </w:rPr>
        <w:t>Tab2 Comparison experiment Faces-HQ (%)</w:t>
      </w:r>
    </w:p>
    <w:tbl>
      <w:tblPr>
        <w:tblStyle w:val="18"/>
        <w:tblW w:w="72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3"/>
        <w:gridCol w:w="1274"/>
        <w:gridCol w:w="1271"/>
        <w:gridCol w:w="1057"/>
        <w:gridCol w:w="1057"/>
        <w:gridCol w:w="713"/>
        <w:gridCol w:w="714"/>
      </w:tblGrid>
      <w:tr w14:paraId="0B899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1173" w:type="dxa"/>
            <w:tcBorders>
              <w:top w:val="single" w:color="000000" w:sz="12" w:space="0"/>
              <w:left w:val="nil"/>
              <w:bottom w:val="single" w:color="000000" w:sz="4" w:space="0"/>
              <w:right w:val="nil"/>
              <w:tl2br w:val="nil"/>
            </w:tcBorders>
            <w:shd w:val="clear" w:color="auto" w:fill="FFFFFF"/>
            <w:vAlign w:val="center"/>
          </w:tcPr>
          <w:p w14:paraId="447F8311">
            <w:pPr>
              <w:jc w:val="center"/>
              <w:rPr>
                <w:rFonts w:ascii="Times New Roman" w:hAnsi="Times New Roman" w:eastAsia="宋体" w:cs="Times New Roman"/>
                <w:color w:val="000000"/>
                <w:szCs w:val="18"/>
              </w:rPr>
            </w:pPr>
          </w:p>
        </w:tc>
        <w:tc>
          <w:tcPr>
            <w:tcW w:w="6086" w:type="dxa"/>
            <w:gridSpan w:val="6"/>
            <w:tcBorders>
              <w:top w:val="single" w:color="000000" w:sz="12" w:space="0"/>
              <w:left w:val="nil"/>
              <w:bottom w:val="single" w:color="000000" w:sz="4" w:space="0"/>
              <w:right w:val="nil"/>
            </w:tcBorders>
            <w:shd w:val="clear" w:color="auto" w:fill="FFFFFF"/>
            <w:vAlign w:val="center"/>
          </w:tcPr>
          <w:p w14:paraId="2B1CFB4A">
            <w:pPr>
              <w:jc w:val="center"/>
              <w:rPr>
                <w:rFonts w:ascii="Times New Roman" w:hAnsi="Times New Roman" w:eastAsia="宋体" w:cs="Times New Roman"/>
                <w:color w:val="000000"/>
                <w:szCs w:val="18"/>
              </w:rPr>
            </w:pPr>
            <w:r>
              <w:rPr>
                <w:rFonts w:hint="default" w:ascii="Times New Roman" w:hAnsi="Times New Roman" w:eastAsia="宋体" w:cs="Times New Roman"/>
                <w:color w:val="000000"/>
                <w:szCs w:val="18"/>
                <w:lang w:eastAsia="zh-CN"/>
              </w:rPr>
              <w:t>Faces-HQ</w:t>
            </w:r>
          </w:p>
        </w:tc>
      </w:tr>
      <w:tr w14:paraId="25552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173" w:type="dxa"/>
            <w:tcBorders>
              <w:top w:val="single" w:color="000000" w:sz="4" w:space="0"/>
              <w:left w:val="nil"/>
              <w:bottom w:val="nil"/>
              <w:right w:val="nil"/>
            </w:tcBorders>
            <w:shd w:val="clear" w:color="auto" w:fill="FFFFFF"/>
            <w:vAlign w:val="center"/>
          </w:tcPr>
          <w:p w14:paraId="04D0EA0E">
            <w:pPr>
              <w:jc w:val="center"/>
              <w:rPr>
                <w:rFonts w:ascii="Times New Roman" w:hAnsi="Times New Roman" w:eastAsia="宋体" w:cs="Times New Roman"/>
                <w:color w:val="000000"/>
                <w:szCs w:val="18"/>
              </w:rPr>
            </w:pPr>
          </w:p>
        </w:tc>
        <w:tc>
          <w:tcPr>
            <w:tcW w:w="2545" w:type="dxa"/>
            <w:gridSpan w:val="2"/>
            <w:tcBorders>
              <w:top w:val="single" w:color="000000" w:sz="4" w:space="0"/>
              <w:left w:val="nil"/>
              <w:bottom w:val="nil"/>
              <w:right w:val="nil"/>
            </w:tcBorders>
            <w:shd w:val="clear" w:color="auto" w:fill="FFFFFF"/>
            <w:vAlign w:val="center"/>
          </w:tcPr>
          <w:p w14:paraId="4CB35647">
            <w:pPr>
              <w:widowControl/>
              <w:jc w:val="center"/>
              <w:textAlignment w:val="center"/>
              <w:rPr>
                <w:rFonts w:ascii="Times New Roman" w:hAnsi="Times New Roman" w:eastAsia="宋体" w:cs="Times New Roman"/>
                <w:color w:val="000000"/>
                <w:kern w:val="0"/>
                <w:szCs w:val="18"/>
                <w:lang w:bidi="ar"/>
              </w:rPr>
            </w:pPr>
            <w:r>
              <w:rPr>
                <w:rFonts w:ascii="Times New Roman" w:hAnsi="Times New Roman" w:eastAsia="宋体" w:cs="Times New Roman"/>
                <w:color w:val="000000"/>
                <w:kern w:val="0"/>
                <w:szCs w:val="18"/>
                <w:lang w:bidi="ar"/>
              </w:rPr>
              <w:t>StyleGAN,</w:t>
            </w:r>
            <w:r>
              <w:rPr>
                <w:rFonts w:ascii="Times New Roman" w:hAnsi="Times New Roman" w:eastAsia="宋体" w:cs="Times New Roman"/>
                <w:color w:val="000000"/>
                <w:szCs w:val="18"/>
              </w:rPr>
              <w:t>CelebA-HQ</w:t>
            </w:r>
          </w:p>
        </w:tc>
        <w:tc>
          <w:tcPr>
            <w:tcW w:w="2114" w:type="dxa"/>
            <w:gridSpan w:val="2"/>
            <w:tcBorders>
              <w:top w:val="single" w:color="000000" w:sz="4" w:space="0"/>
              <w:left w:val="nil"/>
              <w:bottom w:val="nil"/>
              <w:right w:val="nil"/>
            </w:tcBorders>
            <w:shd w:val="clear" w:color="auto" w:fill="FFFFFF"/>
            <w:vAlign w:val="center"/>
          </w:tcPr>
          <w:p w14:paraId="4FE43193">
            <w:pPr>
              <w:widowControl/>
              <w:jc w:val="center"/>
              <w:textAlignment w:val="center"/>
              <w:rPr>
                <w:rFonts w:ascii="Times New Roman" w:hAnsi="Times New Roman" w:eastAsia="宋体" w:cs="Times New Roman"/>
                <w:color w:val="000000"/>
                <w:kern w:val="0"/>
                <w:szCs w:val="18"/>
                <w:lang w:bidi="ar"/>
              </w:rPr>
            </w:pPr>
            <w:r>
              <w:rPr>
                <w:rFonts w:ascii="Times New Roman" w:hAnsi="Times New Roman" w:eastAsia="宋体" w:cs="Times New Roman"/>
                <w:color w:val="000000"/>
                <w:kern w:val="0"/>
                <w:szCs w:val="18"/>
                <w:lang w:bidi="ar"/>
              </w:rPr>
              <w:t>StyleGAN2,FFHQ</w:t>
            </w:r>
          </w:p>
        </w:tc>
        <w:tc>
          <w:tcPr>
            <w:tcW w:w="1427" w:type="dxa"/>
            <w:gridSpan w:val="2"/>
            <w:tcBorders>
              <w:top w:val="single" w:color="000000" w:sz="4" w:space="0"/>
              <w:left w:val="nil"/>
              <w:bottom w:val="nil"/>
              <w:right w:val="nil"/>
            </w:tcBorders>
            <w:shd w:val="clear" w:color="auto" w:fill="FFFFFF"/>
            <w:vAlign w:val="center"/>
          </w:tcPr>
          <w:p w14:paraId="52D3EF3D">
            <w:pPr>
              <w:widowControl/>
              <w:jc w:val="center"/>
              <w:textAlignment w:val="center"/>
              <w:rPr>
                <w:rFonts w:hint="default" w:ascii="Times New Roman" w:hAnsi="Times New Roman" w:eastAsia="宋体" w:cs="Times New Roman"/>
                <w:color w:val="000000"/>
                <w:kern w:val="0"/>
                <w:szCs w:val="18"/>
                <w:lang w:val="en-US" w:eastAsia="zh-CN" w:bidi="ar"/>
              </w:rPr>
            </w:pPr>
            <w:r>
              <w:rPr>
                <w:rFonts w:hint="default" w:ascii="Times New Roman" w:hAnsi="Times New Roman" w:eastAsia="宋体" w:cs="Times New Roman"/>
                <w:color w:val="000000"/>
                <w:kern w:val="0"/>
                <w:szCs w:val="18"/>
                <w:lang w:val="en-US" w:eastAsia="zh-CN" w:bidi="ar"/>
              </w:rPr>
              <w:t>ave</w:t>
            </w:r>
          </w:p>
        </w:tc>
      </w:tr>
      <w:tr w14:paraId="38FA5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1173" w:type="dxa"/>
            <w:tcBorders>
              <w:top w:val="nil"/>
              <w:left w:val="nil"/>
              <w:bottom w:val="nil"/>
              <w:right w:val="nil"/>
            </w:tcBorders>
            <w:shd w:val="clear" w:color="auto" w:fill="FFFFFF"/>
            <w:vAlign w:val="center"/>
          </w:tcPr>
          <w:p w14:paraId="0B0A842F">
            <w:pPr>
              <w:jc w:val="center"/>
              <w:rPr>
                <w:rFonts w:ascii="Times New Roman" w:hAnsi="Times New Roman" w:eastAsia="宋体" w:cs="Times New Roman"/>
                <w:color w:val="000000"/>
                <w:szCs w:val="18"/>
              </w:rPr>
            </w:pPr>
          </w:p>
        </w:tc>
        <w:tc>
          <w:tcPr>
            <w:tcW w:w="1274" w:type="dxa"/>
            <w:tcBorders>
              <w:top w:val="nil"/>
              <w:left w:val="nil"/>
              <w:bottom w:val="nil"/>
              <w:right w:val="nil"/>
            </w:tcBorders>
            <w:shd w:val="clear" w:color="auto" w:fill="FFFFFF"/>
            <w:vAlign w:val="center"/>
          </w:tcPr>
          <w:p w14:paraId="57877AD6">
            <w:pPr>
              <w:widowControl/>
              <w:jc w:val="right"/>
              <w:textAlignment w:val="center"/>
              <w:rPr>
                <w:rFonts w:ascii="Times New Roman" w:hAnsi="Times New Roman" w:eastAsia="宋体" w:cs="Times New Roman"/>
                <w:color w:val="000000"/>
                <w:szCs w:val="18"/>
              </w:rPr>
            </w:pPr>
            <w:r>
              <w:rPr>
                <w:rFonts w:hint="default" w:ascii="Times New Roman" w:hAnsi="Times New Roman" w:eastAsia="宋体" w:cs="Times New Roman"/>
                <w:color w:val="000000"/>
                <w:kern w:val="0"/>
                <w:szCs w:val="18"/>
                <w:lang w:bidi="ar"/>
              </w:rPr>
              <w:t>A</w:t>
            </w:r>
            <w:r>
              <w:rPr>
                <w:rFonts w:ascii="Times New Roman" w:hAnsi="Times New Roman" w:eastAsia="宋体" w:cs="Times New Roman"/>
                <w:color w:val="000000"/>
                <w:kern w:val="0"/>
                <w:szCs w:val="18"/>
                <w:lang w:bidi="ar"/>
              </w:rPr>
              <w:t>cc</w:t>
            </w:r>
          </w:p>
        </w:tc>
        <w:tc>
          <w:tcPr>
            <w:tcW w:w="1271" w:type="dxa"/>
            <w:tcBorders>
              <w:top w:val="nil"/>
              <w:left w:val="nil"/>
              <w:bottom w:val="nil"/>
              <w:right w:val="nil"/>
            </w:tcBorders>
            <w:shd w:val="clear" w:color="auto" w:fill="FFFFFF"/>
            <w:vAlign w:val="center"/>
          </w:tcPr>
          <w:p w14:paraId="249EF940">
            <w:pPr>
              <w:widowControl/>
              <w:jc w:val="left"/>
              <w:textAlignment w:val="center"/>
              <w:rPr>
                <w:rFonts w:ascii="Times New Roman" w:hAnsi="Times New Roman" w:eastAsia="宋体" w:cs="Times New Roman"/>
                <w:color w:val="000000"/>
                <w:szCs w:val="18"/>
              </w:rPr>
            </w:pPr>
            <w:r>
              <w:rPr>
                <w:rFonts w:hint="default" w:ascii="Times New Roman" w:hAnsi="Times New Roman" w:eastAsia="宋体" w:cs="Times New Roman"/>
                <w:color w:val="000000"/>
                <w:szCs w:val="18"/>
              </w:rPr>
              <w:t>AP</w:t>
            </w:r>
          </w:p>
        </w:tc>
        <w:tc>
          <w:tcPr>
            <w:tcW w:w="1057" w:type="dxa"/>
            <w:tcBorders>
              <w:top w:val="nil"/>
              <w:left w:val="nil"/>
              <w:bottom w:val="nil"/>
              <w:right w:val="nil"/>
            </w:tcBorders>
            <w:shd w:val="clear" w:color="auto" w:fill="FFFFFF"/>
            <w:vAlign w:val="center"/>
          </w:tcPr>
          <w:p w14:paraId="770C8F9E">
            <w:pPr>
              <w:widowControl/>
              <w:jc w:val="right"/>
              <w:textAlignment w:val="center"/>
              <w:rPr>
                <w:rFonts w:ascii="Times New Roman" w:hAnsi="Times New Roman" w:eastAsia="宋体" w:cs="Times New Roman"/>
                <w:color w:val="000000"/>
                <w:szCs w:val="18"/>
              </w:rPr>
            </w:pPr>
            <w:r>
              <w:rPr>
                <w:rFonts w:hint="default" w:ascii="Times New Roman" w:hAnsi="Times New Roman" w:eastAsia="宋体" w:cs="Times New Roman"/>
                <w:color w:val="000000"/>
                <w:kern w:val="0"/>
                <w:szCs w:val="18"/>
                <w:lang w:bidi="ar"/>
              </w:rPr>
              <w:t>A</w:t>
            </w:r>
            <w:r>
              <w:rPr>
                <w:rFonts w:ascii="Times New Roman" w:hAnsi="Times New Roman" w:eastAsia="宋体" w:cs="Times New Roman"/>
                <w:color w:val="000000"/>
                <w:kern w:val="0"/>
                <w:szCs w:val="18"/>
                <w:lang w:bidi="ar"/>
              </w:rPr>
              <w:t>cc</w:t>
            </w:r>
          </w:p>
        </w:tc>
        <w:tc>
          <w:tcPr>
            <w:tcW w:w="1057" w:type="dxa"/>
            <w:tcBorders>
              <w:top w:val="nil"/>
              <w:left w:val="nil"/>
              <w:bottom w:val="nil"/>
              <w:right w:val="nil"/>
            </w:tcBorders>
            <w:shd w:val="clear" w:color="auto" w:fill="FFFFFF"/>
            <w:vAlign w:val="center"/>
          </w:tcPr>
          <w:p w14:paraId="4DFF3F7F">
            <w:pPr>
              <w:widowControl/>
              <w:jc w:val="left"/>
              <w:textAlignment w:val="center"/>
              <w:rPr>
                <w:rFonts w:ascii="Times New Roman" w:hAnsi="Times New Roman" w:eastAsia="宋体" w:cs="Times New Roman"/>
                <w:color w:val="000000"/>
                <w:szCs w:val="18"/>
              </w:rPr>
            </w:pPr>
            <w:r>
              <w:rPr>
                <w:rFonts w:hint="default" w:ascii="Times New Roman" w:hAnsi="Times New Roman" w:eastAsia="宋体" w:cs="Times New Roman"/>
                <w:color w:val="000000"/>
                <w:szCs w:val="18"/>
              </w:rPr>
              <w:t>AP</w:t>
            </w:r>
          </w:p>
        </w:tc>
        <w:tc>
          <w:tcPr>
            <w:tcW w:w="713" w:type="dxa"/>
            <w:tcBorders>
              <w:top w:val="nil"/>
              <w:left w:val="nil"/>
              <w:bottom w:val="nil"/>
              <w:right w:val="nil"/>
            </w:tcBorders>
            <w:shd w:val="clear" w:color="auto" w:fill="FFFFFF"/>
            <w:vAlign w:val="center"/>
          </w:tcPr>
          <w:p w14:paraId="3230A66D">
            <w:pPr>
              <w:widowControl/>
              <w:jc w:val="right"/>
              <w:textAlignment w:val="center"/>
              <w:rPr>
                <w:rFonts w:hint="default" w:ascii="Times New Roman" w:hAnsi="Times New Roman" w:eastAsia="宋体" w:cs="Times New Roman"/>
                <w:color w:val="000000"/>
                <w:szCs w:val="18"/>
                <w:lang w:val="en-US" w:eastAsia="zh-CN"/>
              </w:rPr>
            </w:pPr>
            <w:r>
              <w:rPr>
                <w:rFonts w:hint="default" w:ascii="Times New Roman" w:hAnsi="Times New Roman" w:eastAsia="宋体" w:cs="Times New Roman"/>
                <w:color w:val="000000"/>
                <w:szCs w:val="18"/>
                <w:lang w:val="en-US" w:eastAsia="zh-CN"/>
              </w:rPr>
              <w:t>Acc</w:t>
            </w:r>
          </w:p>
        </w:tc>
        <w:tc>
          <w:tcPr>
            <w:tcW w:w="714" w:type="dxa"/>
            <w:tcBorders>
              <w:top w:val="nil"/>
              <w:left w:val="nil"/>
              <w:bottom w:val="nil"/>
              <w:right w:val="nil"/>
            </w:tcBorders>
            <w:shd w:val="clear" w:color="auto" w:fill="FFFFFF"/>
            <w:vAlign w:val="center"/>
          </w:tcPr>
          <w:p w14:paraId="17ABD3B3">
            <w:pPr>
              <w:widowControl/>
              <w:jc w:val="left"/>
              <w:textAlignment w:val="center"/>
              <w:rPr>
                <w:rFonts w:hint="default" w:ascii="Times New Roman" w:hAnsi="Times New Roman" w:eastAsia="宋体" w:cs="Times New Roman"/>
                <w:color w:val="000000"/>
                <w:szCs w:val="18"/>
                <w:lang w:val="en-US" w:eastAsia="zh-CN"/>
              </w:rPr>
            </w:pPr>
            <w:r>
              <w:rPr>
                <w:rFonts w:hint="default" w:ascii="Times New Roman" w:hAnsi="Times New Roman" w:eastAsia="宋体" w:cs="Times New Roman"/>
                <w:color w:val="000000"/>
                <w:szCs w:val="18"/>
                <w:lang w:val="en-US" w:eastAsia="zh-CN"/>
              </w:rPr>
              <w:t>AP</w:t>
            </w:r>
          </w:p>
        </w:tc>
      </w:tr>
      <w:tr w14:paraId="639337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1173" w:type="dxa"/>
            <w:tcBorders>
              <w:top w:val="nil"/>
              <w:left w:val="nil"/>
              <w:bottom w:val="nil"/>
              <w:right w:val="nil"/>
            </w:tcBorders>
            <w:shd w:val="clear" w:color="auto" w:fill="FFFFFF"/>
            <w:vAlign w:val="center"/>
          </w:tcPr>
          <w:p w14:paraId="27552033">
            <w:pPr>
              <w:widowControl/>
              <w:jc w:val="both"/>
              <w:textAlignment w:val="center"/>
              <w:rPr>
                <w:rFonts w:ascii="Times New Roman" w:hAnsi="Times New Roman" w:eastAsia="宋体" w:cs="Times New Roman"/>
                <w:color w:val="000000"/>
                <w:szCs w:val="18"/>
              </w:rPr>
            </w:pPr>
            <w:r>
              <w:rPr>
                <w:rFonts w:ascii="Times New Roman" w:hAnsi="Times New Roman" w:cs="Times New Roman"/>
                <w:color w:val="000000"/>
                <w:kern w:val="0"/>
                <w:szCs w:val="18"/>
              </w:rPr>
              <w:t>Wang</w:t>
            </w:r>
            <w:r>
              <w:rPr>
                <w:rFonts w:ascii="Times New Roman" w:hAnsi="Times New Roman" w:cs="Times New Roman"/>
                <w:color w:val="000000"/>
                <w:kern w:val="0"/>
                <w:szCs w:val="18"/>
                <w:vertAlign w:val="superscript"/>
              </w:rPr>
              <w:t>[</w:t>
            </w:r>
            <w:r>
              <w:rPr>
                <w:rFonts w:hint="eastAsia" w:cs="Times New Roman"/>
                <w:color w:val="000000"/>
                <w:kern w:val="0"/>
                <w:szCs w:val="18"/>
                <w:vertAlign w:val="superscript"/>
                <w:lang w:val="en-US" w:eastAsia="zh-CN"/>
              </w:rPr>
              <w:t>23</w:t>
            </w:r>
            <w:r>
              <w:rPr>
                <w:rFonts w:ascii="Times New Roman" w:hAnsi="Times New Roman" w:cs="Times New Roman"/>
                <w:color w:val="000000"/>
                <w:kern w:val="0"/>
                <w:szCs w:val="18"/>
                <w:vertAlign w:val="superscript"/>
              </w:rPr>
              <w:t>]</w:t>
            </w:r>
          </w:p>
        </w:tc>
        <w:tc>
          <w:tcPr>
            <w:tcW w:w="1274" w:type="dxa"/>
            <w:tcBorders>
              <w:top w:val="nil"/>
              <w:left w:val="nil"/>
              <w:bottom w:val="nil"/>
              <w:right w:val="nil"/>
            </w:tcBorders>
            <w:shd w:val="clear" w:color="auto" w:fill="FFFFFF"/>
            <w:vAlign w:val="center"/>
          </w:tcPr>
          <w:p w14:paraId="5D80AA18">
            <w:pPr>
              <w:widowControl/>
              <w:jc w:val="right"/>
              <w:textAlignment w:val="center"/>
              <w:rPr>
                <w:rFonts w:ascii="Times New Roman" w:hAnsi="Times New Roman" w:eastAsia="宋体" w:cs="Times New Roman"/>
                <w:color w:val="000000"/>
                <w:szCs w:val="18"/>
              </w:rPr>
            </w:pPr>
            <w:r>
              <w:rPr>
                <w:rFonts w:hint="default" w:ascii="Times New Roman" w:hAnsi="Times New Roman" w:eastAsia="宋体" w:cs="Times New Roman"/>
                <w:color w:val="000000"/>
                <w:szCs w:val="18"/>
              </w:rPr>
              <w:t>49.7</w:t>
            </w:r>
          </w:p>
        </w:tc>
        <w:tc>
          <w:tcPr>
            <w:tcW w:w="1271" w:type="dxa"/>
            <w:tcBorders>
              <w:top w:val="nil"/>
              <w:left w:val="nil"/>
              <w:bottom w:val="nil"/>
              <w:right w:val="nil"/>
            </w:tcBorders>
            <w:shd w:val="clear" w:color="auto" w:fill="FFFFFF"/>
            <w:vAlign w:val="center"/>
          </w:tcPr>
          <w:p w14:paraId="0A95B817">
            <w:pPr>
              <w:widowControl/>
              <w:jc w:val="left"/>
              <w:textAlignment w:val="center"/>
              <w:rPr>
                <w:rFonts w:ascii="Times New Roman" w:hAnsi="Times New Roman" w:eastAsia="宋体" w:cs="Times New Roman"/>
                <w:color w:val="000000"/>
                <w:szCs w:val="18"/>
              </w:rPr>
            </w:pPr>
            <w:r>
              <w:rPr>
                <w:rFonts w:hint="default" w:ascii="Times New Roman" w:hAnsi="Times New Roman" w:eastAsia="宋体" w:cs="Times New Roman"/>
                <w:color w:val="000000"/>
                <w:szCs w:val="18"/>
              </w:rPr>
              <w:t>45.1</w:t>
            </w:r>
          </w:p>
        </w:tc>
        <w:tc>
          <w:tcPr>
            <w:tcW w:w="1057" w:type="dxa"/>
            <w:tcBorders>
              <w:top w:val="nil"/>
              <w:left w:val="nil"/>
              <w:bottom w:val="nil"/>
              <w:right w:val="nil"/>
            </w:tcBorders>
            <w:shd w:val="clear" w:color="auto" w:fill="FFFFFF"/>
            <w:vAlign w:val="center"/>
          </w:tcPr>
          <w:p w14:paraId="678E1D53">
            <w:pPr>
              <w:widowControl/>
              <w:jc w:val="righ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5</w:t>
            </w:r>
            <w:r>
              <w:rPr>
                <w:rFonts w:hint="default" w:ascii="Times New Roman" w:hAnsi="Times New Roman" w:eastAsia="宋体" w:cs="Times New Roman"/>
                <w:color w:val="000000"/>
                <w:kern w:val="0"/>
                <w:szCs w:val="18"/>
                <w:lang w:bidi="ar"/>
              </w:rPr>
              <w:t>1.9</w:t>
            </w:r>
          </w:p>
        </w:tc>
        <w:tc>
          <w:tcPr>
            <w:tcW w:w="1057" w:type="dxa"/>
            <w:tcBorders>
              <w:top w:val="nil"/>
              <w:left w:val="nil"/>
              <w:bottom w:val="nil"/>
              <w:right w:val="nil"/>
            </w:tcBorders>
            <w:shd w:val="clear" w:color="auto" w:fill="FFFFFF"/>
            <w:vAlign w:val="center"/>
          </w:tcPr>
          <w:p w14:paraId="6D0BC605">
            <w:pPr>
              <w:widowControl/>
              <w:jc w:val="lef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74</w:t>
            </w:r>
            <w:r>
              <w:rPr>
                <w:rFonts w:hint="default" w:ascii="Times New Roman" w:hAnsi="Times New Roman" w:eastAsia="宋体" w:cs="Times New Roman"/>
                <w:color w:val="000000"/>
                <w:kern w:val="0"/>
                <w:szCs w:val="18"/>
                <w:lang w:bidi="ar"/>
              </w:rPr>
              <w:t>.2</w:t>
            </w:r>
          </w:p>
        </w:tc>
        <w:tc>
          <w:tcPr>
            <w:tcW w:w="713" w:type="dxa"/>
            <w:tcBorders>
              <w:top w:val="nil"/>
              <w:left w:val="nil"/>
              <w:bottom w:val="nil"/>
              <w:right w:val="nil"/>
            </w:tcBorders>
            <w:shd w:val="clear" w:color="auto" w:fill="FFFFFF"/>
            <w:vAlign w:val="center"/>
          </w:tcPr>
          <w:p w14:paraId="690BEB90">
            <w:pPr>
              <w:keepNext w:val="0"/>
              <w:keepLines w:val="0"/>
              <w:widowControl/>
              <w:suppressLineNumbers w:val="0"/>
              <w:jc w:val="right"/>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 xml:space="preserve">50.8 </w:t>
            </w:r>
          </w:p>
        </w:tc>
        <w:tc>
          <w:tcPr>
            <w:tcW w:w="714" w:type="dxa"/>
            <w:tcBorders>
              <w:top w:val="nil"/>
              <w:left w:val="nil"/>
              <w:bottom w:val="nil"/>
              <w:right w:val="nil"/>
            </w:tcBorders>
            <w:shd w:val="clear" w:color="auto" w:fill="FFFFFF"/>
            <w:vAlign w:val="center"/>
          </w:tcPr>
          <w:p w14:paraId="3FF77614">
            <w:pPr>
              <w:keepNext w:val="0"/>
              <w:keepLines w:val="0"/>
              <w:widowControl/>
              <w:suppressLineNumbers w:val="0"/>
              <w:jc w:val="left"/>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59.7</w:t>
            </w:r>
          </w:p>
        </w:tc>
      </w:tr>
      <w:tr w14:paraId="499B4F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1173" w:type="dxa"/>
            <w:tcBorders>
              <w:top w:val="nil"/>
              <w:left w:val="nil"/>
              <w:bottom w:val="nil"/>
              <w:right w:val="nil"/>
            </w:tcBorders>
            <w:shd w:val="clear" w:color="auto" w:fill="FFFFFF"/>
            <w:vAlign w:val="center"/>
          </w:tcPr>
          <w:p w14:paraId="0E7FFA08">
            <w:pPr>
              <w:widowControl/>
              <w:jc w:val="both"/>
              <w:textAlignment w:val="center"/>
              <w:rPr>
                <w:rFonts w:ascii="Times New Roman" w:hAnsi="Times New Roman" w:eastAsia="宋体" w:cs="Times New Roman"/>
                <w:color w:val="000000"/>
                <w:szCs w:val="18"/>
              </w:rPr>
            </w:pPr>
            <w:r>
              <w:rPr>
                <w:rFonts w:ascii="Times New Roman" w:hAnsi="Times New Roman" w:cs="Times New Roman"/>
                <w:color w:val="000000"/>
                <w:kern w:val="0"/>
                <w:szCs w:val="18"/>
              </w:rPr>
              <w:t>Frank</w:t>
            </w:r>
            <w:r>
              <w:rPr>
                <w:rFonts w:ascii="Times New Roman" w:hAnsi="Times New Roman" w:cs="Times New Roman"/>
                <w:color w:val="000000"/>
                <w:kern w:val="0"/>
                <w:szCs w:val="18"/>
                <w:vertAlign w:val="superscript"/>
              </w:rPr>
              <w:t>[3</w:t>
            </w:r>
            <w:r>
              <w:rPr>
                <w:rFonts w:hint="eastAsia" w:cs="Times New Roman"/>
                <w:color w:val="000000"/>
                <w:kern w:val="0"/>
                <w:szCs w:val="18"/>
                <w:vertAlign w:val="superscript"/>
                <w:lang w:val="en-US" w:eastAsia="zh-CN"/>
              </w:rPr>
              <w:t>4</w:t>
            </w:r>
            <w:r>
              <w:rPr>
                <w:rFonts w:ascii="Times New Roman" w:hAnsi="Times New Roman" w:cs="Times New Roman"/>
                <w:color w:val="000000"/>
                <w:kern w:val="0"/>
                <w:szCs w:val="18"/>
                <w:vertAlign w:val="superscript"/>
              </w:rPr>
              <w:t>]</w:t>
            </w:r>
          </w:p>
        </w:tc>
        <w:tc>
          <w:tcPr>
            <w:tcW w:w="1274" w:type="dxa"/>
            <w:tcBorders>
              <w:top w:val="nil"/>
              <w:left w:val="nil"/>
              <w:bottom w:val="nil"/>
              <w:right w:val="nil"/>
            </w:tcBorders>
            <w:shd w:val="clear" w:color="auto" w:fill="FFFFFF"/>
            <w:vAlign w:val="center"/>
          </w:tcPr>
          <w:p w14:paraId="51F756D8">
            <w:pPr>
              <w:widowControl/>
              <w:jc w:val="righ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67.</w:t>
            </w:r>
            <w:r>
              <w:rPr>
                <w:rFonts w:hint="default" w:ascii="Times New Roman" w:hAnsi="Times New Roman" w:eastAsia="宋体" w:cs="Times New Roman"/>
                <w:color w:val="000000"/>
                <w:kern w:val="0"/>
                <w:szCs w:val="18"/>
                <w:lang w:bidi="ar"/>
              </w:rPr>
              <w:t>2</w:t>
            </w:r>
          </w:p>
        </w:tc>
        <w:tc>
          <w:tcPr>
            <w:tcW w:w="1271" w:type="dxa"/>
            <w:tcBorders>
              <w:top w:val="nil"/>
              <w:left w:val="nil"/>
              <w:bottom w:val="nil"/>
              <w:right w:val="nil"/>
            </w:tcBorders>
            <w:shd w:val="clear" w:color="auto" w:fill="FFFFFF"/>
            <w:vAlign w:val="center"/>
          </w:tcPr>
          <w:p w14:paraId="52AFFD4D">
            <w:pPr>
              <w:widowControl/>
              <w:jc w:val="lef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78.2</w:t>
            </w:r>
          </w:p>
        </w:tc>
        <w:tc>
          <w:tcPr>
            <w:tcW w:w="1057" w:type="dxa"/>
            <w:tcBorders>
              <w:top w:val="nil"/>
              <w:left w:val="nil"/>
              <w:bottom w:val="nil"/>
              <w:right w:val="nil"/>
            </w:tcBorders>
            <w:shd w:val="clear" w:color="auto" w:fill="FFFFFF"/>
            <w:vAlign w:val="center"/>
          </w:tcPr>
          <w:p w14:paraId="03F3E2AA">
            <w:pPr>
              <w:widowControl/>
              <w:jc w:val="righ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58.</w:t>
            </w:r>
            <w:r>
              <w:rPr>
                <w:rFonts w:hint="default" w:ascii="Times New Roman" w:hAnsi="Times New Roman" w:eastAsia="宋体" w:cs="Times New Roman"/>
                <w:color w:val="000000"/>
                <w:kern w:val="0"/>
                <w:szCs w:val="18"/>
                <w:lang w:bidi="ar"/>
              </w:rPr>
              <w:t>3</w:t>
            </w:r>
          </w:p>
        </w:tc>
        <w:tc>
          <w:tcPr>
            <w:tcW w:w="1057" w:type="dxa"/>
            <w:tcBorders>
              <w:top w:val="nil"/>
              <w:left w:val="nil"/>
              <w:bottom w:val="nil"/>
              <w:right w:val="nil"/>
            </w:tcBorders>
            <w:shd w:val="clear" w:color="auto" w:fill="FFFFFF"/>
            <w:vAlign w:val="center"/>
          </w:tcPr>
          <w:p w14:paraId="0C5C9A2E">
            <w:pPr>
              <w:widowControl/>
              <w:jc w:val="lef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63.6</w:t>
            </w:r>
          </w:p>
        </w:tc>
        <w:tc>
          <w:tcPr>
            <w:tcW w:w="713" w:type="dxa"/>
            <w:tcBorders>
              <w:top w:val="nil"/>
              <w:left w:val="nil"/>
              <w:bottom w:val="nil"/>
              <w:right w:val="nil"/>
            </w:tcBorders>
            <w:shd w:val="clear" w:color="auto" w:fill="FFFFFF"/>
            <w:vAlign w:val="center"/>
          </w:tcPr>
          <w:p w14:paraId="17584C5C">
            <w:pPr>
              <w:keepNext w:val="0"/>
              <w:keepLines w:val="0"/>
              <w:widowControl/>
              <w:suppressLineNumbers w:val="0"/>
              <w:jc w:val="right"/>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 xml:space="preserve">62.7 </w:t>
            </w:r>
          </w:p>
        </w:tc>
        <w:tc>
          <w:tcPr>
            <w:tcW w:w="714" w:type="dxa"/>
            <w:tcBorders>
              <w:top w:val="nil"/>
              <w:left w:val="nil"/>
              <w:bottom w:val="nil"/>
              <w:right w:val="nil"/>
            </w:tcBorders>
            <w:shd w:val="clear" w:color="auto" w:fill="FFFFFF"/>
            <w:vAlign w:val="center"/>
          </w:tcPr>
          <w:p w14:paraId="5199D5F8">
            <w:pPr>
              <w:keepNext w:val="0"/>
              <w:keepLines w:val="0"/>
              <w:widowControl/>
              <w:suppressLineNumbers w:val="0"/>
              <w:jc w:val="left"/>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70.9</w:t>
            </w:r>
          </w:p>
        </w:tc>
      </w:tr>
      <w:tr w14:paraId="54A3F4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1173" w:type="dxa"/>
            <w:tcBorders>
              <w:top w:val="nil"/>
              <w:left w:val="nil"/>
              <w:bottom w:val="nil"/>
              <w:right w:val="nil"/>
            </w:tcBorders>
            <w:shd w:val="clear" w:color="auto" w:fill="FFFFFF"/>
            <w:vAlign w:val="center"/>
          </w:tcPr>
          <w:p w14:paraId="236968CE">
            <w:pPr>
              <w:widowControl/>
              <w:jc w:val="both"/>
              <w:textAlignment w:val="center"/>
              <w:rPr>
                <w:rFonts w:ascii="Times New Roman" w:hAnsi="Times New Roman" w:eastAsia="宋体" w:cs="Times New Roman"/>
                <w:color w:val="000000"/>
                <w:szCs w:val="18"/>
              </w:rPr>
            </w:pPr>
            <w:r>
              <w:rPr>
                <w:rFonts w:ascii="Times New Roman" w:hAnsi="Times New Roman" w:cs="Times New Roman"/>
                <w:color w:val="000000"/>
                <w:kern w:val="0"/>
                <w:szCs w:val="18"/>
              </w:rPr>
              <w:t>Durall</w:t>
            </w:r>
            <w:r>
              <w:rPr>
                <w:rFonts w:ascii="Times New Roman" w:hAnsi="Times New Roman" w:cs="Times New Roman"/>
                <w:color w:val="000000"/>
                <w:kern w:val="0"/>
                <w:szCs w:val="18"/>
                <w:vertAlign w:val="superscript"/>
              </w:rPr>
              <w:t>[</w:t>
            </w:r>
            <w:r>
              <w:rPr>
                <w:rFonts w:hint="eastAsia" w:cs="Times New Roman"/>
                <w:color w:val="000000"/>
                <w:kern w:val="0"/>
                <w:szCs w:val="18"/>
                <w:vertAlign w:val="superscript"/>
                <w:lang w:val="en-US" w:eastAsia="zh-CN"/>
              </w:rPr>
              <w:t>6</w:t>
            </w:r>
            <w:r>
              <w:rPr>
                <w:rFonts w:ascii="Times New Roman" w:hAnsi="Times New Roman" w:cs="Times New Roman"/>
                <w:color w:val="000000"/>
                <w:kern w:val="0"/>
                <w:szCs w:val="18"/>
                <w:vertAlign w:val="superscript"/>
              </w:rPr>
              <w:t>]</w:t>
            </w:r>
          </w:p>
        </w:tc>
        <w:tc>
          <w:tcPr>
            <w:tcW w:w="1274" w:type="dxa"/>
            <w:tcBorders>
              <w:top w:val="nil"/>
              <w:left w:val="nil"/>
              <w:bottom w:val="nil"/>
              <w:right w:val="nil"/>
            </w:tcBorders>
            <w:shd w:val="clear" w:color="auto" w:fill="FFFFFF"/>
            <w:vAlign w:val="center"/>
          </w:tcPr>
          <w:p w14:paraId="19F42CD4">
            <w:pPr>
              <w:widowControl/>
              <w:jc w:val="righ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57.</w:t>
            </w:r>
            <w:r>
              <w:rPr>
                <w:rFonts w:hint="default" w:ascii="Times New Roman" w:hAnsi="Times New Roman" w:eastAsia="宋体" w:cs="Times New Roman"/>
                <w:color w:val="000000"/>
                <w:kern w:val="0"/>
                <w:szCs w:val="18"/>
                <w:lang w:bidi="ar"/>
              </w:rPr>
              <w:t>2</w:t>
            </w:r>
          </w:p>
        </w:tc>
        <w:tc>
          <w:tcPr>
            <w:tcW w:w="1271" w:type="dxa"/>
            <w:tcBorders>
              <w:top w:val="nil"/>
              <w:left w:val="nil"/>
              <w:bottom w:val="nil"/>
              <w:right w:val="nil"/>
            </w:tcBorders>
            <w:shd w:val="clear" w:color="auto" w:fill="FFFFFF"/>
            <w:vAlign w:val="center"/>
          </w:tcPr>
          <w:p w14:paraId="780F13B0">
            <w:pPr>
              <w:widowControl/>
              <w:jc w:val="lef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93.</w:t>
            </w:r>
            <w:r>
              <w:rPr>
                <w:rFonts w:hint="default" w:ascii="Times New Roman" w:hAnsi="Times New Roman" w:eastAsia="宋体" w:cs="Times New Roman"/>
                <w:color w:val="000000"/>
                <w:kern w:val="0"/>
                <w:szCs w:val="18"/>
                <w:lang w:bidi="ar"/>
              </w:rPr>
              <w:t>6</w:t>
            </w:r>
          </w:p>
        </w:tc>
        <w:tc>
          <w:tcPr>
            <w:tcW w:w="1057" w:type="dxa"/>
            <w:tcBorders>
              <w:top w:val="nil"/>
              <w:left w:val="nil"/>
              <w:bottom w:val="nil"/>
              <w:right w:val="nil"/>
            </w:tcBorders>
            <w:shd w:val="clear" w:color="auto" w:fill="FFFFFF"/>
            <w:vAlign w:val="center"/>
          </w:tcPr>
          <w:p w14:paraId="69F070CF">
            <w:pPr>
              <w:widowControl/>
              <w:jc w:val="righ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62.</w:t>
            </w:r>
            <w:r>
              <w:rPr>
                <w:rFonts w:hint="default" w:ascii="Times New Roman" w:hAnsi="Times New Roman" w:eastAsia="宋体" w:cs="Times New Roman"/>
                <w:color w:val="000000"/>
                <w:kern w:val="0"/>
                <w:szCs w:val="18"/>
                <w:lang w:bidi="ar"/>
              </w:rPr>
              <w:t>9</w:t>
            </w:r>
          </w:p>
        </w:tc>
        <w:tc>
          <w:tcPr>
            <w:tcW w:w="1057" w:type="dxa"/>
            <w:tcBorders>
              <w:top w:val="nil"/>
              <w:left w:val="nil"/>
              <w:bottom w:val="nil"/>
              <w:right w:val="nil"/>
            </w:tcBorders>
            <w:shd w:val="clear" w:color="auto" w:fill="FFFFFF"/>
            <w:vAlign w:val="center"/>
          </w:tcPr>
          <w:p w14:paraId="6FE9797C">
            <w:pPr>
              <w:widowControl/>
              <w:jc w:val="lef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9</w:t>
            </w:r>
            <w:r>
              <w:rPr>
                <w:rFonts w:hint="default" w:ascii="Times New Roman" w:hAnsi="Times New Roman" w:eastAsia="宋体" w:cs="Times New Roman"/>
                <w:color w:val="000000"/>
                <w:kern w:val="0"/>
                <w:szCs w:val="18"/>
                <w:lang w:bidi="ar"/>
              </w:rPr>
              <w:t>1</w:t>
            </w:r>
          </w:p>
        </w:tc>
        <w:tc>
          <w:tcPr>
            <w:tcW w:w="713" w:type="dxa"/>
            <w:tcBorders>
              <w:top w:val="nil"/>
              <w:left w:val="nil"/>
              <w:bottom w:val="nil"/>
              <w:right w:val="nil"/>
            </w:tcBorders>
            <w:shd w:val="clear" w:color="auto" w:fill="FFFFFF"/>
            <w:vAlign w:val="center"/>
          </w:tcPr>
          <w:p w14:paraId="32DD3F1F">
            <w:pPr>
              <w:keepNext w:val="0"/>
              <w:keepLines w:val="0"/>
              <w:widowControl/>
              <w:suppressLineNumbers w:val="0"/>
              <w:jc w:val="right"/>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 xml:space="preserve">60.0 </w:t>
            </w:r>
          </w:p>
        </w:tc>
        <w:tc>
          <w:tcPr>
            <w:tcW w:w="714" w:type="dxa"/>
            <w:tcBorders>
              <w:top w:val="nil"/>
              <w:left w:val="nil"/>
              <w:bottom w:val="nil"/>
              <w:right w:val="nil"/>
            </w:tcBorders>
            <w:shd w:val="clear" w:color="auto" w:fill="FFFFFF"/>
            <w:vAlign w:val="center"/>
          </w:tcPr>
          <w:p w14:paraId="588DA18D">
            <w:pPr>
              <w:keepNext w:val="0"/>
              <w:keepLines w:val="0"/>
              <w:widowControl/>
              <w:suppressLineNumbers w:val="0"/>
              <w:jc w:val="left"/>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92.3</w:t>
            </w:r>
          </w:p>
        </w:tc>
      </w:tr>
      <w:tr w14:paraId="72ACCD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1173" w:type="dxa"/>
            <w:tcBorders>
              <w:top w:val="nil"/>
              <w:left w:val="nil"/>
              <w:bottom w:val="nil"/>
              <w:right w:val="nil"/>
            </w:tcBorders>
            <w:shd w:val="clear" w:color="auto" w:fill="FFFFFF"/>
            <w:vAlign w:val="center"/>
          </w:tcPr>
          <w:p w14:paraId="6A33B26F">
            <w:pPr>
              <w:widowControl/>
              <w:jc w:val="both"/>
              <w:textAlignment w:val="center"/>
              <w:rPr>
                <w:rFonts w:ascii="Times New Roman" w:hAnsi="Times New Roman" w:eastAsia="宋体" w:cs="Times New Roman"/>
                <w:color w:val="000000"/>
                <w:szCs w:val="18"/>
              </w:rPr>
            </w:pPr>
            <w:r>
              <w:rPr>
                <w:rFonts w:ascii="Times New Roman" w:hAnsi="Times New Roman" w:cs="Times New Roman"/>
                <w:color w:val="000000"/>
                <w:kern w:val="0"/>
                <w:szCs w:val="18"/>
              </w:rPr>
              <w:t>He</w:t>
            </w:r>
            <w:r>
              <w:rPr>
                <w:rFonts w:ascii="Times New Roman" w:hAnsi="Times New Roman" w:cs="Times New Roman"/>
                <w:color w:val="000000"/>
                <w:kern w:val="0"/>
                <w:szCs w:val="18"/>
                <w:vertAlign w:val="superscript"/>
              </w:rPr>
              <w:t>[</w:t>
            </w:r>
            <w:r>
              <w:rPr>
                <w:rFonts w:hint="eastAsia" w:cs="Times New Roman"/>
                <w:color w:val="000000"/>
                <w:kern w:val="0"/>
                <w:szCs w:val="18"/>
                <w:vertAlign w:val="superscript"/>
                <w:lang w:val="en-US" w:eastAsia="zh-CN"/>
              </w:rPr>
              <w:t>24</w:t>
            </w:r>
            <w:r>
              <w:rPr>
                <w:rFonts w:ascii="Times New Roman" w:hAnsi="Times New Roman" w:cs="Times New Roman"/>
                <w:color w:val="000000"/>
                <w:kern w:val="0"/>
                <w:szCs w:val="18"/>
                <w:vertAlign w:val="superscript"/>
              </w:rPr>
              <w:t>]</w:t>
            </w:r>
          </w:p>
        </w:tc>
        <w:tc>
          <w:tcPr>
            <w:tcW w:w="1274" w:type="dxa"/>
            <w:tcBorders>
              <w:top w:val="nil"/>
              <w:left w:val="nil"/>
              <w:bottom w:val="nil"/>
              <w:right w:val="nil"/>
            </w:tcBorders>
            <w:shd w:val="clear" w:color="auto" w:fill="FFFFFF"/>
            <w:vAlign w:val="center"/>
          </w:tcPr>
          <w:p w14:paraId="5319ACD9">
            <w:pPr>
              <w:widowControl/>
              <w:jc w:val="righ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 xml:space="preserve">65.1 </w:t>
            </w:r>
          </w:p>
        </w:tc>
        <w:tc>
          <w:tcPr>
            <w:tcW w:w="1271" w:type="dxa"/>
            <w:tcBorders>
              <w:top w:val="nil"/>
              <w:left w:val="nil"/>
              <w:bottom w:val="nil"/>
              <w:right w:val="nil"/>
            </w:tcBorders>
            <w:shd w:val="clear" w:color="auto" w:fill="FFFFFF"/>
            <w:vAlign w:val="center"/>
          </w:tcPr>
          <w:p w14:paraId="4E5DB506">
            <w:pPr>
              <w:widowControl/>
              <w:jc w:val="lef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 xml:space="preserve">85.0 </w:t>
            </w:r>
          </w:p>
        </w:tc>
        <w:tc>
          <w:tcPr>
            <w:tcW w:w="1057" w:type="dxa"/>
            <w:tcBorders>
              <w:top w:val="nil"/>
              <w:left w:val="nil"/>
              <w:bottom w:val="nil"/>
              <w:right w:val="nil"/>
            </w:tcBorders>
            <w:shd w:val="clear" w:color="auto" w:fill="FFFFFF"/>
            <w:vAlign w:val="center"/>
          </w:tcPr>
          <w:p w14:paraId="7AF64B43">
            <w:pPr>
              <w:widowControl/>
              <w:jc w:val="righ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 xml:space="preserve">70.2 </w:t>
            </w:r>
          </w:p>
        </w:tc>
        <w:tc>
          <w:tcPr>
            <w:tcW w:w="1057" w:type="dxa"/>
            <w:tcBorders>
              <w:top w:val="nil"/>
              <w:left w:val="nil"/>
              <w:bottom w:val="nil"/>
              <w:right w:val="nil"/>
            </w:tcBorders>
            <w:shd w:val="clear" w:color="auto" w:fill="FFFFFF"/>
            <w:vAlign w:val="center"/>
          </w:tcPr>
          <w:p w14:paraId="5DC26E13">
            <w:pPr>
              <w:widowControl/>
              <w:jc w:val="lef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 xml:space="preserve">96.1 </w:t>
            </w:r>
          </w:p>
        </w:tc>
        <w:tc>
          <w:tcPr>
            <w:tcW w:w="713" w:type="dxa"/>
            <w:tcBorders>
              <w:top w:val="nil"/>
              <w:left w:val="nil"/>
              <w:bottom w:val="nil"/>
              <w:right w:val="nil"/>
            </w:tcBorders>
            <w:shd w:val="clear" w:color="auto" w:fill="FFFFFF"/>
            <w:vAlign w:val="center"/>
          </w:tcPr>
          <w:p w14:paraId="1859165B">
            <w:pPr>
              <w:keepNext w:val="0"/>
              <w:keepLines w:val="0"/>
              <w:widowControl/>
              <w:suppressLineNumbers w:val="0"/>
              <w:jc w:val="right"/>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 xml:space="preserve">67.6 </w:t>
            </w:r>
          </w:p>
        </w:tc>
        <w:tc>
          <w:tcPr>
            <w:tcW w:w="714" w:type="dxa"/>
            <w:tcBorders>
              <w:top w:val="nil"/>
              <w:left w:val="nil"/>
              <w:bottom w:val="nil"/>
              <w:right w:val="nil"/>
            </w:tcBorders>
            <w:shd w:val="clear" w:color="auto" w:fill="FFFFFF"/>
            <w:vAlign w:val="center"/>
          </w:tcPr>
          <w:p w14:paraId="3DE403CA">
            <w:pPr>
              <w:keepNext w:val="0"/>
              <w:keepLines w:val="0"/>
              <w:widowControl/>
              <w:suppressLineNumbers w:val="0"/>
              <w:jc w:val="left"/>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90.6</w:t>
            </w:r>
          </w:p>
        </w:tc>
      </w:tr>
      <w:tr w14:paraId="47A250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1173" w:type="dxa"/>
            <w:tcBorders>
              <w:top w:val="nil"/>
              <w:left w:val="nil"/>
              <w:bottom w:val="nil"/>
              <w:right w:val="nil"/>
            </w:tcBorders>
            <w:shd w:val="clear" w:color="auto" w:fill="FFFFFF"/>
            <w:vAlign w:val="center"/>
          </w:tcPr>
          <w:p w14:paraId="5271E25F">
            <w:pPr>
              <w:widowControl/>
              <w:jc w:val="both"/>
              <w:textAlignment w:val="center"/>
              <w:rPr>
                <w:rFonts w:ascii="Times New Roman" w:hAnsi="Times New Roman" w:eastAsia="宋体" w:cs="Times New Roman"/>
                <w:color w:val="000000"/>
                <w:szCs w:val="18"/>
              </w:rPr>
            </w:pPr>
            <w:r>
              <w:rPr>
                <w:rFonts w:ascii="Times New Roman" w:hAnsi="Times New Roman" w:cs="Times New Roman"/>
                <w:color w:val="000000"/>
                <w:kern w:val="0"/>
                <w:szCs w:val="18"/>
              </w:rPr>
              <w:t>Deng</w:t>
            </w:r>
            <w:r>
              <w:rPr>
                <w:rFonts w:ascii="Times New Roman" w:hAnsi="Times New Roman" w:cs="Times New Roman"/>
                <w:color w:val="000000"/>
                <w:kern w:val="0"/>
                <w:szCs w:val="18"/>
                <w:vertAlign w:val="superscript"/>
              </w:rPr>
              <w:t>[</w:t>
            </w:r>
            <w:r>
              <w:rPr>
                <w:rFonts w:hint="default" w:ascii="Times New Roman" w:hAnsi="Times New Roman" w:cs="Times New Roman"/>
                <w:color w:val="000000"/>
                <w:kern w:val="0"/>
                <w:szCs w:val="18"/>
                <w:vertAlign w:val="superscript"/>
              </w:rPr>
              <w:t>3</w:t>
            </w:r>
            <w:r>
              <w:rPr>
                <w:rFonts w:hint="eastAsia" w:cs="Times New Roman"/>
                <w:color w:val="000000"/>
                <w:kern w:val="0"/>
                <w:szCs w:val="18"/>
                <w:vertAlign w:val="superscript"/>
                <w:lang w:val="en-US" w:eastAsia="zh-CN"/>
              </w:rPr>
              <w:t>5</w:t>
            </w:r>
            <w:r>
              <w:rPr>
                <w:rFonts w:ascii="Times New Roman" w:hAnsi="Times New Roman" w:cs="Times New Roman"/>
                <w:color w:val="000000"/>
                <w:kern w:val="0"/>
                <w:szCs w:val="18"/>
                <w:vertAlign w:val="superscript"/>
              </w:rPr>
              <w:t>]</w:t>
            </w:r>
          </w:p>
        </w:tc>
        <w:tc>
          <w:tcPr>
            <w:tcW w:w="1274" w:type="dxa"/>
            <w:tcBorders>
              <w:top w:val="nil"/>
              <w:left w:val="nil"/>
              <w:bottom w:val="nil"/>
              <w:right w:val="nil"/>
            </w:tcBorders>
            <w:shd w:val="clear" w:color="auto" w:fill="FFFFFF"/>
            <w:vAlign w:val="bottom"/>
          </w:tcPr>
          <w:p w14:paraId="69A30E68">
            <w:pPr>
              <w:widowControl/>
              <w:jc w:val="right"/>
              <w:textAlignment w:val="bottom"/>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 xml:space="preserve">79.9 </w:t>
            </w:r>
          </w:p>
        </w:tc>
        <w:tc>
          <w:tcPr>
            <w:tcW w:w="1271" w:type="dxa"/>
            <w:tcBorders>
              <w:top w:val="nil"/>
              <w:left w:val="nil"/>
              <w:bottom w:val="nil"/>
              <w:right w:val="nil"/>
            </w:tcBorders>
            <w:shd w:val="clear" w:color="auto" w:fill="FFFFFF"/>
            <w:vAlign w:val="bottom"/>
          </w:tcPr>
          <w:p w14:paraId="6BCACE72">
            <w:pPr>
              <w:widowControl/>
              <w:jc w:val="left"/>
              <w:textAlignment w:val="bottom"/>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 xml:space="preserve">99.2 </w:t>
            </w:r>
          </w:p>
        </w:tc>
        <w:tc>
          <w:tcPr>
            <w:tcW w:w="1057" w:type="dxa"/>
            <w:tcBorders>
              <w:top w:val="nil"/>
              <w:left w:val="nil"/>
              <w:bottom w:val="nil"/>
              <w:right w:val="nil"/>
            </w:tcBorders>
            <w:shd w:val="clear" w:color="auto" w:fill="FFFFFF"/>
            <w:vAlign w:val="bottom"/>
          </w:tcPr>
          <w:p w14:paraId="65B42F6C">
            <w:pPr>
              <w:widowControl/>
              <w:jc w:val="right"/>
              <w:textAlignment w:val="bottom"/>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 xml:space="preserve">77.8 </w:t>
            </w:r>
          </w:p>
        </w:tc>
        <w:tc>
          <w:tcPr>
            <w:tcW w:w="1057" w:type="dxa"/>
            <w:tcBorders>
              <w:top w:val="nil"/>
              <w:left w:val="nil"/>
              <w:bottom w:val="nil"/>
              <w:right w:val="nil"/>
            </w:tcBorders>
            <w:shd w:val="clear" w:color="auto" w:fill="FFFFFF"/>
            <w:vAlign w:val="bottom"/>
          </w:tcPr>
          <w:p w14:paraId="04C62EFE">
            <w:pPr>
              <w:widowControl/>
              <w:jc w:val="left"/>
              <w:textAlignment w:val="bottom"/>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 xml:space="preserve">93.3 </w:t>
            </w:r>
          </w:p>
        </w:tc>
        <w:tc>
          <w:tcPr>
            <w:tcW w:w="713" w:type="dxa"/>
            <w:tcBorders>
              <w:top w:val="nil"/>
              <w:left w:val="nil"/>
              <w:bottom w:val="nil"/>
              <w:right w:val="nil"/>
            </w:tcBorders>
            <w:shd w:val="clear" w:color="auto" w:fill="FFFFFF"/>
            <w:vAlign w:val="center"/>
          </w:tcPr>
          <w:p w14:paraId="5807592E">
            <w:pPr>
              <w:keepNext w:val="0"/>
              <w:keepLines w:val="0"/>
              <w:widowControl/>
              <w:suppressLineNumbers w:val="0"/>
              <w:jc w:val="right"/>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 xml:space="preserve">78.9 </w:t>
            </w:r>
          </w:p>
        </w:tc>
        <w:tc>
          <w:tcPr>
            <w:tcW w:w="714" w:type="dxa"/>
            <w:tcBorders>
              <w:top w:val="nil"/>
              <w:left w:val="nil"/>
              <w:bottom w:val="nil"/>
              <w:right w:val="nil"/>
            </w:tcBorders>
            <w:shd w:val="clear" w:color="auto" w:fill="FFFFFF"/>
            <w:vAlign w:val="center"/>
          </w:tcPr>
          <w:p w14:paraId="05157A70">
            <w:pPr>
              <w:keepNext w:val="0"/>
              <w:keepLines w:val="0"/>
              <w:widowControl/>
              <w:suppressLineNumbers w:val="0"/>
              <w:jc w:val="left"/>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96.3</w:t>
            </w:r>
          </w:p>
        </w:tc>
      </w:tr>
      <w:tr w14:paraId="10BD06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1173" w:type="dxa"/>
            <w:tcBorders>
              <w:top w:val="nil"/>
              <w:left w:val="nil"/>
              <w:bottom w:val="nil"/>
              <w:right w:val="nil"/>
            </w:tcBorders>
            <w:shd w:val="clear" w:color="auto" w:fill="FFFFFF"/>
            <w:vAlign w:val="center"/>
          </w:tcPr>
          <w:p w14:paraId="1B7BDEE3">
            <w:pPr>
              <w:widowControl/>
              <w:jc w:val="both"/>
              <w:textAlignment w:val="center"/>
              <w:rPr>
                <w:rFonts w:ascii="Times New Roman" w:hAnsi="Times New Roman" w:eastAsia="宋体" w:cs="Times New Roman"/>
                <w:color w:val="000000"/>
                <w:szCs w:val="18"/>
              </w:rPr>
            </w:pPr>
            <w:r>
              <w:rPr>
                <w:rFonts w:ascii="Times New Roman" w:hAnsi="Times New Roman" w:cs="Times New Roman"/>
                <w:color w:val="000000"/>
                <w:kern w:val="0"/>
                <w:szCs w:val="18"/>
              </w:rPr>
              <w:t>Guo</w:t>
            </w:r>
            <w:r>
              <w:rPr>
                <w:rFonts w:ascii="Times New Roman" w:hAnsi="Times New Roman" w:cs="Times New Roman"/>
                <w:color w:val="000000"/>
                <w:kern w:val="0"/>
                <w:szCs w:val="18"/>
                <w:vertAlign w:val="superscript"/>
              </w:rPr>
              <w:t>[</w:t>
            </w:r>
            <w:r>
              <w:rPr>
                <w:rFonts w:hint="eastAsia" w:cs="Times New Roman"/>
                <w:color w:val="000000"/>
                <w:kern w:val="0"/>
                <w:szCs w:val="18"/>
                <w:vertAlign w:val="superscript"/>
                <w:lang w:val="en-US" w:eastAsia="zh-CN"/>
              </w:rPr>
              <w:t>36</w:t>
            </w:r>
            <w:r>
              <w:rPr>
                <w:rFonts w:ascii="Times New Roman" w:hAnsi="Times New Roman" w:cs="Times New Roman"/>
                <w:color w:val="000000"/>
                <w:kern w:val="0"/>
                <w:szCs w:val="18"/>
                <w:vertAlign w:val="superscript"/>
              </w:rPr>
              <w:t>]</w:t>
            </w:r>
          </w:p>
        </w:tc>
        <w:tc>
          <w:tcPr>
            <w:tcW w:w="1274" w:type="dxa"/>
            <w:tcBorders>
              <w:top w:val="nil"/>
              <w:left w:val="nil"/>
              <w:bottom w:val="nil"/>
              <w:right w:val="nil"/>
            </w:tcBorders>
            <w:shd w:val="clear" w:color="auto" w:fill="FFFFFF"/>
            <w:vAlign w:val="bottom"/>
          </w:tcPr>
          <w:p w14:paraId="02C44500">
            <w:pPr>
              <w:widowControl/>
              <w:jc w:val="right"/>
              <w:textAlignment w:val="bottom"/>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96.4</w:t>
            </w:r>
          </w:p>
        </w:tc>
        <w:tc>
          <w:tcPr>
            <w:tcW w:w="1271" w:type="dxa"/>
            <w:tcBorders>
              <w:top w:val="nil"/>
              <w:left w:val="nil"/>
              <w:bottom w:val="nil"/>
              <w:right w:val="nil"/>
            </w:tcBorders>
            <w:shd w:val="clear" w:color="auto" w:fill="FFFFFF"/>
            <w:vAlign w:val="bottom"/>
          </w:tcPr>
          <w:p w14:paraId="7A13F256">
            <w:pPr>
              <w:widowControl/>
              <w:jc w:val="left"/>
              <w:textAlignment w:val="bottom"/>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99.8</w:t>
            </w:r>
          </w:p>
        </w:tc>
        <w:tc>
          <w:tcPr>
            <w:tcW w:w="1057" w:type="dxa"/>
            <w:tcBorders>
              <w:top w:val="nil"/>
              <w:left w:val="nil"/>
              <w:bottom w:val="nil"/>
              <w:right w:val="nil"/>
            </w:tcBorders>
            <w:shd w:val="clear" w:color="auto" w:fill="FFFFFF"/>
            <w:vAlign w:val="center"/>
          </w:tcPr>
          <w:p w14:paraId="1B526ED0">
            <w:pPr>
              <w:widowControl/>
              <w:jc w:val="righ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82.3</w:t>
            </w:r>
          </w:p>
        </w:tc>
        <w:tc>
          <w:tcPr>
            <w:tcW w:w="1057" w:type="dxa"/>
            <w:tcBorders>
              <w:top w:val="nil"/>
              <w:left w:val="nil"/>
              <w:bottom w:val="nil"/>
              <w:right w:val="nil"/>
            </w:tcBorders>
            <w:shd w:val="clear" w:color="auto" w:fill="FFFFFF"/>
            <w:vAlign w:val="center"/>
          </w:tcPr>
          <w:p w14:paraId="4A66FB08">
            <w:pPr>
              <w:widowControl/>
              <w:jc w:val="left"/>
              <w:textAlignment w:val="center"/>
              <w:rPr>
                <w:rFonts w:ascii="Times New Roman" w:hAnsi="Times New Roman" w:eastAsia="宋体" w:cs="Times New Roman"/>
                <w:color w:val="000000"/>
                <w:szCs w:val="18"/>
              </w:rPr>
            </w:pPr>
            <w:r>
              <w:rPr>
                <w:rFonts w:ascii="Times New Roman" w:hAnsi="Times New Roman" w:eastAsia="宋体" w:cs="Times New Roman"/>
                <w:color w:val="000000"/>
                <w:kern w:val="0"/>
                <w:szCs w:val="18"/>
                <w:lang w:bidi="ar"/>
              </w:rPr>
              <w:t>97.8</w:t>
            </w:r>
          </w:p>
        </w:tc>
        <w:tc>
          <w:tcPr>
            <w:tcW w:w="713" w:type="dxa"/>
            <w:tcBorders>
              <w:top w:val="nil"/>
              <w:left w:val="nil"/>
              <w:bottom w:val="nil"/>
              <w:right w:val="nil"/>
            </w:tcBorders>
            <w:shd w:val="clear" w:color="auto" w:fill="FFFFFF"/>
            <w:vAlign w:val="center"/>
          </w:tcPr>
          <w:p w14:paraId="0275BF49">
            <w:pPr>
              <w:keepNext w:val="0"/>
              <w:keepLines w:val="0"/>
              <w:widowControl/>
              <w:suppressLineNumbers w:val="0"/>
              <w:jc w:val="right"/>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 xml:space="preserve">89.4 </w:t>
            </w:r>
          </w:p>
        </w:tc>
        <w:tc>
          <w:tcPr>
            <w:tcW w:w="714" w:type="dxa"/>
            <w:tcBorders>
              <w:top w:val="nil"/>
              <w:left w:val="nil"/>
              <w:bottom w:val="nil"/>
              <w:right w:val="nil"/>
            </w:tcBorders>
            <w:shd w:val="clear" w:color="auto" w:fill="FFFFFF"/>
            <w:vAlign w:val="center"/>
          </w:tcPr>
          <w:p w14:paraId="023EA32D">
            <w:pPr>
              <w:keepNext w:val="0"/>
              <w:keepLines w:val="0"/>
              <w:widowControl/>
              <w:suppressLineNumbers w:val="0"/>
              <w:jc w:val="left"/>
              <w:textAlignment w:val="center"/>
              <w:rPr>
                <w:rFonts w:ascii="Times New Roman" w:hAnsi="Times New Roman" w:eastAsia="宋体" w:cs="Times New Roman"/>
                <w:color w:val="000000"/>
                <w:kern w:val="0"/>
                <w:szCs w:val="18"/>
                <w:lang w:bidi="ar"/>
              </w:rPr>
            </w:pPr>
            <w:r>
              <w:rPr>
                <w:rFonts w:hint="default" w:ascii="Times New Roman" w:hAnsi="Times New Roman" w:eastAsia="宋体" w:cs="Times New Roman"/>
                <w:i w:val="0"/>
                <w:iCs w:val="0"/>
                <w:color w:val="000000"/>
                <w:kern w:val="0"/>
                <w:sz w:val="18"/>
                <w:szCs w:val="18"/>
                <w:u w:val="none"/>
                <w:lang w:val="en-US" w:eastAsia="zh-CN" w:bidi="ar"/>
              </w:rPr>
              <w:t>98.8</w:t>
            </w:r>
          </w:p>
        </w:tc>
      </w:tr>
      <w:tr w14:paraId="21B1A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1173" w:type="dxa"/>
            <w:tcBorders>
              <w:top w:val="nil"/>
              <w:left w:val="nil"/>
              <w:bottom w:val="nil"/>
              <w:right w:val="nil"/>
            </w:tcBorders>
            <w:shd w:val="clear" w:color="auto" w:fill="FFFFFF"/>
            <w:vAlign w:val="center"/>
          </w:tcPr>
          <w:p w14:paraId="64732C08">
            <w:pPr>
              <w:widowControl/>
              <w:jc w:val="left"/>
              <w:textAlignment w:val="center"/>
              <w:rPr>
                <w:rFonts w:ascii="Times New Roman" w:hAnsi="Times New Roman" w:eastAsia="等线" w:cs="Times New Roman"/>
                <w:color w:val="000000"/>
                <w:kern w:val="0"/>
                <w:sz w:val="21"/>
                <w:szCs w:val="21"/>
                <w:lang w:val="en-US" w:eastAsia="zh-CN" w:bidi="ar-SA"/>
              </w:rPr>
            </w:pPr>
            <w:r>
              <w:rPr>
                <w:rFonts w:hint="eastAsia" w:ascii="Times New Roman" w:hAnsi="Times New Roman" w:eastAsia="宋体" w:cs="Times New Roman"/>
                <w:i w:val="0"/>
                <w:iCs w:val="0"/>
                <w:color w:val="000000"/>
                <w:kern w:val="0"/>
                <w:sz w:val="21"/>
                <w:szCs w:val="21"/>
                <w:u w:val="none"/>
                <w:lang w:val="en-US" w:eastAsia="zh-CN" w:bidi="ar"/>
              </w:rPr>
              <w:t>Yan</w:t>
            </w:r>
            <w:r>
              <w:rPr>
                <w:rFonts w:hint="eastAsia" w:ascii="Times New Roman" w:hAnsi="Times New Roman" w:eastAsia="宋体" w:cs="Times New Roman"/>
                <w:i w:val="0"/>
                <w:iCs w:val="0"/>
                <w:color w:val="000000"/>
                <w:kern w:val="0"/>
                <w:sz w:val="21"/>
                <w:szCs w:val="21"/>
                <w:u w:val="none"/>
                <w:vertAlign w:val="superscript"/>
                <w:lang w:val="en-US" w:eastAsia="zh-CN" w:bidi="ar"/>
              </w:rPr>
              <w:t>[</w:t>
            </w:r>
            <w:r>
              <w:rPr>
                <w:rFonts w:hint="eastAsia" w:cs="Times New Roman"/>
                <w:i w:val="0"/>
                <w:iCs w:val="0"/>
                <w:color w:val="000000"/>
                <w:kern w:val="0"/>
                <w:sz w:val="21"/>
                <w:szCs w:val="21"/>
                <w:u w:val="none"/>
                <w:vertAlign w:val="superscript"/>
                <w:lang w:val="en-US" w:eastAsia="zh-CN" w:bidi="ar"/>
              </w:rPr>
              <w:t>37</w:t>
            </w:r>
            <w:r>
              <w:rPr>
                <w:rFonts w:hint="eastAsia" w:ascii="Times New Roman" w:hAnsi="Times New Roman" w:eastAsia="宋体" w:cs="Times New Roman"/>
                <w:i w:val="0"/>
                <w:iCs w:val="0"/>
                <w:color w:val="000000"/>
                <w:kern w:val="0"/>
                <w:sz w:val="21"/>
                <w:szCs w:val="21"/>
                <w:u w:val="none"/>
                <w:vertAlign w:val="superscript"/>
                <w:lang w:val="en-US" w:eastAsia="zh-CN" w:bidi="ar"/>
              </w:rPr>
              <w:t>]</w:t>
            </w:r>
          </w:p>
        </w:tc>
        <w:tc>
          <w:tcPr>
            <w:tcW w:w="1274" w:type="dxa"/>
            <w:tcBorders>
              <w:top w:val="nil"/>
              <w:left w:val="nil"/>
              <w:bottom w:val="nil"/>
              <w:right w:val="nil"/>
            </w:tcBorders>
            <w:shd w:val="clear" w:color="auto" w:fill="FFFFFF"/>
            <w:vAlign w:val="center"/>
          </w:tcPr>
          <w:p w14:paraId="7B7AB5E2">
            <w:pPr>
              <w:widowControl/>
              <w:jc w:val="right"/>
              <w:textAlignment w:val="center"/>
              <w:rPr>
                <w:rFonts w:ascii="Times New Roman" w:hAnsi="Times New Roman" w:eastAsia="宋体" w:cs="Times New Roman"/>
                <w:color w:val="000000"/>
                <w:kern w:val="2"/>
                <w:sz w:val="18"/>
                <w:szCs w:val="21"/>
                <w:lang w:val="en-US" w:eastAsia="zh-CN" w:bidi="ar-SA"/>
              </w:rPr>
            </w:pPr>
            <w:r>
              <w:rPr>
                <w:rFonts w:hint="eastAsia" w:ascii="Times New Roman" w:hAnsi="Times New Roman" w:eastAsia="宋体" w:cs="Times New Roman"/>
                <w:color w:val="000000"/>
                <w:kern w:val="0"/>
                <w:szCs w:val="21"/>
                <w:lang w:val="en-US" w:eastAsia="zh-CN" w:bidi="ar"/>
              </w:rPr>
              <w:t>95.5</w:t>
            </w:r>
          </w:p>
        </w:tc>
        <w:tc>
          <w:tcPr>
            <w:tcW w:w="1271" w:type="dxa"/>
            <w:tcBorders>
              <w:top w:val="nil"/>
              <w:left w:val="nil"/>
              <w:bottom w:val="nil"/>
              <w:right w:val="nil"/>
            </w:tcBorders>
            <w:shd w:val="clear" w:color="auto" w:fill="FFFFFF"/>
            <w:vAlign w:val="center"/>
          </w:tcPr>
          <w:p w14:paraId="03D5A494">
            <w:pPr>
              <w:widowControl/>
              <w:jc w:val="left"/>
              <w:textAlignment w:val="center"/>
              <w:rPr>
                <w:rFonts w:ascii="Times New Roman" w:hAnsi="Times New Roman" w:eastAsia="宋体" w:cs="Times New Roman"/>
                <w:color w:val="000000"/>
                <w:kern w:val="2"/>
                <w:sz w:val="18"/>
                <w:szCs w:val="21"/>
                <w:lang w:val="en-US" w:eastAsia="zh-CN" w:bidi="ar-SA"/>
              </w:rPr>
            </w:pPr>
            <w:r>
              <w:rPr>
                <w:rFonts w:hint="eastAsia" w:ascii="Times New Roman" w:hAnsi="Times New Roman" w:eastAsia="宋体" w:cs="Times New Roman"/>
                <w:color w:val="000000"/>
                <w:kern w:val="0"/>
                <w:szCs w:val="21"/>
                <w:lang w:val="en-US" w:eastAsia="zh-CN" w:bidi="ar"/>
              </w:rPr>
              <w:t>98.3</w:t>
            </w:r>
          </w:p>
        </w:tc>
        <w:tc>
          <w:tcPr>
            <w:tcW w:w="1057" w:type="dxa"/>
            <w:tcBorders>
              <w:top w:val="nil"/>
              <w:left w:val="nil"/>
              <w:bottom w:val="nil"/>
              <w:right w:val="nil"/>
            </w:tcBorders>
            <w:shd w:val="clear" w:color="auto" w:fill="FFFFFF"/>
            <w:vAlign w:val="center"/>
          </w:tcPr>
          <w:p w14:paraId="4145EBA4">
            <w:pPr>
              <w:widowControl/>
              <w:jc w:val="right"/>
              <w:textAlignment w:val="center"/>
              <w:rPr>
                <w:rFonts w:ascii="Times New Roman" w:hAnsi="Times New Roman" w:eastAsia="宋体" w:cs="Times New Roman"/>
                <w:color w:val="000000"/>
                <w:kern w:val="2"/>
                <w:sz w:val="18"/>
                <w:szCs w:val="21"/>
                <w:lang w:val="en-US" w:eastAsia="zh-CN" w:bidi="ar-SA"/>
              </w:rPr>
            </w:pPr>
            <w:r>
              <w:rPr>
                <w:rFonts w:hint="eastAsia" w:ascii="Times New Roman" w:hAnsi="Times New Roman" w:eastAsia="宋体" w:cs="Times New Roman"/>
                <w:color w:val="000000"/>
                <w:kern w:val="0"/>
                <w:szCs w:val="21"/>
                <w:lang w:val="en-US" w:eastAsia="zh-CN" w:bidi="ar"/>
              </w:rPr>
              <w:t>96.0</w:t>
            </w:r>
          </w:p>
        </w:tc>
        <w:tc>
          <w:tcPr>
            <w:tcW w:w="1057" w:type="dxa"/>
            <w:tcBorders>
              <w:top w:val="nil"/>
              <w:left w:val="nil"/>
              <w:bottom w:val="nil"/>
              <w:right w:val="nil"/>
            </w:tcBorders>
            <w:shd w:val="clear" w:color="auto" w:fill="FFFFFF"/>
            <w:vAlign w:val="center"/>
          </w:tcPr>
          <w:p w14:paraId="46092F66">
            <w:pPr>
              <w:widowControl/>
              <w:jc w:val="left"/>
              <w:textAlignment w:val="center"/>
              <w:rPr>
                <w:rFonts w:ascii="Times New Roman" w:hAnsi="Times New Roman" w:eastAsia="宋体" w:cs="Times New Roman"/>
                <w:color w:val="000000"/>
                <w:kern w:val="2"/>
                <w:sz w:val="18"/>
                <w:szCs w:val="21"/>
                <w:lang w:val="en-US" w:eastAsia="zh-CN" w:bidi="ar-SA"/>
              </w:rPr>
            </w:pPr>
            <w:r>
              <w:rPr>
                <w:rFonts w:hint="eastAsia" w:ascii="Times New Roman" w:hAnsi="Times New Roman" w:eastAsia="宋体" w:cs="Times New Roman"/>
                <w:b w:val="0"/>
                <w:bCs/>
                <w:color w:val="000000"/>
                <w:szCs w:val="21"/>
                <w:lang w:val="en-US" w:eastAsia="zh-CN"/>
              </w:rPr>
              <w:t>98.7</w:t>
            </w:r>
          </w:p>
        </w:tc>
        <w:tc>
          <w:tcPr>
            <w:tcW w:w="713" w:type="dxa"/>
            <w:tcBorders>
              <w:top w:val="nil"/>
              <w:left w:val="nil"/>
              <w:bottom w:val="nil"/>
              <w:right w:val="nil"/>
            </w:tcBorders>
            <w:shd w:val="clear" w:color="auto" w:fill="FFFFFF"/>
            <w:vAlign w:val="center"/>
          </w:tcPr>
          <w:p w14:paraId="4FC51C9B">
            <w:pPr>
              <w:widowControl/>
              <w:jc w:val="right"/>
              <w:textAlignment w:val="center"/>
              <w:rPr>
                <w:rFonts w:ascii="Times New Roman" w:hAnsi="Times New Roman" w:eastAsia="宋体" w:cs="Times New Roman"/>
                <w:bCs/>
                <w:color w:val="000000"/>
                <w:kern w:val="2"/>
                <w:sz w:val="18"/>
                <w:szCs w:val="21"/>
                <w:lang w:val="en-US" w:eastAsia="zh-CN" w:bidi="ar-SA"/>
              </w:rPr>
            </w:pPr>
            <w:r>
              <w:rPr>
                <w:rFonts w:hint="eastAsia" w:ascii="Times New Roman" w:hAnsi="Times New Roman" w:eastAsia="宋体" w:cs="Times New Roman"/>
                <w:color w:val="000000"/>
                <w:kern w:val="0"/>
                <w:szCs w:val="21"/>
                <w:lang w:val="en-US" w:eastAsia="zh-CN" w:bidi="ar"/>
              </w:rPr>
              <w:t>95.8</w:t>
            </w:r>
          </w:p>
        </w:tc>
        <w:tc>
          <w:tcPr>
            <w:tcW w:w="714" w:type="dxa"/>
            <w:tcBorders>
              <w:top w:val="nil"/>
              <w:left w:val="nil"/>
              <w:bottom w:val="nil"/>
              <w:right w:val="nil"/>
            </w:tcBorders>
            <w:shd w:val="clear" w:color="auto" w:fill="FFFFFF"/>
            <w:vAlign w:val="center"/>
          </w:tcPr>
          <w:p w14:paraId="4F11BAFD">
            <w:pPr>
              <w:widowControl/>
              <w:textAlignment w:val="center"/>
              <w:rPr>
                <w:rFonts w:ascii="Times New Roman" w:hAnsi="Times New Roman" w:eastAsia="宋体" w:cs="Times New Roman"/>
                <w:bCs/>
                <w:color w:val="000000"/>
                <w:kern w:val="2"/>
                <w:sz w:val="18"/>
                <w:szCs w:val="21"/>
                <w:lang w:val="en-US" w:eastAsia="zh-CN" w:bidi="ar-SA"/>
              </w:rPr>
            </w:pPr>
            <w:r>
              <w:rPr>
                <w:rFonts w:hint="eastAsia" w:ascii="Times New Roman" w:hAnsi="Times New Roman" w:eastAsia="宋体" w:cs="Times New Roman"/>
                <w:color w:val="000000"/>
                <w:kern w:val="0"/>
                <w:szCs w:val="21"/>
                <w:lang w:val="en-US" w:eastAsia="zh-CN" w:bidi="ar"/>
              </w:rPr>
              <w:t>98.5</w:t>
            </w:r>
          </w:p>
        </w:tc>
      </w:tr>
      <w:tr w14:paraId="6E60DB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1173" w:type="dxa"/>
            <w:tcBorders>
              <w:top w:val="nil"/>
              <w:left w:val="nil"/>
              <w:bottom w:val="nil"/>
              <w:right w:val="nil"/>
            </w:tcBorders>
            <w:shd w:val="clear" w:color="auto" w:fill="FFFFFF"/>
            <w:vAlign w:val="center"/>
          </w:tcPr>
          <w:p w14:paraId="5E6EC45E">
            <w:pPr>
              <w:widowControl/>
              <w:jc w:val="left"/>
              <w:textAlignment w:val="center"/>
              <w:rPr>
                <w:rFonts w:ascii="Times New Roman" w:hAnsi="Times New Roman" w:eastAsia="等线" w:cs="Times New Roman"/>
                <w:color w:val="000000"/>
                <w:kern w:val="0"/>
                <w:sz w:val="21"/>
                <w:szCs w:val="21"/>
                <w:lang w:val="en-US" w:eastAsia="zh-CN" w:bidi="ar-SA"/>
              </w:rPr>
            </w:pPr>
            <w:r>
              <w:rPr>
                <w:rFonts w:hint="eastAsia" w:ascii="Times New Roman" w:hAnsi="Times New Roman" w:cs="Times New Roman"/>
                <w:color w:val="000000"/>
                <w:kern w:val="0"/>
                <w:szCs w:val="21"/>
                <w:lang w:val="en-US" w:eastAsia="zh-CN"/>
              </w:rPr>
              <w:t>Tan</w:t>
            </w:r>
            <w:r>
              <w:rPr>
                <w:rFonts w:hint="eastAsia" w:ascii="Times New Roman" w:hAnsi="Times New Roman" w:cs="Times New Roman"/>
                <w:color w:val="000000"/>
                <w:kern w:val="0"/>
                <w:szCs w:val="21"/>
                <w:vertAlign w:val="superscript"/>
                <w:lang w:val="en-US" w:eastAsia="zh-CN"/>
              </w:rPr>
              <w:t>[</w:t>
            </w:r>
            <w:r>
              <w:rPr>
                <w:rFonts w:hint="eastAsia" w:cs="Times New Roman"/>
                <w:color w:val="000000"/>
                <w:kern w:val="0"/>
                <w:szCs w:val="21"/>
                <w:vertAlign w:val="superscript"/>
                <w:lang w:val="en-US" w:eastAsia="zh-CN"/>
              </w:rPr>
              <w:t>3</w:t>
            </w:r>
            <w:r>
              <w:rPr>
                <w:rFonts w:hint="eastAsia" w:ascii="Times New Roman" w:hAnsi="Times New Roman" w:cs="Times New Roman"/>
                <w:color w:val="000000"/>
                <w:kern w:val="0"/>
                <w:szCs w:val="21"/>
                <w:vertAlign w:val="superscript"/>
                <w:lang w:val="en-US" w:eastAsia="zh-CN"/>
              </w:rPr>
              <w:t>8]</w:t>
            </w:r>
          </w:p>
        </w:tc>
        <w:tc>
          <w:tcPr>
            <w:tcW w:w="1274" w:type="dxa"/>
            <w:tcBorders>
              <w:top w:val="nil"/>
              <w:left w:val="nil"/>
              <w:bottom w:val="nil"/>
              <w:right w:val="nil"/>
            </w:tcBorders>
            <w:shd w:val="clear" w:color="auto" w:fill="FFFFFF"/>
            <w:vAlign w:val="center"/>
          </w:tcPr>
          <w:p w14:paraId="35CC1336">
            <w:pPr>
              <w:widowControl/>
              <w:jc w:val="right"/>
              <w:textAlignment w:val="center"/>
              <w:rPr>
                <w:rFonts w:ascii="Times New Roman" w:hAnsi="Times New Roman" w:eastAsia="宋体" w:cs="Times New Roman"/>
                <w:color w:val="000000"/>
                <w:kern w:val="2"/>
                <w:sz w:val="18"/>
                <w:szCs w:val="21"/>
                <w:lang w:val="en-US" w:eastAsia="zh-CN" w:bidi="ar-SA"/>
              </w:rPr>
            </w:pPr>
            <w:r>
              <w:rPr>
                <w:rFonts w:hint="eastAsia" w:ascii="Times New Roman" w:hAnsi="Times New Roman" w:eastAsia="宋体" w:cs="Times New Roman"/>
                <w:color w:val="000000"/>
                <w:kern w:val="0"/>
                <w:szCs w:val="21"/>
                <w:lang w:val="en-US" w:eastAsia="zh-CN" w:bidi="ar"/>
              </w:rPr>
              <w:t>91.9</w:t>
            </w:r>
          </w:p>
        </w:tc>
        <w:tc>
          <w:tcPr>
            <w:tcW w:w="1271" w:type="dxa"/>
            <w:tcBorders>
              <w:top w:val="nil"/>
              <w:left w:val="nil"/>
              <w:bottom w:val="nil"/>
              <w:right w:val="nil"/>
            </w:tcBorders>
            <w:shd w:val="clear" w:color="auto" w:fill="FFFFFF"/>
            <w:vAlign w:val="center"/>
          </w:tcPr>
          <w:p w14:paraId="31352F15">
            <w:pPr>
              <w:widowControl/>
              <w:jc w:val="left"/>
              <w:textAlignment w:val="center"/>
              <w:rPr>
                <w:rFonts w:ascii="Times New Roman" w:hAnsi="Times New Roman" w:eastAsia="宋体" w:cs="Times New Roman"/>
                <w:color w:val="000000"/>
                <w:kern w:val="2"/>
                <w:sz w:val="18"/>
                <w:szCs w:val="21"/>
                <w:lang w:val="en-US" w:eastAsia="zh-CN" w:bidi="ar-SA"/>
              </w:rPr>
            </w:pPr>
            <w:r>
              <w:rPr>
                <w:rFonts w:hint="eastAsia" w:ascii="Times New Roman" w:hAnsi="Times New Roman" w:eastAsia="宋体" w:cs="Times New Roman"/>
                <w:color w:val="000000"/>
                <w:kern w:val="0"/>
                <w:szCs w:val="21"/>
                <w:lang w:val="en-US" w:eastAsia="zh-CN" w:bidi="ar"/>
              </w:rPr>
              <w:t>97.9</w:t>
            </w:r>
          </w:p>
        </w:tc>
        <w:tc>
          <w:tcPr>
            <w:tcW w:w="1057" w:type="dxa"/>
            <w:tcBorders>
              <w:top w:val="nil"/>
              <w:left w:val="nil"/>
              <w:bottom w:val="nil"/>
              <w:right w:val="nil"/>
            </w:tcBorders>
            <w:shd w:val="clear" w:color="auto" w:fill="FFFFFF"/>
            <w:vAlign w:val="center"/>
          </w:tcPr>
          <w:p w14:paraId="4A42C42F">
            <w:pPr>
              <w:widowControl/>
              <w:jc w:val="right"/>
              <w:textAlignment w:val="center"/>
              <w:rPr>
                <w:rFonts w:ascii="Times New Roman" w:hAnsi="Times New Roman" w:eastAsia="宋体" w:cs="Times New Roman"/>
                <w:color w:val="000000"/>
                <w:kern w:val="2"/>
                <w:sz w:val="18"/>
                <w:szCs w:val="21"/>
                <w:lang w:val="en-US" w:eastAsia="zh-CN" w:bidi="ar-SA"/>
              </w:rPr>
            </w:pPr>
            <w:r>
              <w:rPr>
                <w:rFonts w:hint="eastAsia" w:ascii="Times New Roman" w:hAnsi="Times New Roman" w:eastAsia="宋体" w:cs="Times New Roman"/>
                <w:color w:val="000000"/>
                <w:kern w:val="0"/>
                <w:szCs w:val="21"/>
                <w:lang w:val="en-US" w:eastAsia="zh-CN" w:bidi="ar"/>
              </w:rPr>
              <w:t>75.0</w:t>
            </w:r>
          </w:p>
        </w:tc>
        <w:tc>
          <w:tcPr>
            <w:tcW w:w="1057" w:type="dxa"/>
            <w:tcBorders>
              <w:top w:val="nil"/>
              <w:left w:val="nil"/>
              <w:bottom w:val="nil"/>
              <w:right w:val="nil"/>
            </w:tcBorders>
            <w:shd w:val="clear" w:color="auto" w:fill="FFFFFF"/>
            <w:vAlign w:val="center"/>
          </w:tcPr>
          <w:p w14:paraId="2D926668">
            <w:pPr>
              <w:widowControl/>
              <w:jc w:val="left"/>
              <w:textAlignment w:val="center"/>
              <w:rPr>
                <w:rFonts w:ascii="Times New Roman" w:hAnsi="Times New Roman" w:eastAsia="宋体" w:cs="Times New Roman"/>
                <w:color w:val="000000"/>
                <w:kern w:val="2"/>
                <w:sz w:val="18"/>
                <w:szCs w:val="21"/>
                <w:lang w:val="en-US" w:eastAsia="zh-CN" w:bidi="ar-SA"/>
              </w:rPr>
            </w:pPr>
            <w:r>
              <w:rPr>
                <w:rFonts w:hint="eastAsia" w:ascii="Times New Roman" w:hAnsi="Times New Roman" w:eastAsia="宋体" w:cs="Times New Roman"/>
                <w:color w:val="000000"/>
                <w:kern w:val="0"/>
                <w:szCs w:val="21"/>
                <w:lang w:val="en-US" w:eastAsia="zh-CN" w:bidi="ar"/>
              </w:rPr>
              <w:t>97.8</w:t>
            </w:r>
          </w:p>
        </w:tc>
        <w:tc>
          <w:tcPr>
            <w:tcW w:w="713" w:type="dxa"/>
            <w:tcBorders>
              <w:top w:val="nil"/>
              <w:left w:val="nil"/>
              <w:bottom w:val="nil"/>
              <w:right w:val="nil"/>
            </w:tcBorders>
            <w:shd w:val="clear" w:color="auto" w:fill="FFFFFF"/>
            <w:vAlign w:val="center"/>
          </w:tcPr>
          <w:p w14:paraId="6761FAB2">
            <w:pPr>
              <w:widowControl/>
              <w:jc w:val="right"/>
              <w:textAlignment w:val="center"/>
              <w:rPr>
                <w:rFonts w:hint="default" w:ascii="Times New Roman" w:hAnsi="Times New Roman" w:eastAsia="宋体" w:cs="Times New Roman"/>
                <w:color w:val="000000"/>
                <w:kern w:val="0"/>
                <w:sz w:val="18"/>
                <w:szCs w:val="21"/>
                <w:lang w:val="en-US" w:eastAsia="zh-CN" w:bidi="ar"/>
              </w:rPr>
            </w:pPr>
            <w:r>
              <w:rPr>
                <w:rFonts w:hint="eastAsia" w:ascii="Times New Roman" w:hAnsi="Times New Roman" w:eastAsia="宋体" w:cs="Times New Roman"/>
                <w:color w:val="000000"/>
                <w:kern w:val="0"/>
                <w:szCs w:val="21"/>
                <w:lang w:val="en-US" w:eastAsia="zh-CN" w:bidi="ar"/>
              </w:rPr>
              <w:t>83.5</w:t>
            </w:r>
          </w:p>
        </w:tc>
        <w:tc>
          <w:tcPr>
            <w:tcW w:w="714" w:type="dxa"/>
            <w:tcBorders>
              <w:top w:val="nil"/>
              <w:left w:val="nil"/>
              <w:bottom w:val="nil"/>
              <w:right w:val="nil"/>
            </w:tcBorders>
            <w:shd w:val="clear" w:color="auto" w:fill="FFFFFF"/>
            <w:vAlign w:val="center"/>
          </w:tcPr>
          <w:p w14:paraId="525FA1F0">
            <w:pPr>
              <w:widowControl/>
              <w:textAlignment w:val="center"/>
              <w:rPr>
                <w:rFonts w:hint="default" w:ascii="Times New Roman" w:hAnsi="Times New Roman" w:eastAsia="宋体" w:cs="Times New Roman"/>
                <w:color w:val="000000"/>
                <w:kern w:val="0"/>
                <w:sz w:val="18"/>
                <w:szCs w:val="21"/>
                <w:lang w:val="en-US" w:eastAsia="zh-CN" w:bidi="ar"/>
              </w:rPr>
            </w:pPr>
            <w:r>
              <w:rPr>
                <w:rFonts w:hint="eastAsia" w:ascii="Times New Roman" w:hAnsi="Times New Roman" w:eastAsia="宋体" w:cs="Times New Roman"/>
                <w:color w:val="000000"/>
                <w:kern w:val="0"/>
                <w:szCs w:val="21"/>
                <w:lang w:val="en-US" w:eastAsia="zh-CN" w:bidi="ar"/>
              </w:rPr>
              <w:t>97.8</w:t>
            </w:r>
          </w:p>
        </w:tc>
      </w:tr>
      <w:tr w14:paraId="07FC70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1173" w:type="dxa"/>
            <w:tcBorders>
              <w:top w:val="nil"/>
              <w:left w:val="nil"/>
              <w:bottom w:val="single" w:color="000000" w:sz="12" w:space="0"/>
              <w:right w:val="nil"/>
            </w:tcBorders>
            <w:shd w:val="clear" w:color="auto" w:fill="FFFFFF"/>
            <w:vAlign w:val="center"/>
          </w:tcPr>
          <w:p w14:paraId="600E76FF">
            <w:pPr>
              <w:widowControl/>
              <w:jc w:val="both"/>
              <w:textAlignment w:val="center"/>
              <w:rPr>
                <w:rFonts w:ascii="Times New Roman" w:hAnsi="Times New Roman" w:eastAsia="宋体" w:cs="Times New Roman"/>
                <w:color w:val="000000"/>
                <w:kern w:val="2"/>
                <w:sz w:val="18"/>
                <w:szCs w:val="18"/>
                <w:lang w:val="en-US" w:eastAsia="zh-CN" w:bidi="ar-SA"/>
              </w:rPr>
            </w:pPr>
            <w:r>
              <w:rPr>
                <w:rFonts w:ascii="Times New Roman" w:hAnsi="Times New Roman" w:eastAsia="宋体" w:cs="Times New Roman"/>
                <w:color w:val="000000"/>
                <w:kern w:val="0"/>
                <w:szCs w:val="18"/>
                <w:lang w:bidi="ar"/>
              </w:rPr>
              <w:t>MaxPix</w:t>
            </w:r>
          </w:p>
        </w:tc>
        <w:tc>
          <w:tcPr>
            <w:tcW w:w="1274" w:type="dxa"/>
            <w:tcBorders>
              <w:top w:val="nil"/>
              <w:left w:val="nil"/>
              <w:bottom w:val="single" w:color="000000" w:sz="12" w:space="0"/>
              <w:right w:val="nil"/>
            </w:tcBorders>
            <w:shd w:val="clear" w:color="auto" w:fill="FFFFFF"/>
            <w:vAlign w:val="center"/>
          </w:tcPr>
          <w:p w14:paraId="7D0D86F6">
            <w:pPr>
              <w:widowControl/>
              <w:jc w:val="right"/>
              <w:textAlignment w:val="center"/>
              <w:rPr>
                <w:rFonts w:ascii="Times New Roman" w:hAnsi="Times New Roman" w:eastAsia="宋体" w:cs="Times New Roman"/>
                <w:b/>
                <w:bCs/>
                <w:color w:val="000000"/>
                <w:kern w:val="2"/>
                <w:sz w:val="18"/>
                <w:szCs w:val="18"/>
                <w:lang w:val="en-US" w:eastAsia="zh-CN" w:bidi="ar-SA"/>
              </w:rPr>
            </w:pPr>
            <w:r>
              <w:rPr>
                <w:rFonts w:ascii="Times New Roman" w:hAnsi="Times New Roman" w:eastAsia="宋体" w:cs="Times New Roman"/>
                <w:b/>
                <w:bCs/>
                <w:color w:val="000000"/>
                <w:kern w:val="0"/>
                <w:szCs w:val="18"/>
                <w:lang w:bidi="ar"/>
              </w:rPr>
              <w:t>99.</w:t>
            </w:r>
            <w:r>
              <w:rPr>
                <w:rFonts w:hint="default" w:ascii="Times New Roman" w:hAnsi="Times New Roman" w:eastAsia="宋体" w:cs="Times New Roman"/>
                <w:b/>
                <w:bCs/>
                <w:color w:val="000000"/>
                <w:kern w:val="0"/>
                <w:szCs w:val="18"/>
                <w:lang w:bidi="ar"/>
              </w:rPr>
              <w:t>9</w:t>
            </w:r>
          </w:p>
        </w:tc>
        <w:tc>
          <w:tcPr>
            <w:tcW w:w="1271" w:type="dxa"/>
            <w:tcBorders>
              <w:top w:val="nil"/>
              <w:left w:val="nil"/>
              <w:bottom w:val="single" w:color="000000" w:sz="12" w:space="0"/>
              <w:right w:val="nil"/>
            </w:tcBorders>
            <w:shd w:val="clear" w:color="auto" w:fill="FFFFFF"/>
            <w:vAlign w:val="center"/>
          </w:tcPr>
          <w:p w14:paraId="787E3291">
            <w:pPr>
              <w:widowControl/>
              <w:jc w:val="left"/>
              <w:textAlignment w:val="center"/>
              <w:rPr>
                <w:rFonts w:ascii="Times New Roman" w:hAnsi="Times New Roman" w:eastAsia="宋体" w:cs="Times New Roman"/>
                <w:b/>
                <w:bCs/>
                <w:color w:val="000000"/>
                <w:kern w:val="2"/>
                <w:sz w:val="18"/>
                <w:szCs w:val="18"/>
                <w:lang w:val="en-US" w:eastAsia="zh-CN" w:bidi="ar-SA"/>
              </w:rPr>
            </w:pPr>
            <w:r>
              <w:rPr>
                <w:rFonts w:ascii="Times New Roman" w:hAnsi="Times New Roman" w:eastAsia="宋体" w:cs="Times New Roman"/>
                <w:b/>
                <w:bCs/>
                <w:color w:val="000000"/>
                <w:kern w:val="0"/>
                <w:szCs w:val="18"/>
                <w:lang w:bidi="ar"/>
              </w:rPr>
              <w:t>100</w:t>
            </w:r>
          </w:p>
        </w:tc>
        <w:tc>
          <w:tcPr>
            <w:tcW w:w="1057" w:type="dxa"/>
            <w:tcBorders>
              <w:top w:val="nil"/>
              <w:left w:val="nil"/>
              <w:bottom w:val="single" w:color="000000" w:sz="12" w:space="0"/>
              <w:right w:val="nil"/>
            </w:tcBorders>
            <w:shd w:val="clear" w:color="auto" w:fill="FFFFFF"/>
            <w:vAlign w:val="center"/>
          </w:tcPr>
          <w:p w14:paraId="1567AC91">
            <w:pPr>
              <w:widowControl/>
              <w:jc w:val="right"/>
              <w:textAlignment w:val="center"/>
              <w:rPr>
                <w:rFonts w:ascii="Times New Roman" w:hAnsi="Times New Roman" w:eastAsia="宋体" w:cs="Times New Roman"/>
                <w:b/>
                <w:bCs/>
                <w:color w:val="000000"/>
                <w:kern w:val="2"/>
                <w:sz w:val="18"/>
                <w:szCs w:val="18"/>
                <w:lang w:val="en-US" w:eastAsia="zh-CN" w:bidi="ar-SA"/>
              </w:rPr>
            </w:pPr>
            <w:r>
              <w:rPr>
                <w:rFonts w:ascii="Times New Roman" w:hAnsi="Times New Roman" w:eastAsia="宋体" w:cs="Times New Roman"/>
                <w:b/>
                <w:bCs/>
                <w:color w:val="000000"/>
                <w:kern w:val="0"/>
                <w:szCs w:val="18"/>
                <w:lang w:bidi="ar"/>
              </w:rPr>
              <w:t>99.</w:t>
            </w:r>
            <w:r>
              <w:rPr>
                <w:rFonts w:hint="default" w:ascii="Times New Roman" w:hAnsi="Times New Roman" w:eastAsia="宋体" w:cs="Times New Roman"/>
                <w:b/>
                <w:bCs/>
                <w:color w:val="000000"/>
                <w:kern w:val="0"/>
                <w:szCs w:val="18"/>
                <w:lang w:bidi="ar"/>
              </w:rPr>
              <w:t>3</w:t>
            </w:r>
          </w:p>
        </w:tc>
        <w:tc>
          <w:tcPr>
            <w:tcW w:w="1057" w:type="dxa"/>
            <w:tcBorders>
              <w:top w:val="nil"/>
              <w:left w:val="nil"/>
              <w:bottom w:val="single" w:color="000000" w:sz="12" w:space="0"/>
              <w:right w:val="nil"/>
            </w:tcBorders>
            <w:shd w:val="clear" w:color="auto" w:fill="FFFFFF"/>
            <w:vAlign w:val="center"/>
          </w:tcPr>
          <w:p w14:paraId="5A1D3A5B">
            <w:pPr>
              <w:widowControl/>
              <w:jc w:val="left"/>
              <w:textAlignment w:val="center"/>
              <w:rPr>
                <w:rFonts w:ascii="Times New Roman" w:hAnsi="Times New Roman" w:eastAsia="宋体" w:cs="Times New Roman"/>
                <w:b/>
                <w:bCs/>
                <w:color w:val="000000"/>
                <w:kern w:val="2"/>
                <w:sz w:val="18"/>
                <w:szCs w:val="18"/>
                <w:lang w:val="en-US" w:eastAsia="zh-CN" w:bidi="ar-SA"/>
              </w:rPr>
            </w:pPr>
            <w:r>
              <w:rPr>
                <w:rFonts w:ascii="Times New Roman" w:hAnsi="Times New Roman" w:eastAsia="宋体" w:cs="Times New Roman"/>
                <w:b/>
                <w:bCs/>
                <w:color w:val="000000"/>
                <w:kern w:val="0"/>
                <w:szCs w:val="18"/>
                <w:lang w:bidi="ar"/>
              </w:rPr>
              <w:t>99.9</w:t>
            </w:r>
          </w:p>
        </w:tc>
        <w:tc>
          <w:tcPr>
            <w:tcW w:w="713" w:type="dxa"/>
            <w:tcBorders>
              <w:top w:val="nil"/>
              <w:left w:val="nil"/>
              <w:bottom w:val="single" w:color="000000" w:sz="12" w:space="0"/>
              <w:right w:val="nil"/>
            </w:tcBorders>
            <w:shd w:val="clear" w:color="auto" w:fill="FFFFFF"/>
            <w:vAlign w:val="center"/>
          </w:tcPr>
          <w:p w14:paraId="464E8F8C">
            <w:pPr>
              <w:keepNext w:val="0"/>
              <w:keepLines w:val="0"/>
              <w:widowControl/>
              <w:suppressLineNumbers w:val="0"/>
              <w:jc w:val="right"/>
              <w:textAlignment w:val="center"/>
              <w:rPr>
                <w:rFonts w:hint="default" w:ascii="Times New Roman" w:hAnsi="Times New Roman" w:eastAsia="宋体" w:cs="Times New Roman"/>
                <w:b/>
                <w:bCs/>
                <w:color w:val="000000"/>
                <w:kern w:val="0"/>
                <w:sz w:val="18"/>
                <w:szCs w:val="18"/>
                <w:lang w:val="en-US" w:eastAsia="zh-CN" w:bidi="ar"/>
              </w:rPr>
            </w:pPr>
            <w:r>
              <w:rPr>
                <w:rFonts w:hint="default" w:ascii="Times New Roman" w:hAnsi="Times New Roman" w:eastAsia="宋体" w:cs="Times New Roman"/>
                <w:b/>
                <w:bCs/>
                <w:i w:val="0"/>
                <w:iCs w:val="0"/>
                <w:color w:val="000000"/>
                <w:kern w:val="0"/>
                <w:sz w:val="18"/>
                <w:szCs w:val="18"/>
                <w:u w:val="none"/>
                <w:lang w:val="en-US" w:eastAsia="zh-CN" w:bidi="ar"/>
              </w:rPr>
              <w:t xml:space="preserve">99.6 </w:t>
            </w:r>
          </w:p>
        </w:tc>
        <w:tc>
          <w:tcPr>
            <w:tcW w:w="714" w:type="dxa"/>
            <w:tcBorders>
              <w:top w:val="nil"/>
              <w:left w:val="nil"/>
              <w:bottom w:val="single" w:color="000000" w:sz="12" w:space="0"/>
              <w:right w:val="nil"/>
            </w:tcBorders>
            <w:shd w:val="clear" w:color="auto" w:fill="FFFFFF"/>
            <w:vAlign w:val="center"/>
          </w:tcPr>
          <w:p w14:paraId="7EE6F2DC">
            <w:pPr>
              <w:keepNext w:val="0"/>
              <w:keepLines w:val="0"/>
              <w:widowControl/>
              <w:suppressLineNumbers w:val="0"/>
              <w:jc w:val="left"/>
              <w:textAlignment w:val="center"/>
              <w:rPr>
                <w:rFonts w:hint="default" w:ascii="Times New Roman" w:hAnsi="Times New Roman" w:eastAsia="宋体" w:cs="Times New Roman"/>
                <w:b/>
                <w:bCs/>
                <w:color w:val="000000"/>
                <w:kern w:val="0"/>
                <w:sz w:val="18"/>
                <w:szCs w:val="18"/>
                <w:lang w:val="en-US" w:eastAsia="zh-CN" w:bidi="ar"/>
              </w:rPr>
            </w:pPr>
            <w:r>
              <w:rPr>
                <w:rFonts w:hint="default" w:ascii="Times New Roman" w:hAnsi="Times New Roman" w:eastAsia="宋体" w:cs="Times New Roman"/>
                <w:b/>
                <w:bCs/>
                <w:i w:val="0"/>
                <w:iCs w:val="0"/>
                <w:color w:val="000000"/>
                <w:kern w:val="0"/>
                <w:sz w:val="18"/>
                <w:szCs w:val="18"/>
                <w:u w:val="none"/>
                <w:lang w:val="en-US" w:eastAsia="zh-CN" w:bidi="ar"/>
              </w:rPr>
              <w:t>100</w:t>
            </w:r>
          </w:p>
        </w:tc>
      </w:tr>
    </w:tbl>
    <w:p w14:paraId="29967273">
      <w:pPr>
        <w:spacing w:before="162" w:beforeLines="50"/>
        <w:ind w:firstLine="420" w:firstLineChars="0"/>
        <w:rPr>
          <w:del w:id="664" w:author="四季雨" w:date="2024-11-22T23:59:59Z"/>
          <w:rFonts w:hint="eastAsia"/>
          <w:sz w:val="20"/>
          <w:lang w:val="en-US" w:eastAsia="zh-CN"/>
          <w:rPrChange w:id="665" w:author="四季雨" w:date="2024-11-22T23:32:22Z">
            <w:rPr>
              <w:del w:id="666" w:author="四季雨" w:date="2024-11-22T23:59:59Z"/>
              <w:rFonts w:hint="eastAsia"/>
              <w:lang w:val="en-US" w:eastAsia="zh-CN"/>
            </w:rPr>
          </w:rPrChange>
        </w:rPr>
        <w:pPrChange w:id="663" w:author="四季雨" w:date="2024-11-22T23:39:22Z">
          <w:pPr>
            <w:spacing w:before="162" w:beforeLines="50"/>
            <w:ind w:firstLine="182" w:firstLineChars="100"/>
          </w:pPr>
        </w:pPrChange>
      </w:pPr>
      <w:del w:id="667" w:author="四季雨" w:date="2024-11-22T23:59:59Z">
        <w:r>
          <w:rPr>
            <w:rFonts w:hint="eastAsia"/>
            <w:sz w:val="20"/>
            <w:lang w:val="en-US" w:eastAsia="zh-CN"/>
            <w:rPrChange w:id="668" w:author="四季雨" w:date="2024-11-22T23:32:22Z">
              <w:rPr>
                <w:rFonts w:hint="eastAsia"/>
                <w:lang w:val="en-US" w:eastAsia="zh-CN"/>
              </w:rPr>
            </w:rPrChange>
          </w:rPr>
          <w:delText>As shown in Table 2, the average precision and accuracy of the algorithms for detecting the Faces-HQ dataset vary significantly. Since the implementation details of the Jeong[15,29] algorithm are not available, these two algorithms are not included in Table 2. Although the training and testing are conducted on two different datasets with a significant difference in image resolution, and the algorithms are not retrained in this thesis, MaxPix still performs well, achieving 99.9% and 99.3% detection accuracy and 100% and 99.9% average precision, respectively, which outperform the comparison algorithms. This indicates that MaxPix's detection accuracy and average precision are less affected by image size.</w:delText>
        </w:r>
      </w:del>
    </w:p>
    <w:p w14:paraId="7C9BE8E4">
      <w:pPr>
        <w:spacing w:before="162" w:beforeLines="50"/>
        <w:ind w:firstLine="420" w:firstLineChars="0"/>
        <w:rPr>
          <w:ins w:id="670" w:author="四季雨" w:date="2024-11-23T00:03:41Z"/>
          <w:rFonts w:hint="eastAsia"/>
          <w:sz w:val="20"/>
          <w:lang w:val="en-US" w:eastAsia="zh-CN"/>
        </w:rPr>
        <w:sectPr>
          <w:footnotePr>
            <w:pos w:val="beneathText"/>
            <w:numFmt w:val="decimal"/>
          </w:footnotePr>
          <w:type w:val="continuous"/>
          <w:pgSz w:w="11906" w:h="16838"/>
          <w:pgMar w:top="1134" w:right="850" w:bottom="850" w:left="850" w:header="567" w:footer="567" w:gutter="0"/>
          <w:pgNumType w:fmt="decimal" w:start="1"/>
          <w:cols w:space="425" w:num="1"/>
          <w:docGrid w:type="linesAndChars" w:linePitch="322" w:charSpace="460"/>
        </w:sectPr>
        <w:pPrChange w:id="669" w:author="四季雨" w:date="2024-11-23T00:01:46Z">
          <w:pPr>
            <w:ind w:firstLine="182" w:firstLineChars="100"/>
          </w:pPr>
        </w:pPrChange>
      </w:pPr>
    </w:p>
    <w:p w14:paraId="472336C4">
      <w:pPr>
        <w:spacing w:before="162" w:beforeLines="50"/>
        <w:ind w:firstLine="420" w:firstLineChars="0"/>
        <w:rPr>
          <w:ins w:id="672" w:author="四季雨" w:date="2024-11-23T00:11:29Z"/>
          <w:rFonts w:hint="eastAsia"/>
          <w:sz w:val="20"/>
          <w:lang w:val="en-US" w:eastAsia="zh-CN"/>
        </w:rPr>
        <w:sectPr>
          <w:footnotePr>
            <w:pos w:val="beneathText"/>
            <w:numFmt w:val="decimal"/>
          </w:footnotePr>
          <w:type w:val="continuous"/>
          <w:pgSz w:w="11906" w:h="16838"/>
          <w:pgMar w:top="1134" w:right="850" w:bottom="850" w:left="850" w:header="567" w:footer="567" w:gutter="0"/>
          <w:pgNumType w:fmt="decimal" w:start="1"/>
          <w:cols w:equalWidth="0" w:num="2">
            <w:col w:w="4890" w:space="425"/>
            <w:col w:w="4890"/>
          </w:cols>
          <w:docGrid w:type="linesAndChars" w:linePitch="322" w:charSpace="460"/>
        </w:sectPr>
        <w:pPrChange w:id="671" w:author="四季雨" w:date="2024-11-23T00:06:13Z">
          <w:pPr>
            <w:ind w:firstLine="182" w:firstLineChars="100"/>
          </w:pPr>
        </w:pPrChange>
      </w:pPr>
    </w:p>
    <w:p w14:paraId="05635E28">
      <w:pPr>
        <w:spacing w:before="162" w:beforeLines="50"/>
        <w:ind w:firstLine="420" w:firstLineChars="0"/>
        <w:rPr>
          <w:rFonts w:hint="eastAsia"/>
          <w:sz w:val="20"/>
          <w:rPrChange w:id="674" w:author="四季雨" w:date="2024-11-22T23:32:22Z">
            <w:rPr>
              <w:rFonts w:hint="eastAsia"/>
            </w:rPr>
          </w:rPrChange>
        </w:rPr>
        <w:pPrChange w:id="673" w:author="四季雨" w:date="2024-11-23T00:06:13Z">
          <w:pPr>
            <w:ind w:firstLine="182" w:firstLineChars="100"/>
          </w:pPr>
        </w:pPrChange>
      </w:pPr>
      <w:r>
        <w:rPr>
          <w:rFonts w:hint="eastAsia"/>
          <w:sz w:val="20"/>
          <w:lang w:val="en-US" w:eastAsia="zh-CN"/>
          <w:rPrChange w:id="675" w:author="四季雨" w:date="2024-11-22T23:32:22Z">
            <w:rPr>
              <w:rFonts w:hint="eastAsia"/>
              <w:lang w:val="en-US" w:eastAsia="zh-CN"/>
            </w:rPr>
          </w:rPrChange>
        </w:rPr>
        <w:t>Additionally, in Fig.</w:t>
      </w:r>
      <w:del w:id="676" w:author="四季雨" w:date="2024-11-23T00:01:32Z">
        <w:r>
          <w:rPr>
            <w:rFonts w:hint="eastAsia"/>
            <w:sz w:val="20"/>
            <w:lang w:val="en-US" w:eastAsia="zh-CN"/>
            <w:rPrChange w:id="677" w:author="四季雨" w:date="2024-11-22T23:32:22Z">
              <w:rPr>
                <w:rFonts w:hint="eastAsia"/>
                <w:lang w:val="en-US" w:eastAsia="zh-CN"/>
              </w:rPr>
            </w:rPrChange>
          </w:rPr>
          <w:delText xml:space="preserve"> </w:delText>
        </w:r>
      </w:del>
      <w:r>
        <w:rPr>
          <w:rFonts w:hint="eastAsia"/>
          <w:sz w:val="20"/>
          <w:lang w:val="en-US" w:eastAsia="zh-CN"/>
          <w:rPrChange w:id="678" w:author="四季雨" w:date="2024-11-22T23:32:22Z">
            <w:rPr>
              <w:rFonts w:hint="eastAsia"/>
              <w:lang w:val="en-US" w:eastAsia="zh-CN"/>
            </w:rPr>
          </w:rPrChange>
        </w:rPr>
        <w:t>5, the images in the Wang dataset exhibit obvious artifacts, while the images in Faces-HQ do not show obvious artifacts. This further indicates that MaxPix's detection accuracy is less influenced by artifacts. Comparison experiments demonstrate that MaxPix</w:t>
      </w:r>
      <w:ins w:id="679" w:author="四季雨" w:date="2024-11-23T00:30:44Z">
        <w:r>
          <w:rPr>
            <w:rFonts w:hint="default"/>
            <w:sz w:val="20"/>
            <w:lang w:val="en-US" w:eastAsia="zh-CN"/>
          </w:rPr>
          <w:t>’</w:t>
        </w:r>
      </w:ins>
      <w:del w:id="680" w:author="四季雨" w:date="2024-11-23T00:30:41Z">
        <w:r>
          <w:rPr>
            <w:rFonts w:hint="eastAsia"/>
            <w:sz w:val="20"/>
            <w:lang w:val="en-US" w:eastAsia="zh-CN"/>
            <w:rPrChange w:id="681" w:author="四季雨" w:date="2024-11-22T23:32:22Z">
              <w:rPr>
                <w:rFonts w:hint="eastAsia"/>
                <w:lang w:val="en-US" w:eastAsia="zh-CN"/>
              </w:rPr>
            </w:rPrChange>
          </w:rPr>
          <w:delText>’</w:delText>
        </w:r>
      </w:del>
      <w:r>
        <w:rPr>
          <w:rFonts w:hint="eastAsia"/>
          <w:sz w:val="20"/>
          <w:lang w:val="en-US" w:eastAsia="zh-CN"/>
          <w:rPrChange w:id="682" w:author="四季雨" w:date="2024-11-22T23:32:22Z">
            <w:rPr>
              <w:rFonts w:hint="eastAsia"/>
              <w:lang w:val="en-US" w:eastAsia="zh-CN"/>
            </w:rPr>
          </w:rPrChange>
        </w:rPr>
        <w:t>s accuracy and average precision can match or exceed the current state-of-the-art detection algorithms, showcasing strong cross-model generalization performance</w:t>
      </w:r>
      <w:ins w:id="683" w:author="四季雨" w:date="2024-11-23T00:03:52Z">
        <w:r>
          <w:rPr>
            <w:rFonts w:hint="eastAsia"/>
            <w:sz w:val="20"/>
            <w:lang w:val="en-US" w:eastAsia="zh-CN"/>
          </w:rPr>
          <w:t>.</w:t>
        </w:r>
      </w:ins>
      <w:del w:id="684" w:author="四季雨" w:date="2024-11-23T00:03:50Z">
        <w:r>
          <w:rPr>
            <w:rFonts w:hint="eastAsia"/>
            <w:sz w:val="20"/>
            <w:rPrChange w:id="685" w:author="四季雨" w:date="2024-11-22T23:32:22Z">
              <w:rPr>
                <w:rFonts w:hint="eastAsia"/>
              </w:rPr>
            </w:rPrChange>
          </w:rPr>
          <w:delText>.</w:delText>
        </w:r>
      </w:del>
    </w:p>
    <w:p w14:paraId="70CEC321">
      <w:pPr>
        <w:spacing w:before="162" w:beforeLines="50" w:line="240" w:lineRule="auto"/>
        <w:jc w:val="both"/>
        <w:rPr>
          <w:ins w:id="687" w:author="四季雨" w:date="2024-11-23T00:03:41Z"/>
          <w:rFonts w:hint="eastAsia"/>
        </w:rPr>
        <w:sectPr>
          <w:footnotePr>
            <w:pos w:val="beneathText"/>
            <w:numFmt w:val="decimal"/>
          </w:footnotePr>
          <w:type w:val="continuous"/>
          <w:pgSz w:w="11906" w:h="16838"/>
          <w:pgMar w:top="1134" w:right="850" w:bottom="850" w:left="850" w:header="567" w:footer="567" w:gutter="0"/>
          <w:pgNumType w:fmt="decimal" w:start="1"/>
          <w:cols w:equalWidth="0" w:num="2">
            <w:col w:w="4890" w:space="425"/>
            <w:col w:w="4890"/>
          </w:cols>
          <w:docGrid w:type="linesAndChars" w:linePitch="322" w:charSpace="460"/>
        </w:sectPr>
        <w:pPrChange w:id="686" w:author="四季雨" w:date="2024-11-23T00:03:46Z">
          <w:pPr>
            <w:spacing w:before="162" w:beforeLines="50" w:line="240" w:lineRule="auto"/>
            <w:jc w:val="center"/>
          </w:pPr>
        </w:pPrChange>
      </w:pPr>
    </w:p>
    <w:p w14:paraId="1853FCE7">
      <w:pPr>
        <w:spacing w:before="162" w:beforeLines="50" w:line="240" w:lineRule="auto"/>
        <w:jc w:val="center"/>
        <w:rPr>
          <w:rFonts w:hint="eastAsia"/>
        </w:rPr>
      </w:pPr>
      <w:r>
        <w:rPr>
          <w:rFonts w:hint="eastAsia"/>
        </w:rPr>
        <w:drawing>
          <wp:inline distT="0" distB="0" distL="114300" distR="114300">
            <wp:extent cx="1080135" cy="1080135"/>
            <wp:effectExtent l="0" t="0" r="1905" b="1905"/>
            <wp:docPr id="57" name="图片 57"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39"/>
                    <pic:cNvPicPr>
                      <a:picLocks noChangeAspect="1"/>
                    </pic:cNvPicPr>
                  </pic:nvPicPr>
                  <pic:blipFill>
                    <a:blip r:embed="rId37"/>
                    <a:stretch>
                      <a:fillRect/>
                    </a:stretch>
                  </pic:blipFill>
                  <pic:spPr>
                    <a:xfrm>
                      <a:off x="0" y="0"/>
                      <a:ext cx="1080135" cy="1080135"/>
                    </a:xfrm>
                    <a:prstGeom prst="rect">
                      <a:avLst/>
                    </a:prstGeom>
                  </pic:spPr>
                </pic:pic>
              </a:graphicData>
            </a:graphic>
          </wp:inline>
        </w:drawing>
      </w:r>
      <w:r>
        <w:rPr>
          <w:rFonts w:hint="eastAsia"/>
        </w:rPr>
        <w:drawing>
          <wp:inline distT="0" distB="0" distL="114300" distR="114300">
            <wp:extent cx="1080135" cy="1080135"/>
            <wp:effectExtent l="0" t="0" r="1905" b="1905"/>
            <wp:docPr id="61" name="图片 6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0"/>
                    <pic:cNvPicPr>
                      <a:picLocks noChangeAspect="1"/>
                    </pic:cNvPicPr>
                  </pic:nvPicPr>
                  <pic:blipFill>
                    <a:blip r:embed="rId38"/>
                    <a:stretch>
                      <a:fillRect/>
                    </a:stretch>
                  </pic:blipFill>
                  <pic:spPr>
                    <a:xfrm>
                      <a:off x="0" y="0"/>
                      <a:ext cx="1080135" cy="1080135"/>
                    </a:xfrm>
                    <a:prstGeom prst="rect">
                      <a:avLst/>
                    </a:prstGeom>
                  </pic:spPr>
                </pic:pic>
              </a:graphicData>
            </a:graphic>
          </wp:inline>
        </w:drawing>
      </w:r>
      <w:r>
        <w:rPr>
          <w:rFonts w:hint="eastAsia"/>
        </w:rPr>
        <w:drawing>
          <wp:inline distT="0" distB="0" distL="114300" distR="114300">
            <wp:extent cx="1080135" cy="1080135"/>
            <wp:effectExtent l="0" t="0" r="1905" b="1905"/>
            <wp:docPr id="62" name="图片 62"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66"/>
                    <pic:cNvPicPr>
                      <a:picLocks noChangeAspect="1"/>
                    </pic:cNvPicPr>
                  </pic:nvPicPr>
                  <pic:blipFill>
                    <a:blip r:embed="rId39"/>
                    <a:stretch>
                      <a:fillRect/>
                    </a:stretch>
                  </pic:blipFill>
                  <pic:spPr>
                    <a:xfrm>
                      <a:off x="0" y="0"/>
                      <a:ext cx="1080135" cy="1080135"/>
                    </a:xfrm>
                    <a:prstGeom prst="rect">
                      <a:avLst/>
                    </a:prstGeom>
                  </pic:spPr>
                </pic:pic>
              </a:graphicData>
            </a:graphic>
          </wp:inline>
        </w:drawing>
      </w:r>
    </w:p>
    <w:p w14:paraId="13404810">
      <w:pPr>
        <w:spacing w:line="240" w:lineRule="auto"/>
        <w:jc w:val="center"/>
      </w:pPr>
      <w:r>
        <w:drawing>
          <wp:inline distT="0" distB="0" distL="114300" distR="114300">
            <wp:extent cx="1080135" cy="1080135"/>
            <wp:effectExtent l="0" t="0" r="1905" b="1905"/>
            <wp:docPr id="63" name="图片 63"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04"/>
                    <pic:cNvPicPr>
                      <a:picLocks noChangeAspect="1"/>
                    </pic:cNvPicPr>
                  </pic:nvPicPr>
                  <pic:blipFill>
                    <a:blip r:embed="rId40"/>
                    <a:stretch>
                      <a:fillRect/>
                    </a:stretch>
                  </pic:blipFill>
                  <pic:spPr>
                    <a:xfrm>
                      <a:off x="0" y="0"/>
                      <a:ext cx="1080135" cy="1080135"/>
                    </a:xfrm>
                    <a:prstGeom prst="rect">
                      <a:avLst/>
                    </a:prstGeom>
                  </pic:spPr>
                </pic:pic>
              </a:graphicData>
            </a:graphic>
          </wp:inline>
        </w:drawing>
      </w:r>
      <w:r>
        <w:drawing>
          <wp:inline distT="0" distB="0" distL="114300" distR="114300">
            <wp:extent cx="1080135" cy="1080135"/>
            <wp:effectExtent l="0" t="0" r="1905" b="1905"/>
            <wp:docPr id="64" name="图片 64" descr="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34"/>
                    <pic:cNvPicPr>
                      <a:picLocks noChangeAspect="1"/>
                    </pic:cNvPicPr>
                  </pic:nvPicPr>
                  <pic:blipFill>
                    <a:blip r:embed="rId41"/>
                    <a:stretch>
                      <a:fillRect/>
                    </a:stretch>
                  </pic:blipFill>
                  <pic:spPr>
                    <a:xfrm>
                      <a:off x="0" y="0"/>
                      <a:ext cx="1080135" cy="1080135"/>
                    </a:xfrm>
                    <a:prstGeom prst="rect">
                      <a:avLst/>
                    </a:prstGeom>
                  </pic:spPr>
                </pic:pic>
              </a:graphicData>
            </a:graphic>
          </wp:inline>
        </w:drawing>
      </w:r>
      <w:r>
        <w:drawing>
          <wp:inline distT="0" distB="0" distL="114300" distR="114300">
            <wp:extent cx="1080135" cy="1080135"/>
            <wp:effectExtent l="0" t="0" r="1905" b="1905"/>
            <wp:docPr id="65" name="图片 65" descr="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86"/>
                    <pic:cNvPicPr>
                      <a:picLocks noChangeAspect="1"/>
                    </pic:cNvPicPr>
                  </pic:nvPicPr>
                  <pic:blipFill>
                    <a:blip r:embed="rId42"/>
                    <a:stretch>
                      <a:fillRect/>
                    </a:stretch>
                  </pic:blipFill>
                  <pic:spPr>
                    <a:xfrm>
                      <a:off x="0" y="0"/>
                      <a:ext cx="1080135" cy="1080135"/>
                    </a:xfrm>
                    <a:prstGeom prst="rect">
                      <a:avLst/>
                    </a:prstGeom>
                  </pic:spPr>
                </pic:pic>
              </a:graphicData>
            </a:graphic>
          </wp:inline>
        </w:drawing>
      </w:r>
    </w:p>
    <w:p w14:paraId="36D1E9B9">
      <w:pPr>
        <w:spacing w:line="240" w:lineRule="auto"/>
        <w:jc w:val="center"/>
      </w:pPr>
      <w:r>
        <mc:AlternateContent>
          <mc:Choice Requires="wps">
            <w:drawing>
              <wp:anchor distT="0" distB="0" distL="114300" distR="114300" simplePos="0" relativeHeight="251661312" behindDoc="0" locked="0" layoutInCell="1" allowOverlap="1">
                <wp:simplePos x="0" y="0"/>
                <wp:positionH relativeFrom="column">
                  <wp:posOffset>3800475</wp:posOffset>
                </wp:positionH>
                <wp:positionV relativeFrom="paragraph">
                  <wp:posOffset>334645</wp:posOffset>
                </wp:positionV>
                <wp:extent cx="379730" cy="327025"/>
                <wp:effectExtent l="12700" t="12700" r="19050" b="26035"/>
                <wp:wrapNone/>
                <wp:docPr id="72" name="矩形 72"/>
                <wp:cNvGraphicFramePr/>
                <a:graphic xmlns:a="http://schemas.openxmlformats.org/drawingml/2006/main">
                  <a:graphicData uri="http://schemas.microsoft.com/office/word/2010/wordprocessingShape">
                    <wps:wsp>
                      <wps:cNvSpPr/>
                      <wps:spPr>
                        <a:xfrm flipV="1">
                          <a:off x="0" y="0"/>
                          <a:ext cx="379730" cy="32702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flip:y;margin-left:299.25pt;margin-top:26.35pt;height:25.75pt;width:29.9pt;z-index:251661312;v-text-anchor:middle;mso-width-relative:page;mso-height-relative:page;" filled="f" stroked="t" coordsize="21600,21600" o:gfxdata="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alV+32QAAAAoBAAAPAAAAAAAAAAEAIAAAACIAAABkcnMvZG93bnJldi54bWxQSwEC&#10;FAAUAAAACACHTuJAWZid9WUCAAC/BAAADgAAAAAAAAABACAAAAAoAQAAZHJzL2Uyb0RvYy54bWxQ&#10;SwUGAAAAAAYABgBZAQAA/wUAAAAA&#10;">
                <v:fill on="f" focussize="0,0"/>
                <v:stroke weight="2pt" color="#FF0000 [2404]" joinstyle="round"/>
                <v:imagedata o:title=""/>
                <o:lock v:ext="edit" aspectratio="f"/>
              </v:rect>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2022475</wp:posOffset>
                </wp:positionH>
                <wp:positionV relativeFrom="paragraph">
                  <wp:posOffset>665480</wp:posOffset>
                </wp:positionV>
                <wp:extent cx="334010" cy="358775"/>
                <wp:effectExtent l="12700" t="12700" r="19050" b="24765"/>
                <wp:wrapNone/>
                <wp:docPr id="71" name="矩形 71"/>
                <wp:cNvGraphicFramePr/>
                <a:graphic xmlns:a="http://schemas.openxmlformats.org/drawingml/2006/main">
                  <a:graphicData uri="http://schemas.microsoft.com/office/word/2010/wordprocessingShape">
                    <wps:wsp>
                      <wps:cNvSpPr/>
                      <wps:spPr>
                        <a:xfrm>
                          <a:off x="4580255" y="9302750"/>
                          <a:ext cx="334010" cy="35877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9.25pt;margin-top:52.4pt;height:28.25pt;width:26.3pt;z-index:251660288;v-text-anchor:middle;mso-width-relative:page;mso-height-relative:page;" filled="f" stroked="t" coordsize="21600,21600" o:gfxdata="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N37gd2QAAAAsBAAAPAAAAAAAAAAEAIAAAACIAAABkcnMvZG93bnJldi54&#10;bWxQSwECFAAUAAAACACHTuJA7l0F4msCAADBBAAADgAAAAAAAAABACAAAAAoAQAAZHJzL2Uyb0Rv&#10;Yy54bWxQSwUGAAAAAAYABgBZAQAABQYAAAAA&#10;">
                <v:fill on="f" focussize="0,0"/>
                <v:stroke weight="2pt" color="#FF0000 [2404]" joinstyle="round"/>
                <v:imagedata o:title=""/>
                <o:lock v:ext="edit" aspectratio="f"/>
              </v:rect>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2912110</wp:posOffset>
                </wp:positionH>
                <wp:positionV relativeFrom="paragraph">
                  <wp:posOffset>127000</wp:posOffset>
                </wp:positionV>
                <wp:extent cx="387985" cy="312420"/>
                <wp:effectExtent l="12700" t="12700" r="26035" b="25400"/>
                <wp:wrapNone/>
                <wp:docPr id="73" name="矩形 73"/>
                <wp:cNvGraphicFramePr/>
                <a:graphic xmlns:a="http://schemas.openxmlformats.org/drawingml/2006/main">
                  <a:graphicData uri="http://schemas.microsoft.com/office/word/2010/wordprocessingShape">
                    <wps:wsp>
                      <wps:cNvSpPr/>
                      <wps:spPr>
                        <a:xfrm>
                          <a:off x="0" y="0"/>
                          <a:ext cx="387985" cy="31242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9.3pt;margin-top:10pt;height:24.6pt;width:30.55pt;z-index:251662336;v-text-anchor:middle;mso-width-relative:page;mso-height-relative:page;" filled="f" stroked="t" coordsize="21600,21600" o:gfxdata="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PPU1pNgAAAAJAQAADwAAAAAAAAABACAAAAAiAAAAZHJzL2Rvd25yZXYueG1sUEsBAhQAFAAA&#10;AAgAh07iQNAvRwJhAgAAtQQAAA4AAAAAAAAAAQAgAAAAJwEAAGRycy9lMm9Eb2MueG1sUEsFBgAA&#10;AAAGAAYAWQEAAPoFAAAAAA==&#10;">
                <v:fill on="f" focussize="0,0"/>
                <v:stroke weight="2pt" color="#FF0000 [2404]" joinstyle="round"/>
                <v:imagedata o:title=""/>
                <o:lock v:ext="edit" aspectratio="f"/>
              </v:rect>
            </w:pict>
          </mc:Fallback>
        </mc:AlternateContent>
      </w:r>
      <w:del w:id="688" w:author="四季雨" w:date="2024-11-23T00:03:01Z">
        <w:r>
          <w:rPr/>
          <w:drawing>
            <wp:inline distT="0" distB="0" distL="0" distR="0">
              <wp:extent cx="1080135" cy="1080135"/>
              <wp:effectExtent l="0" t="0" r="1905" b="1905"/>
              <wp:docPr id="66" name="图片 61" descr="00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1" descr="000101"/>
                      <pic:cNvPicPr>
                        <a:picLocks noChangeAspect="1"/>
                      </pic:cNvPicPr>
                    </pic:nvPicPr>
                    <pic:blipFill>
                      <a:blip r:embed="rId43" cstate="print"/>
                      <a:srcRect/>
                      <a:stretch>
                        <a:fillRect/>
                      </a:stretch>
                    </pic:blipFill>
                    <pic:spPr>
                      <a:xfrm>
                        <a:off x="0" y="0"/>
                        <a:ext cx="1080135" cy="1080135"/>
                      </a:xfrm>
                      <a:prstGeom prst="rect">
                        <a:avLst/>
                      </a:prstGeom>
                    </pic:spPr>
                  </pic:pic>
                </a:graphicData>
              </a:graphic>
            </wp:inline>
          </w:drawing>
        </w:r>
      </w:del>
      <w:ins w:id="690" w:author="四季雨" w:date="2024-11-23T00:03:01Z">
        <w:r>
          <w:rPr/>
          <w:drawing>
            <wp:inline distT="0" distB="0" distL="0" distR="0">
              <wp:extent cx="1080135" cy="1080135"/>
              <wp:effectExtent l="0" t="0" r="1905" b="1905"/>
              <wp:docPr id="8" name="图片 61" descr="00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1" descr="000101"/>
                      <pic:cNvPicPr>
                        <a:picLocks noChangeAspect="1"/>
                      </pic:cNvPicPr>
                    </pic:nvPicPr>
                    <pic:blipFill>
                      <a:blip r:embed="rId43" cstate="print"/>
                      <a:srcRect/>
                      <a:stretch>
                        <a:fillRect/>
                      </a:stretch>
                    </pic:blipFill>
                    <pic:spPr>
                      <a:xfrm>
                        <a:off x="0" y="0"/>
                        <a:ext cx="1080135" cy="1080135"/>
                      </a:xfrm>
                      <a:prstGeom prst="rect">
                        <a:avLst/>
                      </a:prstGeom>
                    </pic:spPr>
                  </pic:pic>
                </a:graphicData>
              </a:graphic>
            </wp:inline>
          </w:drawing>
        </w:r>
      </w:ins>
      <w:r>
        <w:drawing>
          <wp:inline distT="0" distB="0" distL="0" distR="0">
            <wp:extent cx="1080135" cy="1080135"/>
            <wp:effectExtent l="0" t="0" r="1905" b="1905"/>
            <wp:docPr id="67" name="图片 60" descr="00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0" descr="005664"/>
                    <pic:cNvPicPr>
                      <a:picLocks noChangeAspect="1"/>
                    </pic:cNvPicPr>
                  </pic:nvPicPr>
                  <pic:blipFill>
                    <a:blip r:embed="rId44" cstate="print"/>
                    <a:srcRect/>
                    <a:stretch>
                      <a:fillRect/>
                    </a:stretch>
                  </pic:blipFill>
                  <pic:spPr>
                    <a:xfrm>
                      <a:off x="0" y="0"/>
                      <a:ext cx="1080135" cy="1080135"/>
                    </a:xfrm>
                    <a:prstGeom prst="rect">
                      <a:avLst/>
                    </a:prstGeom>
                  </pic:spPr>
                </pic:pic>
              </a:graphicData>
            </a:graphic>
          </wp:inline>
        </w:drawing>
      </w:r>
      <w:ins w:id="692" w:author="四季雨" w:date="2024-11-23T00:03:16Z">
        <w:r>
          <w:rPr/>
          <w:drawing>
            <wp:inline distT="0" distB="0" distL="0" distR="0">
              <wp:extent cx="1080135" cy="1080135"/>
              <wp:effectExtent l="0" t="0" r="1905" b="1905"/>
              <wp:docPr id="9" name="图片 64" descr="0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4" descr="071200"/>
                      <pic:cNvPicPr>
                        <a:picLocks noChangeAspect="1"/>
                      </pic:cNvPicPr>
                    </pic:nvPicPr>
                    <pic:blipFill>
                      <a:blip r:embed="rId45" cstate="print"/>
                      <a:srcRect/>
                      <a:stretch>
                        <a:fillRect/>
                      </a:stretch>
                    </pic:blipFill>
                    <pic:spPr>
                      <a:xfrm>
                        <a:off x="0" y="0"/>
                        <a:ext cx="1080135" cy="1080135"/>
                      </a:xfrm>
                      <a:prstGeom prst="rect">
                        <a:avLst/>
                      </a:prstGeom>
                    </pic:spPr>
                  </pic:pic>
                </a:graphicData>
              </a:graphic>
            </wp:inline>
          </w:drawing>
        </w:r>
      </w:ins>
      <w:del w:id="694" w:author="四季雨" w:date="2024-11-23T00:03:14Z">
        <w:r>
          <w:rPr/>
          <w:drawing>
            <wp:inline distT="0" distB="0" distL="0" distR="0">
              <wp:extent cx="1080135" cy="1080135"/>
              <wp:effectExtent l="0" t="0" r="1905" b="1905"/>
              <wp:docPr id="68" name="图片 64" descr="0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4" descr="071200"/>
                      <pic:cNvPicPr>
                        <a:picLocks noChangeAspect="1"/>
                      </pic:cNvPicPr>
                    </pic:nvPicPr>
                    <pic:blipFill>
                      <a:blip r:embed="rId45" cstate="print"/>
                      <a:srcRect/>
                      <a:stretch>
                        <a:fillRect/>
                      </a:stretch>
                    </pic:blipFill>
                    <pic:spPr>
                      <a:xfrm>
                        <a:off x="0" y="0"/>
                        <a:ext cx="1080135" cy="1080135"/>
                      </a:xfrm>
                      <a:prstGeom prst="rect">
                        <a:avLst/>
                      </a:prstGeom>
                    </pic:spPr>
                  </pic:pic>
                </a:graphicData>
              </a:graphic>
            </wp:inline>
          </w:drawing>
        </w:r>
      </w:del>
    </w:p>
    <w:p w14:paraId="61291194">
      <w:pPr>
        <w:spacing w:line="240" w:lineRule="auto"/>
        <w:jc w:val="center"/>
        <w:rPr>
          <w:rFonts w:hint="eastAsia"/>
        </w:rPr>
      </w:pPr>
      <w:r>
        <w:rPr>
          <w:rFonts w:hint="default"/>
        </w:rPr>
        <w:t>Fig5.The first row is from the real image of Faces-HQ, the second row is from the generated image of Faces-HQ, and the third row is from the generated image of Wang dataset.</w:t>
      </w:r>
    </w:p>
    <w:p w14:paraId="19181C4C">
      <w:pPr>
        <w:spacing w:before="162" w:beforeLines="50" w:after="162" w:afterLines="50"/>
        <w:outlineLvl w:val="9"/>
        <w:rPr>
          <w:ins w:id="696" w:author="四季雨" w:date="2024-11-23T00:05:53Z"/>
          <w:rFonts w:hint="default" w:ascii="Times New Roman" w:hAnsi="Times New Roman" w:cs="Times New Roman"/>
          <w:b/>
          <w:bCs/>
          <w:sz w:val="21"/>
          <w:szCs w:val="21"/>
          <w:lang w:val="en-US" w:eastAsia="zh-CN"/>
        </w:rPr>
      </w:pPr>
    </w:p>
    <w:p w14:paraId="774AD846">
      <w:pPr>
        <w:spacing w:before="162" w:beforeLines="50" w:after="162" w:afterLines="50"/>
        <w:outlineLvl w:val="9"/>
        <w:rPr>
          <w:ins w:id="697" w:author="四季雨" w:date="2024-11-23T00:05:46Z"/>
          <w:rFonts w:hint="default" w:ascii="Times New Roman" w:hAnsi="Times New Roman" w:cs="Times New Roman"/>
          <w:b/>
          <w:bCs/>
          <w:sz w:val="21"/>
          <w:szCs w:val="21"/>
          <w:lang w:val="en-US" w:eastAsia="zh-CN"/>
        </w:rPr>
        <w:sectPr>
          <w:footnotePr>
            <w:pos w:val="beneathText"/>
            <w:numFmt w:val="decimal"/>
          </w:footnotePr>
          <w:type w:val="continuous"/>
          <w:pgSz w:w="11906" w:h="16838"/>
          <w:pgMar w:top="1134" w:right="850" w:bottom="850" w:left="850" w:header="567" w:footer="567" w:gutter="0"/>
          <w:pgNumType w:fmt="decimal" w:start="1"/>
          <w:cols w:space="425" w:num="1"/>
          <w:docGrid w:type="linesAndChars" w:linePitch="322" w:charSpace="460"/>
        </w:sectPr>
      </w:pPr>
    </w:p>
    <w:p w14:paraId="6EC1A2CC">
      <w:pPr>
        <w:spacing w:before="162" w:beforeLines="50" w:after="162" w:afterLines="50"/>
        <w:outlineLvl w:val="9"/>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3</w:t>
      </w:r>
      <w:r>
        <w:rPr>
          <w:rFonts w:hint="default" w:ascii="Times New Roman" w:hAnsi="Times New Roman" w:cs="Times New Roman"/>
          <w:b/>
          <w:bCs/>
          <w:sz w:val="21"/>
          <w:szCs w:val="21"/>
        </w:rPr>
        <w:t>.4</w:t>
      </w:r>
      <w:r>
        <w:rPr>
          <w:rFonts w:hint="default" w:ascii="Times New Roman" w:hAnsi="Times New Roman" w:cs="Times New Roman"/>
          <w:b/>
          <w:bCs/>
          <w:sz w:val="21"/>
          <w:szCs w:val="21"/>
          <w:lang w:val="en-US" w:eastAsia="zh-CN"/>
        </w:rPr>
        <w:t xml:space="preserve"> </w:t>
      </w:r>
      <w:r>
        <w:rPr>
          <w:rFonts w:hint="default" w:ascii="Times New Roman" w:hAnsi="Times New Roman" w:cs="Times New Roman"/>
          <w:b/>
          <w:bCs/>
          <w:sz w:val="21"/>
          <w:szCs w:val="21"/>
        </w:rPr>
        <w:t xml:space="preserve">Ablation </w:t>
      </w:r>
      <w:r>
        <w:rPr>
          <w:rFonts w:hint="default" w:ascii="Times New Roman" w:hAnsi="Times New Roman" w:cs="Times New Roman"/>
          <w:b/>
          <w:bCs/>
          <w:sz w:val="21"/>
          <w:szCs w:val="21"/>
          <w:lang w:val="en-US" w:eastAsia="zh-CN"/>
        </w:rPr>
        <w:t>experiments</w:t>
      </w:r>
    </w:p>
    <w:p w14:paraId="039A68FB">
      <w:pPr>
        <w:rPr>
          <w:rFonts w:hint="eastAsia"/>
          <w:sz w:val="20"/>
          <w:rPrChange w:id="698" w:author="四季雨" w:date="2024-11-22T23:32:31Z">
            <w:rPr>
              <w:rFonts w:hint="eastAsia"/>
            </w:rPr>
          </w:rPrChange>
        </w:rPr>
      </w:pPr>
      <w:r>
        <w:rPr>
          <w:rFonts w:hint="eastAsia"/>
          <w:sz w:val="20"/>
          <w:lang w:val="en-US" w:eastAsia="zh-CN"/>
          <w:rPrChange w:id="699" w:author="四季雨" w:date="2024-11-22T23:32:31Z">
            <w:rPr>
              <w:rFonts w:hint="eastAsia"/>
              <w:lang w:val="en-US" w:eastAsia="zh-CN"/>
            </w:rPr>
          </w:rPrChange>
        </w:rPr>
        <w:t>T</w:t>
      </w:r>
      <w:r>
        <w:rPr>
          <w:rFonts w:hint="eastAsia"/>
          <w:sz w:val="20"/>
          <w:lang w:eastAsia="zh-CN"/>
          <w:rPrChange w:id="700" w:author="四季雨" w:date="2024-11-22T23:32:31Z">
            <w:rPr>
              <w:rFonts w:hint="eastAsia"/>
              <w:lang w:eastAsia="zh-CN"/>
            </w:rPr>
          </w:rPrChange>
        </w:rPr>
        <w:t xml:space="preserve">his thesis </w:t>
      </w:r>
      <w:r>
        <w:rPr>
          <w:rFonts w:hint="eastAsia"/>
          <w:sz w:val="20"/>
          <w:rPrChange w:id="701" w:author="四季雨" w:date="2024-11-22T23:32:31Z">
            <w:rPr>
              <w:rFonts w:hint="eastAsia"/>
            </w:rPr>
          </w:rPrChange>
        </w:rPr>
        <w:t xml:space="preserve">explores the role of MaxSel </w:t>
      </w:r>
      <w:r>
        <w:rPr>
          <w:rFonts w:hint="eastAsia"/>
          <w:sz w:val="20"/>
          <w:lang w:val="en-US" w:eastAsia="zh-CN"/>
          <w:rPrChange w:id="702" w:author="四季雨" w:date="2024-11-22T23:32:31Z">
            <w:rPr>
              <w:rFonts w:hint="eastAsia"/>
              <w:lang w:val="en-US" w:eastAsia="zh-CN"/>
            </w:rPr>
          </w:rPrChange>
        </w:rPr>
        <w:t xml:space="preserve">filtering </w:t>
      </w:r>
      <w:r>
        <w:rPr>
          <w:rFonts w:hint="eastAsia"/>
          <w:sz w:val="20"/>
          <w:rPrChange w:id="703" w:author="四季雨" w:date="2024-11-22T23:32:31Z">
            <w:rPr>
              <w:rFonts w:hint="eastAsia"/>
            </w:rPr>
          </w:rPrChange>
        </w:rPr>
        <w:t xml:space="preserve">and MA Block through ablation experiments. </w:t>
      </w:r>
      <w:r>
        <w:rPr>
          <w:rFonts w:hint="eastAsia"/>
          <w:sz w:val="20"/>
          <w:lang w:val="en-US" w:eastAsia="zh-CN"/>
          <w:rPrChange w:id="704" w:author="四季雨" w:date="2024-11-22T23:32:31Z">
            <w:rPr>
              <w:rFonts w:hint="eastAsia"/>
              <w:lang w:val="en-US" w:eastAsia="zh-CN"/>
            </w:rPr>
          </w:rPrChange>
        </w:rPr>
        <w:t xml:space="preserve">The modular ablation </w:t>
      </w:r>
      <w:r>
        <w:rPr>
          <w:rFonts w:hint="eastAsia"/>
          <w:sz w:val="20"/>
          <w:rPrChange w:id="705" w:author="四季雨" w:date="2024-11-22T23:32:31Z">
            <w:rPr>
              <w:rFonts w:hint="eastAsia"/>
            </w:rPr>
          </w:rPrChange>
        </w:rPr>
        <w:t xml:space="preserve">experiments use ResNet as a benchmark for </w:t>
      </w:r>
      <w:r>
        <w:rPr>
          <w:rFonts w:hint="eastAsia"/>
          <w:sz w:val="20"/>
          <w:lang w:val="en-US" w:eastAsia="zh-CN"/>
          <w:rPrChange w:id="706" w:author="四季雨" w:date="2024-11-22T23:32:31Z">
            <w:rPr>
              <w:rFonts w:hint="eastAsia"/>
              <w:lang w:val="en-US" w:eastAsia="zh-CN"/>
            </w:rPr>
          </w:rPrChange>
        </w:rPr>
        <w:t>comparison</w:t>
      </w:r>
      <w:r>
        <w:rPr>
          <w:rFonts w:hint="eastAsia"/>
          <w:sz w:val="20"/>
          <w:lang w:eastAsia="zh-CN"/>
          <w:rPrChange w:id="707" w:author="四季雨" w:date="2024-11-22T23:32:31Z">
            <w:rPr>
              <w:rFonts w:hint="eastAsia"/>
              <w:lang w:eastAsia="zh-CN"/>
            </w:rPr>
          </w:rPrChange>
        </w:rPr>
        <w:t xml:space="preserve">. </w:t>
      </w:r>
      <w:r>
        <w:rPr>
          <w:rFonts w:hint="default"/>
          <w:sz w:val="20"/>
          <w:lang w:val="en-US" w:eastAsia="zh-CN"/>
          <w:rPrChange w:id="708" w:author="四季雨" w:date="2024-11-22T23:32:31Z">
            <w:rPr>
              <w:rFonts w:hint="default"/>
              <w:lang w:val="en-US" w:eastAsia="zh-CN"/>
            </w:rPr>
          </w:rPrChange>
        </w:rPr>
        <w:t>‘</w:t>
      </w:r>
      <w:r>
        <w:rPr>
          <w:rFonts w:hint="eastAsia"/>
          <w:sz w:val="20"/>
          <w:rPrChange w:id="709" w:author="四季雨" w:date="2024-11-22T23:32:31Z">
            <w:rPr>
              <w:rFonts w:hint="eastAsia"/>
            </w:rPr>
          </w:rPrChange>
        </w:rPr>
        <w:t>ResNet</w:t>
      </w:r>
      <w:r>
        <w:rPr>
          <w:rFonts w:hint="default"/>
          <w:sz w:val="20"/>
          <w:lang w:val="en-US" w:eastAsia="zh-CN"/>
          <w:rPrChange w:id="710" w:author="四季雨" w:date="2024-11-22T23:32:31Z">
            <w:rPr>
              <w:rFonts w:hint="default"/>
              <w:lang w:val="en-US" w:eastAsia="zh-CN"/>
            </w:rPr>
          </w:rPrChange>
        </w:rPr>
        <w:t>’</w:t>
      </w:r>
      <w:r>
        <w:rPr>
          <w:rFonts w:hint="eastAsia"/>
          <w:sz w:val="20"/>
          <w:rPrChange w:id="711" w:author="四季雨" w:date="2024-11-22T23:32:31Z">
            <w:rPr>
              <w:rFonts w:hint="eastAsia"/>
            </w:rPr>
          </w:rPrChange>
        </w:rPr>
        <w:t xml:space="preserve"> takes </w:t>
      </w:r>
      <w:r>
        <w:rPr>
          <w:rFonts w:hint="eastAsia"/>
          <w:sz w:val="20"/>
          <w:lang w:val="en-US" w:eastAsia="zh-CN"/>
          <w:rPrChange w:id="712" w:author="四季雨" w:date="2024-11-22T23:32:31Z">
            <w:rPr>
              <w:rFonts w:hint="eastAsia"/>
              <w:lang w:val="en-US" w:eastAsia="zh-CN"/>
            </w:rPr>
          </w:rPrChange>
        </w:rPr>
        <w:t xml:space="preserve">the unfiltered </w:t>
      </w:r>
      <w:r>
        <w:rPr>
          <w:rFonts w:hint="eastAsia"/>
          <w:sz w:val="20"/>
          <w:rPrChange w:id="713" w:author="四季雨" w:date="2024-11-22T23:32:31Z">
            <w:rPr>
              <w:rFonts w:hint="eastAsia"/>
            </w:rPr>
          </w:rPrChange>
        </w:rPr>
        <w:t>image as the input to ResNet</w:t>
      </w:r>
      <w:r>
        <w:rPr>
          <w:rFonts w:hint="eastAsia"/>
          <w:sz w:val="20"/>
          <w:lang w:val="en-US" w:eastAsia="zh-CN"/>
          <w:rPrChange w:id="714" w:author="四季雨" w:date="2024-11-22T23:32:31Z">
            <w:rPr>
              <w:rFonts w:hint="eastAsia"/>
              <w:lang w:val="en-US" w:eastAsia="zh-CN"/>
            </w:rPr>
          </w:rPrChange>
        </w:rPr>
        <w:t>.</w:t>
      </w:r>
      <w:r>
        <w:rPr>
          <w:rFonts w:hint="eastAsia"/>
          <w:sz w:val="20"/>
          <w:rPrChange w:id="715" w:author="四季雨" w:date="2024-11-22T23:32:31Z">
            <w:rPr>
              <w:rFonts w:hint="eastAsia"/>
            </w:rPr>
          </w:rPrChange>
        </w:rPr>
        <w:t xml:space="preserve"> </w:t>
      </w:r>
      <w:r>
        <w:rPr>
          <w:rFonts w:hint="default"/>
          <w:sz w:val="20"/>
          <w:lang w:val="en-US" w:eastAsia="zh-CN"/>
          <w:rPrChange w:id="716" w:author="四季雨" w:date="2024-11-22T23:32:31Z">
            <w:rPr>
              <w:rFonts w:hint="default"/>
              <w:lang w:val="en-US" w:eastAsia="zh-CN"/>
            </w:rPr>
          </w:rPrChange>
        </w:rPr>
        <w:t>‘</w:t>
      </w:r>
      <w:r>
        <w:rPr>
          <w:rFonts w:hint="eastAsia"/>
          <w:sz w:val="20"/>
          <w:rPrChange w:id="717" w:author="四季雨" w:date="2024-11-22T23:32:31Z">
            <w:rPr>
              <w:rFonts w:hint="eastAsia"/>
            </w:rPr>
          </w:rPrChange>
        </w:rPr>
        <w:t>MResNet</w:t>
      </w:r>
      <w:r>
        <w:rPr>
          <w:rFonts w:hint="default"/>
          <w:sz w:val="20"/>
          <w:lang w:val="en-US" w:eastAsia="zh-CN"/>
          <w:rPrChange w:id="718" w:author="四季雨" w:date="2024-11-22T23:32:31Z">
            <w:rPr>
              <w:rFonts w:hint="default"/>
              <w:lang w:val="en-US" w:eastAsia="zh-CN"/>
            </w:rPr>
          </w:rPrChange>
        </w:rPr>
        <w:t>’</w:t>
      </w:r>
      <w:r>
        <w:rPr>
          <w:rFonts w:hint="eastAsia"/>
          <w:sz w:val="20"/>
          <w:rPrChange w:id="719" w:author="四季雨" w:date="2024-11-22T23:32:31Z">
            <w:rPr>
              <w:rFonts w:hint="eastAsia"/>
            </w:rPr>
          </w:rPrChange>
        </w:rPr>
        <w:t xml:space="preserve"> takes the unfiltered image as the input to MResNet</w:t>
      </w:r>
      <w:r>
        <w:rPr>
          <w:rFonts w:hint="eastAsia"/>
          <w:sz w:val="20"/>
          <w:lang w:val="en-US" w:eastAsia="zh-CN"/>
          <w:rPrChange w:id="720" w:author="四季雨" w:date="2024-11-22T23:32:31Z">
            <w:rPr>
              <w:rFonts w:hint="eastAsia"/>
              <w:lang w:val="en-US" w:eastAsia="zh-CN"/>
            </w:rPr>
          </w:rPrChange>
        </w:rPr>
        <w:t>, which</w:t>
      </w:r>
      <w:r>
        <w:rPr>
          <w:rFonts w:hint="eastAsia"/>
          <w:sz w:val="20"/>
          <w:rPrChange w:id="721" w:author="四季雨" w:date="2024-11-22T23:32:31Z">
            <w:rPr>
              <w:rFonts w:hint="eastAsia"/>
            </w:rPr>
          </w:rPrChange>
        </w:rPr>
        <w:t xml:space="preserve"> explores the role of MaxSel</w:t>
      </w:r>
      <w:r>
        <w:rPr>
          <w:rFonts w:hint="eastAsia"/>
          <w:sz w:val="20"/>
          <w:lang w:val="en-US" w:eastAsia="zh-CN"/>
          <w:rPrChange w:id="722" w:author="四季雨" w:date="2024-11-22T23:32:31Z">
            <w:rPr>
              <w:rFonts w:hint="eastAsia"/>
              <w:lang w:val="en-US" w:eastAsia="zh-CN"/>
            </w:rPr>
          </w:rPrChange>
        </w:rPr>
        <w:t>.</w:t>
      </w:r>
      <w:r>
        <w:rPr>
          <w:rFonts w:hint="eastAsia"/>
          <w:sz w:val="20"/>
          <w:rPrChange w:id="723" w:author="四季雨" w:date="2024-11-22T23:32:31Z">
            <w:rPr>
              <w:rFonts w:hint="eastAsia"/>
            </w:rPr>
          </w:rPrChange>
        </w:rPr>
        <w:t xml:space="preserve"> </w:t>
      </w:r>
      <w:r>
        <w:rPr>
          <w:rFonts w:hint="default"/>
          <w:sz w:val="20"/>
          <w:lang w:val="en-US" w:eastAsia="zh-CN"/>
          <w:rPrChange w:id="724" w:author="四季雨" w:date="2024-11-22T23:32:31Z">
            <w:rPr>
              <w:rFonts w:hint="default"/>
              <w:lang w:val="en-US" w:eastAsia="zh-CN"/>
            </w:rPr>
          </w:rPrChange>
        </w:rPr>
        <w:t>‘</w:t>
      </w:r>
      <w:r>
        <w:rPr>
          <w:rFonts w:hint="eastAsia"/>
          <w:sz w:val="20"/>
          <w:rPrChange w:id="725" w:author="四季雨" w:date="2024-11-22T23:32:31Z">
            <w:rPr>
              <w:rFonts w:hint="eastAsia"/>
            </w:rPr>
          </w:rPrChange>
        </w:rPr>
        <w:t>MSel</w:t>
      </w:r>
      <w:r>
        <w:rPr>
          <w:rFonts w:hint="default"/>
          <w:sz w:val="20"/>
          <w:lang w:val="en-US" w:eastAsia="zh-CN"/>
          <w:rPrChange w:id="726" w:author="四季雨" w:date="2024-11-22T23:32:31Z">
            <w:rPr>
              <w:rFonts w:hint="default"/>
              <w:lang w:val="en-US" w:eastAsia="zh-CN"/>
            </w:rPr>
          </w:rPrChange>
        </w:rPr>
        <w:t>’</w:t>
      </w:r>
      <w:r>
        <w:rPr>
          <w:rFonts w:hint="eastAsia"/>
          <w:sz w:val="20"/>
          <w:rPrChange w:id="727" w:author="四季雨" w:date="2024-11-22T23:32:31Z">
            <w:rPr>
              <w:rFonts w:hint="eastAsia"/>
            </w:rPr>
          </w:rPrChange>
        </w:rPr>
        <w:t xml:space="preserve"> filters the image </w:t>
      </w:r>
      <w:r>
        <w:rPr>
          <w:rFonts w:hint="eastAsia"/>
          <w:sz w:val="20"/>
          <w:lang w:val="en-US" w:eastAsia="zh-CN"/>
          <w:rPrChange w:id="728" w:author="四季雨" w:date="2024-11-22T23:32:31Z">
            <w:rPr>
              <w:rFonts w:hint="eastAsia"/>
              <w:lang w:val="en-US" w:eastAsia="zh-CN"/>
            </w:rPr>
          </w:rPrChange>
        </w:rPr>
        <w:t xml:space="preserve">through </w:t>
      </w:r>
      <w:r>
        <w:rPr>
          <w:rFonts w:hint="eastAsia"/>
          <w:sz w:val="20"/>
          <w:rPrChange w:id="729" w:author="四季雨" w:date="2024-11-22T23:32:31Z">
            <w:rPr>
              <w:rFonts w:hint="eastAsia"/>
            </w:rPr>
          </w:rPrChange>
        </w:rPr>
        <w:t xml:space="preserve">MaxSel </w:t>
      </w:r>
      <w:r>
        <w:rPr>
          <w:rFonts w:hint="eastAsia"/>
          <w:sz w:val="20"/>
          <w:lang w:eastAsia="zh-CN"/>
          <w:rPrChange w:id="730" w:author="四季雨" w:date="2024-11-22T23:32:31Z">
            <w:rPr>
              <w:rFonts w:hint="eastAsia"/>
              <w:lang w:eastAsia="zh-CN"/>
            </w:rPr>
          </w:rPrChange>
        </w:rPr>
        <w:t xml:space="preserve">and </w:t>
      </w:r>
      <w:r>
        <w:rPr>
          <w:rFonts w:hint="eastAsia"/>
          <w:sz w:val="20"/>
          <w:rPrChange w:id="731" w:author="四季雨" w:date="2024-11-22T23:32:31Z">
            <w:rPr>
              <w:rFonts w:hint="eastAsia"/>
            </w:rPr>
          </w:rPrChange>
        </w:rPr>
        <w:t>uses it as input to ResNet to explore the role of MA Block.</w:t>
      </w:r>
    </w:p>
    <w:p w14:paraId="6170550E">
      <w:pPr>
        <w:spacing w:before="162" w:beforeLines="50" w:after="162" w:afterLines="50" w:line="240" w:lineRule="auto"/>
        <w:jc w:val="both"/>
        <w:outlineLvl w:val="9"/>
        <w:rPr>
          <w:ins w:id="732" w:author="四季雨" w:date="2024-11-23T00:07:42Z"/>
          <w:rFonts w:hint="default" w:ascii="Times New Roman" w:hAnsi="Times New Roman" w:cs="Times New Roman"/>
          <w:b/>
          <w:bCs/>
          <w:szCs w:val="18"/>
          <w:lang w:val="en-US" w:eastAsia="zh-CN"/>
        </w:rPr>
        <w:sectPr>
          <w:footnotePr>
            <w:pos w:val="beneathText"/>
            <w:numFmt w:val="decimal"/>
          </w:footnotePr>
          <w:type w:val="continuous"/>
          <w:pgSz w:w="11906" w:h="16838"/>
          <w:pgMar w:top="1134" w:right="850" w:bottom="850" w:left="850" w:header="567" w:footer="567" w:gutter="0"/>
          <w:pgNumType w:fmt="decimal" w:start="1"/>
          <w:cols w:equalWidth="0" w:num="2">
            <w:col w:w="4890" w:space="425"/>
            <w:col w:w="4890"/>
          </w:cols>
          <w:docGrid w:type="linesAndChars" w:linePitch="322" w:charSpace="460"/>
        </w:sectPr>
      </w:pPr>
    </w:p>
    <w:p w14:paraId="281C8387">
      <w:pPr>
        <w:spacing w:before="162" w:beforeLines="50" w:after="162" w:afterLines="50" w:line="240" w:lineRule="auto"/>
        <w:jc w:val="both"/>
        <w:outlineLvl w:val="9"/>
        <w:rPr>
          <w:del w:id="733" w:author="四季雨" w:date="2024-11-23T00:06:38Z"/>
          <w:rFonts w:ascii="Times New Roman" w:hAnsi="Times New Roman" w:cs="Times New Roman"/>
          <w:b/>
          <w:bCs/>
          <w:szCs w:val="18"/>
        </w:rPr>
      </w:pPr>
      <w:del w:id="734" w:author="四季雨" w:date="2024-11-23T00:06:38Z">
        <w:r>
          <w:rPr>
            <w:rFonts w:hint="default" w:ascii="Times New Roman" w:hAnsi="Times New Roman" w:cs="Times New Roman"/>
            <w:b/>
            <w:bCs/>
            <w:szCs w:val="18"/>
            <w:lang w:val="en-US" w:eastAsia="zh-CN"/>
          </w:rPr>
          <w:delText>3.</w:delText>
        </w:r>
      </w:del>
      <w:del w:id="735" w:author="四季雨" w:date="2024-11-23T00:06:38Z">
        <w:r>
          <w:rPr>
            <w:rFonts w:hint="default" w:ascii="Times New Roman" w:hAnsi="Times New Roman" w:cs="Times New Roman"/>
            <w:b/>
            <w:bCs/>
            <w:szCs w:val="18"/>
          </w:rPr>
          <w:delText>4.1</w:delText>
        </w:r>
      </w:del>
      <w:del w:id="736" w:author="四季雨" w:date="2024-11-23T00:06:38Z">
        <w:r>
          <w:rPr>
            <w:rFonts w:hint="default" w:ascii="Times New Roman" w:hAnsi="Times New Roman" w:cs="Times New Roman"/>
            <w:b/>
            <w:bCs/>
            <w:szCs w:val="18"/>
            <w:lang w:val="en-US" w:eastAsia="zh-CN"/>
          </w:rPr>
          <w:delText xml:space="preserve"> </w:delText>
        </w:r>
      </w:del>
      <w:del w:id="737" w:author="四季雨" w:date="2024-11-23T00:06:38Z">
        <w:r>
          <w:rPr>
            <w:rFonts w:hint="default" w:ascii="Times New Roman" w:hAnsi="Times New Roman" w:cs="Times New Roman"/>
            <w:b/>
            <w:bCs/>
            <w:szCs w:val="18"/>
          </w:rPr>
          <w:delText xml:space="preserve">Module </w:delText>
        </w:r>
      </w:del>
      <w:del w:id="738" w:author="四季雨" w:date="2024-11-23T00:06:38Z">
        <w:r>
          <w:rPr>
            <w:rFonts w:hint="default" w:ascii="Times New Roman" w:hAnsi="Times New Roman" w:cs="Times New Roman"/>
            <w:b/>
            <w:bCs/>
            <w:szCs w:val="18"/>
            <w:lang w:val="en-US" w:eastAsia="zh-CN"/>
          </w:rPr>
          <w:delText>a</w:delText>
        </w:r>
      </w:del>
      <w:del w:id="739" w:author="四季雨" w:date="2024-11-23T00:06:38Z">
        <w:r>
          <w:rPr>
            <w:rFonts w:hint="default" w:ascii="Times New Roman" w:hAnsi="Times New Roman" w:cs="Times New Roman"/>
            <w:b/>
            <w:bCs/>
            <w:szCs w:val="18"/>
          </w:rPr>
          <w:delText xml:space="preserve">blation </w:delText>
        </w:r>
      </w:del>
      <w:del w:id="740" w:author="四季雨" w:date="2024-11-23T00:06:38Z">
        <w:r>
          <w:rPr>
            <w:rFonts w:hint="default" w:ascii="Times New Roman" w:hAnsi="Times New Roman" w:cs="Times New Roman"/>
            <w:b/>
            <w:bCs/>
            <w:szCs w:val="18"/>
            <w:lang w:val="en-US" w:eastAsia="zh-CN"/>
          </w:rPr>
          <w:delText>e</w:delText>
        </w:r>
      </w:del>
      <w:del w:id="741" w:author="四季雨" w:date="2024-11-23T00:06:38Z">
        <w:r>
          <w:rPr>
            <w:rFonts w:hint="default" w:ascii="Times New Roman" w:hAnsi="Times New Roman" w:cs="Times New Roman"/>
            <w:b/>
            <w:bCs/>
            <w:szCs w:val="18"/>
          </w:rPr>
          <w:delText>xperiments</w:delText>
        </w:r>
      </w:del>
    </w:p>
    <w:p w14:paraId="1977C0F0">
      <w:pPr>
        <w:ind w:firstLineChars="0"/>
        <w:rPr>
          <w:del w:id="743" w:author="四季雨" w:date="2024-11-23T00:06:43Z"/>
          <w:rFonts w:hint="eastAsia"/>
          <w:sz w:val="20"/>
          <w:rPrChange w:id="744" w:author="四季雨" w:date="2024-11-22T23:32:37Z">
            <w:rPr>
              <w:del w:id="745" w:author="四季雨" w:date="2024-11-23T00:06:43Z"/>
              <w:rFonts w:hint="eastAsia"/>
            </w:rPr>
          </w:rPrChange>
        </w:rPr>
        <w:pPrChange w:id="742" w:author="四季雨" w:date="2024-11-22T23:39:37Z">
          <w:pPr>
            <w:ind w:firstLineChars="200"/>
          </w:pPr>
        </w:pPrChange>
      </w:pPr>
      <w:del w:id="746" w:author="四季雨" w:date="2024-11-23T00:06:38Z">
        <w:r>
          <w:rPr>
            <w:rFonts w:hint="eastAsia"/>
            <w:sz w:val="20"/>
            <w:rPrChange w:id="747" w:author="四季雨" w:date="2024-11-22T23:32:37Z">
              <w:rPr>
                <w:rFonts w:hint="eastAsia"/>
              </w:rPr>
            </w:rPrChange>
          </w:rPr>
          <w:delText>As shown in table 3, ResNet only detects stylegan2 and progan with more than 80% accuracy and more than 90% average precision. MResNet does not improve the accuracy and average precision of detecting the generated images despite the addition of MA Block, meaning MA Block alone does not improve the algorithm's performance. Due to the adoption of MaxSel for filtering the image, which makes it easy for the algorithm to learn distinguishable features from the filtered images, the detection accuracy and average precision of MSel are comprehensively improved, especially for detecting deepfake, which improves the accuracy by 40.5% and the average precision by 47.9%. MaxPix introduces MA Block to MSel to detect progan, biggan, cyclegan, gaugan, and stylegan2 with 0.1%, 2.8%, 16.5%, 8.3%, and 0.1% accuracy improvements, respectively. There is a slight decrease in the average precision of MaxPix in detecting deepfake. It can be seen that Maxsel used with MA Block effectively improves the accuracy and average precision of the detection algorithm in detecting the generated images, and it is the Maxsel filter that plays the biggest role.</w:delText>
        </w:r>
      </w:del>
    </w:p>
    <w:p w14:paraId="655BE4BC">
      <w:pPr>
        <w:spacing w:before="162" w:beforeLines="50"/>
        <w:ind w:firstLine="0" w:firstLineChars="0"/>
        <w:jc w:val="center"/>
        <w:rPr>
          <w:ins w:id="749" w:author="四季雨" w:date="2024-11-23T00:07:56Z"/>
        </w:rPr>
        <w:pPrChange w:id="748" w:author="四季雨" w:date="2024-11-23T00:07:23Z">
          <w:pPr>
            <w:spacing w:before="161" w:beforeLines="50"/>
            <w:ind w:firstLine="0" w:firstLineChars="0"/>
            <w:jc w:val="center"/>
          </w:pPr>
        </w:pPrChange>
      </w:pPr>
      <w:r>
        <w:rPr>
          <w:rFonts w:hint="eastAsia"/>
          <w:lang w:val="en-US" w:eastAsia="zh-CN"/>
        </w:rPr>
        <w:t xml:space="preserve">Tab3 Module </w:t>
      </w:r>
      <w:r>
        <w:rPr>
          <w:rFonts w:hint="eastAsia"/>
        </w:rPr>
        <w:t>ablation experiment (</w:t>
      </w:r>
      <w:r>
        <w:t>%)</w:t>
      </w:r>
    </w:p>
    <w:tbl>
      <w:tblPr>
        <w:tblStyle w:val="19"/>
        <w:tblW w:w="975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0"/>
        <w:gridCol w:w="538"/>
        <w:gridCol w:w="541"/>
        <w:gridCol w:w="538"/>
        <w:gridCol w:w="541"/>
        <w:gridCol w:w="538"/>
        <w:gridCol w:w="541"/>
        <w:gridCol w:w="538"/>
        <w:gridCol w:w="541"/>
        <w:gridCol w:w="538"/>
        <w:gridCol w:w="541"/>
        <w:gridCol w:w="538"/>
        <w:gridCol w:w="541"/>
        <w:gridCol w:w="538"/>
        <w:gridCol w:w="541"/>
        <w:gridCol w:w="538"/>
        <w:gridCol w:w="547"/>
      </w:tblGrid>
      <w:tr w14:paraId="1A837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ins w:id="750" w:author="四季雨" w:date="2024-11-23T00:07:58Z"/>
        </w:trPr>
        <w:tc>
          <w:tcPr>
            <w:tcW w:w="1120" w:type="dxa"/>
            <w:tcBorders>
              <w:top w:val="single" w:color="000000" w:sz="12" w:space="0"/>
              <w:left w:val="nil"/>
              <w:bottom w:val="single" w:color="000000" w:sz="4" w:space="0"/>
              <w:right w:val="nil"/>
              <w:tl2br w:val="nil"/>
            </w:tcBorders>
            <w:shd w:val="clear" w:color="auto" w:fill="FFFFFF"/>
          </w:tcPr>
          <w:p w14:paraId="57E60DD2">
            <w:pPr>
              <w:widowControl/>
              <w:textAlignment w:val="center"/>
              <w:rPr>
                <w:ins w:id="751" w:author="四季雨" w:date="2024-11-23T00:07:58Z"/>
                <w:rFonts w:ascii="Times New Roman" w:hAnsi="Times New Roman" w:cs="Times New Roman"/>
                <w:color w:val="000000"/>
                <w:kern w:val="0"/>
                <w:sz w:val="18"/>
                <w:szCs w:val="18"/>
              </w:rPr>
            </w:pPr>
          </w:p>
        </w:tc>
        <w:tc>
          <w:tcPr>
            <w:tcW w:w="1079" w:type="dxa"/>
            <w:gridSpan w:val="2"/>
            <w:tcBorders>
              <w:top w:val="single" w:color="000000" w:sz="12" w:space="0"/>
              <w:left w:val="nil"/>
              <w:bottom w:val="single" w:color="000000" w:sz="4" w:space="0"/>
              <w:right w:val="nil"/>
            </w:tcBorders>
            <w:shd w:val="clear" w:color="auto" w:fill="FFFFFF"/>
            <w:vAlign w:val="center"/>
          </w:tcPr>
          <w:p w14:paraId="1D906792">
            <w:pPr>
              <w:widowControl/>
              <w:jc w:val="center"/>
              <w:textAlignment w:val="center"/>
              <w:rPr>
                <w:ins w:id="752" w:author="四季雨" w:date="2024-11-23T00:07:58Z"/>
                <w:rFonts w:ascii="Times New Roman" w:hAnsi="Times New Roman" w:cs="Times New Roman"/>
                <w:color w:val="000000"/>
                <w:kern w:val="0"/>
                <w:sz w:val="18"/>
                <w:szCs w:val="18"/>
              </w:rPr>
            </w:pPr>
            <w:ins w:id="753" w:author="四季雨" w:date="2024-11-23T00:07:58Z">
              <w:r>
                <w:rPr>
                  <w:rFonts w:ascii="Times New Roman" w:hAnsi="Times New Roman" w:cs="Times New Roman"/>
                  <w:color w:val="000000"/>
                  <w:kern w:val="0"/>
                  <w:sz w:val="18"/>
                  <w:szCs w:val="18"/>
                </w:rPr>
                <w:t>progan</w:t>
              </w:r>
            </w:ins>
          </w:p>
        </w:tc>
        <w:tc>
          <w:tcPr>
            <w:tcW w:w="1079" w:type="dxa"/>
            <w:gridSpan w:val="2"/>
            <w:tcBorders>
              <w:top w:val="single" w:color="000000" w:sz="12" w:space="0"/>
              <w:left w:val="nil"/>
              <w:bottom w:val="single" w:color="000000" w:sz="4" w:space="0"/>
              <w:right w:val="nil"/>
            </w:tcBorders>
            <w:shd w:val="clear" w:color="auto" w:fill="FFFFFF"/>
            <w:vAlign w:val="center"/>
          </w:tcPr>
          <w:p w14:paraId="617ED1D2">
            <w:pPr>
              <w:widowControl/>
              <w:jc w:val="center"/>
              <w:textAlignment w:val="center"/>
              <w:rPr>
                <w:ins w:id="754" w:author="四季雨" w:date="2024-11-23T00:07:58Z"/>
                <w:rFonts w:ascii="Times New Roman" w:hAnsi="Times New Roman" w:cs="Times New Roman"/>
                <w:color w:val="000000"/>
                <w:kern w:val="0"/>
                <w:sz w:val="18"/>
                <w:szCs w:val="18"/>
              </w:rPr>
            </w:pPr>
            <w:ins w:id="755" w:author="四季雨" w:date="2024-11-23T00:07:58Z">
              <w:r>
                <w:rPr>
                  <w:rFonts w:ascii="Times New Roman" w:hAnsi="Times New Roman" w:cs="Times New Roman"/>
                  <w:color w:val="000000"/>
                  <w:kern w:val="0"/>
                  <w:sz w:val="18"/>
                  <w:szCs w:val="18"/>
                </w:rPr>
                <w:t>biggan</w:t>
              </w:r>
            </w:ins>
          </w:p>
        </w:tc>
        <w:tc>
          <w:tcPr>
            <w:tcW w:w="1079" w:type="dxa"/>
            <w:gridSpan w:val="2"/>
            <w:tcBorders>
              <w:top w:val="single" w:color="000000" w:sz="12" w:space="0"/>
              <w:left w:val="nil"/>
              <w:bottom w:val="single" w:color="000000" w:sz="4" w:space="0"/>
              <w:right w:val="nil"/>
            </w:tcBorders>
            <w:shd w:val="clear" w:color="auto" w:fill="FFFFFF"/>
            <w:vAlign w:val="center"/>
          </w:tcPr>
          <w:p w14:paraId="68DC1047">
            <w:pPr>
              <w:widowControl/>
              <w:jc w:val="center"/>
              <w:textAlignment w:val="center"/>
              <w:rPr>
                <w:ins w:id="756" w:author="四季雨" w:date="2024-11-23T00:07:58Z"/>
                <w:rFonts w:ascii="Times New Roman" w:hAnsi="Times New Roman" w:cs="Times New Roman"/>
                <w:color w:val="000000"/>
                <w:kern w:val="0"/>
                <w:sz w:val="18"/>
                <w:szCs w:val="18"/>
              </w:rPr>
            </w:pPr>
            <w:ins w:id="757" w:author="四季雨" w:date="2024-11-23T00:07:58Z">
              <w:r>
                <w:rPr>
                  <w:rFonts w:ascii="Times New Roman" w:hAnsi="Times New Roman" w:cs="Times New Roman"/>
                  <w:color w:val="000000"/>
                  <w:kern w:val="0"/>
                  <w:sz w:val="18"/>
                  <w:szCs w:val="18"/>
                </w:rPr>
                <w:t>cyclegan</w:t>
              </w:r>
            </w:ins>
          </w:p>
        </w:tc>
        <w:tc>
          <w:tcPr>
            <w:tcW w:w="1079" w:type="dxa"/>
            <w:gridSpan w:val="2"/>
            <w:tcBorders>
              <w:top w:val="single" w:color="000000" w:sz="12" w:space="0"/>
              <w:left w:val="nil"/>
              <w:bottom w:val="single" w:color="000000" w:sz="4" w:space="0"/>
              <w:right w:val="nil"/>
            </w:tcBorders>
            <w:shd w:val="clear" w:color="auto" w:fill="FFFFFF"/>
            <w:vAlign w:val="center"/>
          </w:tcPr>
          <w:p w14:paraId="11EC79C1">
            <w:pPr>
              <w:widowControl/>
              <w:jc w:val="center"/>
              <w:textAlignment w:val="center"/>
              <w:rPr>
                <w:ins w:id="758" w:author="四季雨" w:date="2024-11-23T00:07:58Z"/>
                <w:rFonts w:ascii="Times New Roman" w:hAnsi="Times New Roman" w:cs="Times New Roman"/>
                <w:color w:val="000000"/>
                <w:kern w:val="0"/>
                <w:sz w:val="18"/>
                <w:szCs w:val="18"/>
              </w:rPr>
            </w:pPr>
            <w:ins w:id="759" w:author="四季雨" w:date="2024-11-23T00:07:58Z">
              <w:r>
                <w:rPr>
                  <w:rFonts w:ascii="Times New Roman" w:hAnsi="Times New Roman" w:cs="Times New Roman"/>
                  <w:color w:val="000000"/>
                  <w:kern w:val="0"/>
                  <w:sz w:val="18"/>
                  <w:szCs w:val="18"/>
                </w:rPr>
                <w:t>deepfake</w:t>
              </w:r>
            </w:ins>
          </w:p>
        </w:tc>
        <w:tc>
          <w:tcPr>
            <w:tcW w:w="1079" w:type="dxa"/>
            <w:gridSpan w:val="2"/>
            <w:tcBorders>
              <w:top w:val="single" w:color="000000" w:sz="12" w:space="0"/>
              <w:left w:val="nil"/>
              <w:bottom w:val="single" w:color="000000" w:sz="4" w:space="0"/>
              <w:right w:val="nil"/>
            </w:tcBorders>
            <w:shd w:val="clear" w:color="auto" w:fill="FFFFFF"/>
            <w:vAlign w:val="center"/>
          </w:tcPr>
          <w:p w14:paraId="5B0C896E">
            <w:pPr>
              <w:widowControl/>
              <w:jc w:val="center"/>
              <w:textAlignment w:val="center"/>
              <w:rPr>
                <w:ins w:id="760" w:author="四季雨" w:date="2024-11-23T00:07:58Z"/>
                <w:rFonts w:ascii="Times New Roman" w:hAnsi="Times New Roman" w:cs="Times New Roman"/>
                <w:color w:val="000000"/>
                <w:kern w:val="0"/>
                <w:sz w:val="18"/>
                <w:szCs w:val="18"/>
              </w:rPr>
            </w:pPr>
            <w:ins w:id="761" w:author="四季雨" w:date="2024-11-23T00:07:58Z">
              <w:r>
                <w:rPr>
                  <w:rFonts w:ascii="Times New Roman" w:hAnsi="Times New Roman" w:cs="Times New Roman"/>
                  <w:color w:val="000000"/>
                  <w:kern w:val="0"/>
                  <w:sz w:val="18"/>
                  <w:szCs w:val="18"/>
                </w:rPr>
                <w:t>gaugan</w:t>
              </w:r>
            </w:ins>
          </w:p>
        </w:tc>
        <w:tc>
          <w:tcPr>
            <w:tcW w:w="1079" w:type="dxa"/>
            <w:gridSpan w:val="2"/>
            <w:tcBorders>
              <w:top w:val="single" w:color="000000" w:sz="12" w:space="0"/>
              <w:left w:val="nil"/>
              <w:bottom w:val="single" w:color="000000" w:sz="4" w:space="0"/>
              <w:right w:val="nil"/>
            </w:tcBorders>
            <w:shd w:val="clear" w:color="auto" w:fill="FFFFFF"/>
            <w:vAlign w:val="center"/>
          </w:tcPr>
          <w:p w14:paraId="0D2CF3B5">
            <w:pPr>
              <w:widowControl/>
              <w:jc w:val="center"/>
              <w:textAlignment w:val="center"/>
              <w:rPr>
                <w:ins w:id="762" w:author="四季雨" w:date="2024-11-23T00:07:58Z"/>
                <w:rFonts w:ascii="Times New Roman" w:hAnsi="Times New Roman" w:cs="Times New Roman"/>
                <w:color w:val="000000"/>
                <w:kern w:val="0"/>
                <w:sz w:val="18"/>
                <w:szCs w:val="18"/>
              </w:rPr>
            </w:pPr>
            <w:ins w:id="763" w:author="四季雨" w:date="2024-11-23T00:07:58Z">
              <w:r>
                <w:rPr>
                  <w:rFonts w:ascii="Times New Roman" w:hAnsi="Times New Roman" w:cs="Times New Roman"/>
                  <w:color w:val="000000"/>
                  <w:kern w:val="0"/>
                  <w:sz w:val="18"/>
                  <w:szCs w:val="18"/>
                </w:rPr>
                <w:t>stargan</w:t>
              </w:r>
            </w:ins>
          </w:p>
        </w:tc>
        <w:tc>
          <w:tcPr>
            <w:tcW w:w="1079" w:type="dxa"/>
            <w:gridSpan w:val="2"/>
            <w:tcBorders>
              <w:top w:val="single" w:color="000000" w:sz="12" w:space="0"/>
              <w:left w:val="nil"/>
              <w:bottom w:val="single" w:color="000000" w:sz="4" w:space="0"/>
              <w:right w:val="nil"/>
            </w:tcBorders>
            <w:shd w:val="clear" w:color="auto" w:fill="FFFFFF"/>
            <w:vAlign w:val="center"/>
          </w:tcPr>
          <w:p w14:paraId="65EE6FF6">
            <w:pPr>
              <w:widowControl/>
              <w:jc w:val="center"/>
              <w:textAlignment w:val="center"/>
              <w:rPr>
                <w:ins w:id="764" w:author="四季雨" w:date="2024-11-23T00:07:58Z"/>
                <w:rFonts w:ascii="Times New Roman" w:hAnsi="Times New Roman" w:cs="Times New Roman"/>
                <w:color w:val="000000"/>
                <w:kern w:val="0"/>
                <w:sz w:val="18"/>
                <w:szCs w:val="18"/>
              </w:rPr>
            </w:pPr>
            <w:ins w:id="765" w:author="四季雨" w:date="2024-11-23T00:07:58Z">
              <w:r>
                <w:rPr>
                  <w:rFonts w:ascii="Times New Roman" w:hAnsi="Times New Roman" w:cs="Times New Roman"/>
                  <w:color w:val="000000"/>
                  <w:kern w:val="0"/>
                  <w:sz w:val="18"/>
                  <w:szCs w:val="18"/>
                </w:rPr>
                <w:t>stylegan</w:t>
              </w:r>
            </w:ins>
          </w:p>
        </w:tc>
        <w:tc>
          <w:tcPr>
            <w:tcW w:w="1085" w:type="dxa"/>
            <w:gridSpan w:val="2"/>
            <w:tcBorders>
              <w:top w:val="single" w:color="000000" w:sz="12" w:space="0"/>
              <w:left w:val="nil"/>
              <w:bottom w:val="single" w:color="000000" w:sz="4" w:space="0"/>
              <w:right w:val="nil"/>
            </w:tcBorders>
            <w:shd w:val="clear" w:color="auto" w:fill="FFFFFF"/>
            <w:vAlign w:val="center"/>
          </w:tcPr>
          <w:p w14:paraId="31EC3EAF">
            <w:pPr>
              <w:widowControl/>
              <w:jc w:val="center"/>
              <w:textAlignment w:val="center"/>
              <w:rPr>
                <w:ins w:id="766" w:author="四季雨" w:date="2024-11-23T00:07:58Z"/>
                <w:rFonts w:ascii="Times New Roman" w:hAnsi="Times New Roman" w:cs="Times New Roman"/>
                <w:color w:val="000000"/>
                <w:kern w:val="0"/>
                <w:sz w:val="18"/>
                <w:szCs w:val="18"/>
              </w:rPr>
            </w:pPr>
            <w:ins w:id="767" w:author="四季雨" w:date="2024-11-23T00:07:58Z">
              <w:r>
                <w:rPr>
                  <w:rFonts w:ascii="Times New Roman" w:hAnsi="Times New Roman" w:cs="Times New Roman"/>
                  <w:color w:val="000000"/>
                  <w:kern w:val="0"/>
                  <w:sz w:val="18"/>
                  <w:szCs w:val="18"/>
                </w:rPr>
                <w:t>stylegan2</w:t>
              </w:r>
            </w:ins>
          </w:p>
        </w:tc>
      </w:tr>
      <w:tr w14:paraId="246AE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ins w:id="768" w:author="四季雨" w:date="2024-11-23T00:07:58Z"/>
        </w:trPr>
        <w:tc>
          <w:tcPr>
            <w:tcW w:w="1120" w:type="dxa"/>
            <w:tcBorders>
              <w:top w:val="single" w:color="000000" w:sz="4" w:space="0"/>
              <w:left w:val="nil"/>
              <w:bottom w:val="nil"/>
              <w:right w:val="nil"/>
            </w:tcBorders>
            <w:shd w:val="clear" w:color="auto" w:fill="FFFFFF"/>
            <w:vAlign w:val="center"/>
          </w:tcPr>
          <w:p w14:paraId="359A5CAE">
            <w:pPr>
              <w:widowControl/>
              <w:textAlignment w:val="center"/>
              <w:rPr>
                <w:ins w:id="769" w:author="四季雨" w:date="2024-11-23T00:07:58Z"/>
                <w:rFonts w:hint="default" w:ascii="Times New Roman" w:hAnsi="Times New Roman" w:cs="Times New Roman"/>
                <w:color w:val="000000"/>
                <w:kern w:val="0"/>
                <w:sz w:val="18"/>
                <w:szCs w:val="18"/>
              </w:rPr>
            </w:pPr>
          </w:p>
        </w:tc>
        <w:tc>
          <w:tcPr>
            <w:tcW w:w="538" w:type="dxa"/>
            <w:tcBorders>
              <w:top w:val="single" w:color="000000" w:sz="4" w:space="0"/>
              <w:left w:val="nil"/>
              <w:bottom w:val="nil"/>
              <w:right w:val="nil"/>
            </w:tcBorders>
            <w:shd w:val="clear" w:color="auto" w:fill="FFFFFF"/>
            <w:vAlign w:val="center"/>
          </w:tcPr>
          <w:p w14:paraId="01ACE90F">
            <w:pPr>
              <w:widowControl/>
              <w:jc w:val="right"/>
              <w:textAlignment w:val="center"/>
              <w:rPr>
                <w:ins w:id="770" w:author="四季雨" w:date="2024-11-23T00:07:58Z"/>
                <w:rFonts w:hint="default" w:ascii="Times New Roman" w:hAnsi="Times New Roman" w:eastAsia="宋体" w:cs="Times New Roman"/>
                <w:color w:val="000000"/>
                <w:kern w:val="0"/>
                <w:sz w:val="18"/>
                <w:szCs w:val="18"/>
                <w:lang w:val="en-US" w:eastAsia="zh-CN" w:bidi="ar-SA"/>
              </w:rPr>
            </w:pPr>
            <w:ins w:id="771" w:author="四季雨" w:date="2024-11-23T00:07:58Z">
              <w:r>
                <w:rPr>
                  <w:rFonts w:hint="default" w:ascii="Times New Roman" w:hAnsi="Times New Roman" w:cs="Times New Roman"/>
                  <w:color w:val="000000"/>
                  <w:kern w:val="0"/>
                  <w:sz w:val="18"/>
                  <w:szCs w:val="18"/>
                  <w:lang w:val="en-US" w:eastAsia="zh-CN"/>
                </w:rPr>
                <w:t>Acc</w:t>
              </w:r>
            </w:ins>
          </w:p>
        </w:tc>
        <w:tc>
          <w:tcPr>
            <w:tcW w:w="541" w:type="dxa"/>
            <w:tcBorders>
              <w:top w:val="single" w:color="000000" w:sz="4" w:space="0"/>
              <w:left w:val="nil"/>
              <w:bottom w:val="nil"/>
              <w:right w:val="nil"/>
            </w:tcBorders>
            <w:shd w:val="clear" w:color="auto" w:fill="FFFFFF"/>
            <w:vAlign w:val="center"/>
          </w:tcPr>
          <w:p w14:paraId="3EB2CA51">
            <w:pPr>
              <w:widowControl/>
              <w:textAlignment w:val="center"/>
              <w:rPr>
                <w:ins w:id="772" w:author="四季雨" w:date="2024-11-23T00:07:58Z"/>
                <w:rFonts w:hint="default" w:ascii="Times New Roman" w:hAnsi="Times New Roman" w:eastAsia="宋体" w:cs="Times New Roman"/>
                <w:color w:val="000000"/>
                <w:kern w:val="0"/>
                <w:sz w:val="18"/>
                <w:szCs w:val="18"/>
                <w:lang w:val="en-US" w:eastAsia="zh-CN" w:bidi="ar-SA"/>
              </w:rPr>
            </w:pPr>
            <w:ins w:id="773" w:author="四季雨" w:date="2024-11-23T00:07:58Z">
              <w:r>
                <w:rPr>
                  <w:rFonts w:hint="default" w:ascii="Times New Roman" w:hAnsi="Times New Roman" w:cs="Times New Roman"/>
                  <w:color w:val="000000"/>
                  <w:kern w:val="0"/>
                  <w:sz w:val="18"/>
                  <w:szCs w:val="18"/>
                  <w:lang w:val="en-US" w:eastAsia="zh-CN"/>
                </w:rPr>
                <w:t>AP</w:t>
              </w:r>
            </w:ins>
          </w:p>
        </w:tc>
        <w:tc>
          <w:tcPr>
            <w:tcW w:w="538" w:type="dxa"/>
            <w:tcBorders>
              <w:top w:val="single" w:color="000000" w:sz="4" w:space="0"/>
              <w:left w:val="nil"/>
              <w:bottom w:val="nil"/>
              <w:right w:val="nil"/>
            </w:tcBorders>
            <w:shd w:val="clear" w:color="auto" w:fill="FFFFFF"/>
            <w:vAlign w:val="center"/>
          </w:tcPr>
          <w:p w14:paraId="7B7CE344">
            <w:pPr>
              <w:widowControl/>
              <w:jc w:val="right"/>
              <w:textAlignment w:val="center"/>
              <w:rPr>
                <w:ins w:id="774" w:author="四季雨" w:date="2024-11-23T00:07:58Z"/>
                <w:rFonts w:hint="default" w:ascii="Times New Roman" w:hAnsi="Times New Roman" w:eastAsia="宋体" w:cs="Times New Roman"/>
                <w:color w:val="000000"/>
                <w:kern w:val="0"/>
                <w:sz w:val="18"/>
                <w:szCs w:val="18"/>
                <w:lang w:val="en-US" w:eastAsia="zh-CN" w:bidi="ar-SA"/>
              </w:rPr>
            </w:pPr>
            <w:ins w:id="775" w:author="四季雨" w:date="2024-11-23T00:07:58Z">
              <w:r>
                <w:rPr>
                  <w:rFonts w:hint="default" w:ascii="Times New Roman" w:hAnsi="Times New Roman" w:cs="Times New Roman"/>
                  <w:color w:val="000000"/>
                  <w:kern w:val="0"/>
                  <w:sz w:val="18"/>
                  <w:szCs w:val="18"/>
                  <w:lang w:val="en-US" w:eastAsia="zh-CN"/>
                </w:rPr>
                <w:t>Acc</w:t>
              </w:r>
            </w:ins>
          </w:p>
        </w:tc>
        <w:tc>
          <w:tcPr>
            <w:tcW w:w="541" w:type="dxa"/>
            <w:tcBorders>
              <w:top w:val="single" w:color="000000" w:sz="4" w:space="0"/>
              <w:left w:val="nil"/>
              <w:bottom w:val="nil"/>
              <w:right w:val="nil"/>
            </w:tcBorders>
            <w:shd w:val="clear" w:color="auto" w:fill="FFFFFF"/>
            <w:vAlign w:val="center"/>
          </w:tcPr>
          <w:p w14:paraId="162BFC43">
            <w:pPr>
              <w:widowControl/>
              <w:jc w:val="left"/>
              <w:textAlignment w:val="center"/>
              <w:rPr>
                <w:ins w:id="776" w:author="四季雨" w:date="2024-11-23T00:07:58Z"/>
                <w:rFonts w:hint="default" w:ascii="Times New Roman" w:hAnsi="Times New Roman" w:eastAsia="宋体" w:cs="Times New Roman"/>
                <w:color w:val="000000"/>
                <w:kern w:val="0"/>
                <w:sz w:val="18"/>
                <w:szCs w:val="18"/>
                <w:lang w:val="en-US" w:eastAsia="zh-CN" w:bidi="ar-SA"/>
              </w:rPr>
            </w:pPr>
            <w:ins w:id="777" w:author="四季雨" w:date="2024-11-23T00:07:58Z">
              <w:r>
                <w:rPr>
                  <w:rFonts w:hint="default" w:ascii="Times New Roman" w:hAnsi="Times New Roman" w:cs="Times New Roman"/>
                  <w:color w:val="000000"/>
                  <w:kern w:val="0"/>
                  <w:sz w:val="18"/>
                  <w:szCs w:val="18"/>
                  <w:lang w:val="en-US" w:eastAsia="zh-CN"/>
                </w:rPr>
                <w:t>AP</w:t>
              </w:r>
            </w:ins>
          </w:p>
        </w:tc>
        <w:tc>
          <w:tcPr>
            <w:tcW w:w="538" w:type="dxa"/>
            <w:tcBorders>
              <w:top w:val="single" w:color="000000" w:sz="4" w:space="0"/>
              <w:left w:val="nil"/>
              <w:bottom w:val="nil"/>
              <w:right w:val="nil"/>
            </w:tcBorders>
            <w:shd w:val="clear" w:color="auto" w:fill="FFFFFF"/>
            <w:vAlign w:val="center"/>
          </w:tcPr>
          <w:p w14:paraId="60E1F882">
            <w:pPr>
              <w:widowControl/>
              <w:jc w:val="right"/>
              <w:textAlignment w:val="center"/>
              <w:rPr>
                <w:ins w:id="778" w:author="四季雨" w:date="2024-11-23T00:07:58Z"/>
                <w:rFonts w:hint="default" w:ascii="Times New Roman" w:hAnsi="Times New Roman" w:eastAsia="宋体" w:cs="Times New Roman"/>
                <w:color w:val="000000"/>
                <w:kern w:val="0"/>
                <w:sz w:val="18"/>
                <w:szCs w:val="18"/>
                <w:lang w:val="en-US" w:eastAsia="zh-CN" w:bidi="ar-SA"/>
              </w:rPr>
            </w:pPr>
            <w:ins w:id="779" w:author="四季雨" w:date="2024-11-23T00:07:58Z">
              <w:r>
                <w:rPr>
                  <w:rFonts w:hint="default" w:ascii="Times New Roman" w:hAnsi="Times New Roman" w:cs="Times New Roman"/>
                  <w:color w:val="000000"/>
                  <w:kern w:val="0"/>
                  <w:sz w:val="18"/>
                  <w:szCs w:val="18"/>
                  <w:lang w:val="en-US" w:eastAsia="zh-CN"/>
                </w:rPr>
                <w:t>Acc</w:t>
              </w:r>
            </w:ins>
          </w:p>
        </w:tc>
        <w:tc>
          <w:tcPr>
            <w:tcW w:w="541" w:type="dxa"/>
            <w:tcBorders>
              <w:top w:val="single" w:color="000000" w:sz="4" w:space="0"/>
              <w:left w:val="nil"/>
              <w:bottom w:val="nil"/>
              <w:right w:val="nil"/>
            </w:tcBorders>
            <w:shd w:val="clear" w:color="auto" w:fill="FFFFFF"/>
            <w:vAlign w:val="center"/>
          </w:tcPr>
          <w:p w14:paraId="561D8FB4">
            <w:pPr>
              <w:widowControl/>
              <w:jc w:val="left"/>
              <w:textAlignment w:val="center"/>
              <w:rPr>
                <w:ins w:id="780" w:author="四季雨" w:date="2024-11-23T00:07:58Z"/>
                <w:rFonts w:hint="default" w:ascii="Times New Roman" w:hAnsi="Times New Roman" w:eastAsia="宋体" w:cs="Times New Roman"/>
                <w:color w:val="000000"/>
                <w:kern w:val="0"/>
                <w:sz w:val="18"/>
                <w:szCs w:val="18"/>
                <w:lang w:val="en-US" w:eastAsia="zh-CN" w:bidi="ar-SA"/>
              </w:rPr>
            </w:pPr>
            <w:ins w:id="781" w:author="四季雨" w:date="2024-11-23T00:07:58Z">
              <w:r>
                <w:rPr>
                  <w:rFonts w:hint="default" w:ascii="Times New Roman" w:hAnsi="Times New Roman" w:cs="Times New Roman"/>
                  <w:color w:val="000000"/>
                  <w:kern w:val="0"/>
                  <w:sz w:val="18"/>
                  <w:szCs w:val="18"/>
                  <w:lang w:val="en-US" w:eastAsia="zh-CN"/>
                </w:rPr>
                <w:t>AP</w:t>
              </w:r>
            </w:ins>
          </w:p>
        </w:tc>
        <w:tc>
          <w:tcPr>
            <w:tcW w:w="538" w:type="dxa"/>
            <w:tcBorders>
              <w:top w:val="single" w:color="000000" w:sz="4" w:space="0"/>
              <w:left w:val="nil"/>
              <w:bottom w:val="nil"/>
              <w:right w:val="nil"/>
            </w:tcBorders>
            <w:shd w:val="clear" w:color="auto" w:fill="FFFFFF"/>
            <w:vAlign w:val="center"/>
          </w:tcPr>
          <w:p w14:paraId="53AED129">
            <w:pPr>
              <w:widowControl/>
              <w:jc w:val="right"/>
              <w:textAlignment w:val="center"/>
              <w:rPr>
                <w:ins w:id="782" w:author="四季雨" w:date="2024-11-23T00:07:58Z"/>
                <w:rFonts w:hint="default" w:ascii="Times New Roman" w:hAnsi="Times New Roman" w:eastAsia="宋体" w:cs="Times New Roman"/>
                <w:color w:val="000000"/>
                <w:kern w:val="0"/>
                <w:sz w:val="18"/>
                <w:szCs w:val="18"/>
                <w:lang w:val="en-US" w:eastAsia="zh-CN" w:bidi="ar-SA"/>
              </w:rPr>
            </w:pPr>
            <w:ins w:id="783" w:author="四季雨" w:date="2024-11-23T00:07:58Z">
              <w:r>
                <w:rPr>
                  <w:rFonts w:hint="default" w:ascii="Times New Roman" w:hAnsi="Times New Roman" w:cs="Times New Roman"/>
                  <w:color w:val="000000"/>
                  <w:kern w:val="0"/>
                  <w:sz w:val="18"/>
                  <w:szCs w:val="18"/>
                  <w:lang w:val="en-US" w:eastAsia="zh-CN"/>
                </w:rPr>
                <w:t>Acc</w:t>
              </w:r>
            </w:ins>
          </w:p>
        </w:tc>
        <w:tc>
          <w:tcPr>
            <w:tcW w:w="541" w:type="dxa"/>
            <w:tcBorders>
              <w:top w:val="single" w:color="000000" w:sz="4" w:space="0"/>
              <w:left w:val="nil"/>
              <w:bottom w:val="nil"/>
              <w:right w:val="nil"/>
            </w:tcBorders>
            <w:shd w:val="clear" w:color="auto" w:fill="FFFFFF"/>
            <w:vAlign w:val="center"/>
          </w:tcPr>
          <w:p w14:paraId="4DDA29AF">
            <w:pPr>
              <w:widowControl/>
              <w:jc w:val="left"/>
              <w:textAlignment w:val="center"/>
              <w:rPr>
                <w:ins w:id="784" w:author="四季雨" w:date="2024-11-23T00:07:58Z"/>
                <w:rFonts w:hint="default" w:ascii="Times New Roman" w:hAnsi="Times New Roman" w:eastAsia="宋体" w:cs="Times New Roman"/>
                <w:color w:val="000000"/>
                <w:kern w:val="0"/>
                <w:sz w:val="18"/>
                <w:szCs w:val="18"/>
                <w:lang w:val="en-US" w:eastAsia="zh-CN" w:bidi="ar-SA"/>
              </w:rPr>
            </w:pPr>
            <w:ins w:id="785" w:author="四季雨" w:date="2024-11-23T00:07:58Z">
              <w:r>
                <w:rPr>
                  <w:rFonts w:hint="default" w:ascii="Times New Roman" w:hAnsi="Times New Roman" w:cs="Times New Roman"/>
                  <w:color w:val="000000"/>
                  <w:kern w:val="0"/>
                  <w:sz w:val="18"/>
                  <w:szCs w:val="18"/>
                  <w:lang w:val="en-US" w:eastAsia="zh-CN"/>
                </w:rPr>
                <w:t>AP</w:t>
              </w:r>
            </w:ins>
          </w:p>
        </w:tc>
        <w:tc>
          <w:tcPr>
            <w:tcW w:w="538" w:type="dxa"/>
            <w:tcBorders>
              <w:top w:val="single" w:color="000000" w:sz="4" w:space="0"/>
              <w:left w:val="nil"/>
              <w:bottom w:val="nil"/>
              <w:right w:val="nil"/>
            </w:tcBorders>
            <w:shd w:val="clear" w:color="auto" w:fill="FFFFFF"/>
            <w:vAlign w:val="center"/>
          </w:tcPr>
          <w:p w14:paraId="3B6BBE68">
            <w:pPr>
              <w:widowControl/>
              <w:jc w:val="right"/>
              <w:textAlignment w:val="center"/>
              <w:rPr>
                <w:ins w:id="786" w:author="四季雨" w:date="2024-11-23T00:07:58Z"/>
                <w:rFonts w:hint="default" w:ascii="Times New Roman" w:hAnsi="Times New Roman" w:eastAsia="宋体" w:cs="Times New Roman"/>
                <w:color w:val="000000"/>
                <w:kern w:val="0"/>
                <w:sz w:val="18"/>
                <w:szCs w:val="18"/>
                <w:lang w:val="en-US" w:eastAsia="zh-CN" w:bidi="ar-SA"/>
              </w:rPr>
            </w:pPr>
            <w:ins w:id="787" w:author="四季雨" w:date="2024-11-23T00:07:58Z">
              <w:r>
                <w:rPr>
                  <w:rFonts w:hint="default" w:ascii="Times New Roman" w:hAnsi="Times New Roman" w:cs="Times New Roman"/>
                  <w:color w:val="000000"/>
                  <w:kern w:val="0"/>
                  <w:sz w:val="18"/>
                  <w:szCs w:val="18"/>
                  <w:lang w:val="en-US" w:eastAsia="zh-CN"/>
                </w:rPr>
                <w:t>Acc</w:t>
              </w:r>
            </w:ins>
          </w:p>
        </w:tc>
        <w:tc>
          <w:tcPr>
            <w:tcW w:w="541" w:type="dxa"/>
            <w:tcBorders>
              <w:top w:val="single" w:color="000000" w:sz="4" w:space="0"/>
              <w:left w:val="nil"/>
              <w:bottom w:val="nil"/>
              <w:right w:val="nil"/>
            </w:tcBorders>
            <w:shd w:val="clear" w:color="auto" w:fill="FFFFFF"/>
            <w:vAlign w:val="center"/>
          </w:tcPr>
          <w:p w14:paraId="3508A355">
            <w:pPr>
              <w:widowControl/>
              <w:jc w:val="left"/>
              <w:textAlignment w:val="center"/>
              <w:rPr>
                <w:ins w:id="788" w:author="四季雨" w:date="2024-11-23T00:07:58Z"/>
                <w:rFonts w:hint="default" w:ascii="Times New Roman" w:hAnsi="Times New Roman" w:eastAsia="宋体" w:cs="Times New Roman"/>
                <w:color w:val="000000"/>
                <w:kern w:val="0"/>
                <w:sz w:val="18"/>
                <w:szCs w:val="18"/>
                <w:lang w:val="en-US" w:eastAsia="zh-CN" w:bidi="ar-SA"/>
              </w:rPr>
            </w:pPr>
            <w:ins w:id="789" w:author="四季雨" w:date="2024-11-23T00:07:58Z">
              <w:r>
                <w:rPr>
                  <w:rFonts w:hint="default" w:ascii="Times New Roman" w:hAnsi="Times New Roman" w:cs="Times New Roman"/>
                  <w:color w:val="000000"/>
                  <w:kern w:val="0"/>
                  <w:sz w:val="18"/>
                  <w:szCs w:val="18"/>
                  <w:lang w:val="en-US" w:eastAsia="zh-CN"/>
                </w:rPr>
                <w:t>AP</w:t>
              </w:r>
            </w:ins>
          </w:p>
        </w:tc>
        <w:tc>
          <w:tcPr>
            <w:tcW w:w="538" w:type="dxa"/>
            <w:tcBorders>
              <w:top w:val="single" w:color="000000" w:sz="4" w:space="0"/>
              <w:left w:val="nil"/>
              <w:bottom w:val="nil"/>
              <w:right w:val="nil"/>
            </w:tcBorders>
            <w:shd w:val="clear" w:color="auto" w:fill="FFFFFF"/>
            <w:vAlign w:val="center"/>
          </w:tcPr>
          <w:p w14:paraId="657434EC">
            <w:pPr>
              <w:widowControl/>
              <w:jc w:val="right"/>
              <w:textAlignment w:val="center"/>
              <w:rPr>
                <w:ins w:id="790" w:author="四季雨" w:date="2024-11-23T00:07:58Z"/>
                <w:rFonts w:hint="default" w:ascii="Times New Roman" w:hAnsi="Times New Roman" w:eastAsia="宋体" w:cs="Times New Roman"/>
                <w:color w:val="000000"/>
                <w:kern w:val="0"/>
                <w:sz w:val="18"/>
                <w:szCs w:val="18"/>
                <w:lang w:val="en-US" w:eastAsia="zh-CN" w:bidi="ar-SA"/>
              </w:rPr>
            </w:pPr>
            <w:ins w:id="791" w:author="四季雨" w:date="2024-11-23T00:07:58Z">
              <w:r>
                <w:rPr>
                  <w:rFonts w:hint="default" w:ascii="Times New Roman" w:hAnsi="Times New Roman" w:cs="Times New Roman"/>
                  <w:color w:val="000000"/>
                  <w:kern w:val="0"/>
                  <w:sz w:val="18"/>
                  <w:szCs w:val="18"/>
                  <w:lang w:val="en-US" w:eastAsia="zh-CN"/>
                </w:rPr>
                <w:t>Acc</w:t>
              </w:r>
            </w:ins>
          </w:p>
        </w:tc>
        <w:tc>
          <w:tcPr>
            <w:tcW w:w="541" w:type="dxa"/>
            <w:tcBorders>
              <w:top w:val="single" w:color="000000" w:sz="4" w:space="0"/>
              <w:left w:val="nil"/>
              <w:bottom w:val="nil"/>
              <w:right w:val="nil"/>
            </w:tcBorders>
            <w:shd w:val="clear" w:color="auto" w:fill="FFFFFF"/>
            <w:vAlign w:val="center"/>
          </w:tcPr>
          <w:p w14:paraId="537A8560">
            <w:pPr>
              <w:widowControl/>
              <w:textAlignment w:val="center"/>
              <w:rPr>
                <w:ins w:id="792" w:author="四季雨" w:date="2024-11-23T00:07:58Z"/>
                <w:rFonts w:hint="default" w:ascii="Times New Roman" w:hAnsi="Times New Roman" w:eastAsia="宋体" w:cs="Times New Roman"/>
                <w:color w:val="000000"/>
                <w:kern w:val="0"/>
                <w:sz w:val="18"/>
                <w:szCs w:val="18"/>
                <w:lang w:val="en-US" w:eastAsia="zh-CN" w:bidi="ar-SA"/>
              </w:rPr>
            </w:pPr>
            <w:ins w:id="793" w:author="四季雨" w:date="2024-11-23T00:07:58Z">
              <w:r>
                <w:rPr>
                  <w:rFonts w:hint="default" w:ascii="Times New Roman" w:hAnsi="Times New Roman" w:cs="Times New Roman"/>
                  <w:color w:val="000000"/>
                  <w:kern w:val="0"/>
                  <w:sz w:val="18"/>
                  <w:szCs w:val="18"/>
                  <w:lang w:val="en-US" w:eastAsia="zh-CN"/>
                </w:rPr>
                <w:t>AP</w:t>
              </w:r>
            </w:ins>
          </w:p>
        </w:tc>
        <w:tc>
          <w:tcPr>
            <w:tcW w:w="538" w:type="dxa"/>
            <w:tcBorders>
              <w:top w:val="single" w:color="000000" w:sz="4" w:space="0"/>
              <w:left w:val="nil"/>
              <w:bottom w:val="nil"/>
              <w:right w:val="nil"/>
            </w:tcBorders>
            <w:shd w:val="clear" w:color="auto" w:fill="FFFFFF"/>
            <w:vAlign w:val="center"/>
          </w:tcPr>
          <w:p w14:paraId="1FDCA446">
            <w:pPr>
              <w:widowControl/>
              <w:jc w:val="right"/>
              <w:textAlignment w:val="center"/>
              <w:rPr>
                <w:ins w:id="794" w:author="四季雨" w:date="2024-11-23T00:07:58Z"/>
                <w:rFonts w:hint="default" w:ascii="Times New Roman" w:hAnsi="Times New Roman" w:eastAsia="宋体" w:cs="Times New Roman"/>
                <w:color w:val="000000"/>
                <w:kern w:val="0"/>
                <w:sz w:val="18"/>
                <w:szCs w:val="18"/>
                <w:lang w:val="en-US" w:eastAsia="zh-CN" w:bidi="ar-SA"/>
              </w:rPr>
            </w:pPr>
            <w:ins w:id="795" w:author="四季雨" w:date="2024-11-23T00:07:58Z">
              <w:r>
                <w:rPr>
                  <w:rFonts w:hint="default" w:ascii="Times New Roman" w:hAnsi="Times New Roman" w:cs="Times New Roman"/>
                  <w:color w:val="000000"/>
                  <w:kern w:val="0"/>
                  <w:sz w:val="18"/>
                  <w:szCs w:val="18"/>
                  <w:lang w:val="en-US" w:eastAsia="zh-CN"/>
                </w:rPr>
                <w:t>Acc</w:t>
              </w:r>
            </w:ins>
          </w:p>
        </w:tc>
        <w:tc>
          <w:tcPr>
            <w:tcW w:w="541" w:type="dxa"/>
            <w:tcBorders>
              <w:top w:val="single" w:color="000000" w:sz="4" w:space="0"/>
              <w:left w:val="nil"/>
              <w:bottom w:val="nil"/>
              <w:right w:val="nil"/>
            </w:tcBorders>
            <w:shd w:val="clear" w:color="auto" w:fill="FFFFFF"/>
            <w:vAlign w:val="center"/>
          </w:tcPr>
          <w:p w14:paraId="07858FF1">
            <w:pPr>
              <w:widowControl/>
              <w:textAlignment w:val="center"/>
              <w:rPr>
                <w:ins w:id="796" w:author="四季雨" w:date="2024-11-23T00:07:58Z"/>
                <w:rFonts w:hint="default" w:ascii="Times New Roman" w:hAnsi="Times New Roman" w:eastAsia="宋体" w:cs="Times New Roman"/>
                <w:color w:val="000000"/>
                <w:kern w:val="0"/>
                <w:sz w:val="18"/>
                <w:szCs w:val="18"/>
                <w:lang w:val="en-US" w:eastAsia="zh-CN" w:bidi="ar-SA"/>
              </w:rPr>
            </w:pPr>
            <w:ins w:id="797" w:author="四季雨" w:date="2024-11-23T00:07:58Z">
              <w:r>
                <w:rPr>
                  <w:rFonts w:hint="default" w:ascii="Times New Roman" w:hAnsi="Times New Roman" w:cs="Times New Roman"/>
                  <w:color w:val="000000"/>
                  <w:kern w:val="0"/>
                  <w:sz w:val="18"/>
                  <w:szCs w:val="18"/>
                  <w:lang w:val="en-US" w:eastAsia="zh-CN"/>
                </w:rPr>
                <w:t>AP</w:t>
              </w:r>
            </w:ins>
          </w:p>
        </w:tc>
        <w:tc>
          <w:tcPr>
            <w:tcW w:w="538" w:type="dxa"/>
            <w:tcBorders>
              <w:top w:val="single" w:color="000000" w:sz="4" w:space="0"/>
              <w:left w:val="nil"/>
              <w:bottom w:val="nil"/>
              <w:right w:val="nil"/>
            </w:tcBorders>
            <w:shd w:val="clear" w:color="auto" w:fill="FFFFFF"/>
            <w:vAlign w:val="center"/>
          </w:tcPr>
          <w:p w14:paraId="33014378">
            <w:pPr>
              <w:widowControl/>
              <w:jc w:val="right"/>
              <w:textAlignment w:val="center"/>
              <w:rPr>
                <w:ins w:id="798" w:author="四季雨" w:date="2024-11-23T00:07:58Z"/>
                <w:rFonts w:hint="default" w:ascii="Times New Roman" w:hAnsi="Times New Roman" w:eastAsia="宋体" w:cs="Times New Roman"/>
                <w:color w:val="000000"/>
                <w:kern w:val="0"/>
                <w:sz w:val="18"/>
                <w:szCs w:val="18"/>
                <w:lang w:val="en-US" w:eastAsia="zh-CN" w:bidi="ar-SA"/>
              </w:rPr>
            </w:pPr>
            <w:ins w:id="799" w:author="四季雨" w:date="2024-11-23T00:07:58Z">
              <w:r>
                <w:rPr>
                  <w:rFonts w:hint="default" w:ascii="Times New Roman" w:hAnsi="Times New Roman" w:cs="Times New Roman"/>
                  <w:color w:val="000000"/>
                  <w:kern w:val="0"/>
                  <w:sz w:val="18"/>
                  <w:szCs w:val="18"/>
                  <w:lang w:val="en-US" w:eastAsia="zh-CN"/>
                </w:rPr>
                <w:t>Acc</w:t>
              </w:r>
            </w:ins>
          </w:p>
        </w:tc>
        <w:tc>
          <w:tcPr>
            <w:tcW w:w="547" w:type="dxa"/>
            <w:tcBorders>
              <w:top w:val="single" w:color="000000" w:sz="4" w:space="0"/>
              <w:left w:val="nil"/>
              <w:bottom w:val="nil"/>
              <w:right w:val="nil"/>
            </w:tcBorders>
            <w:shd w:val="clear" w:color="auto" w:fill="FFFFFF"/>
            <w:vAlign w:val="center"/>
          </w:tcPr>
          <w:p w14:paraId="22AD116E">
            <w:pPr>
              <w:widowControl/>
              <w:textAlignment w:val="center"/>
              <w:rPr>
                <w:ins w:id="800" w:author="四季雨" w:date="2024-11-23T00:07:58Z"/>
                <w:rFonts w:hint="default" w:ascii="Times New Roman" w:hAnsi="Times New Roman" w:eastAsia="宋体" w:cs="Times New Roman"/>
                <w:color w:val="000000"/>
                <w:kern w:val="0"/>
                <w:sz w:val="18"/>
                <w:szCs w:val="18"/>
                <w:lang w:val="en-US" w:eastAsia="zh-CN" w:bidi="ar-SA"/>
              </w:rPr>
            </w:pPr>
            <w:ins w:id="801" w:author="四季雨" w:date="2024-11-23T00:07:58Z">
              <w:r>
                <w:rPr>
                  <w:rFonts w:hint="default" w:ascii="Times New Roman" w:hAnsi="Times New Roman" w:cs="Times New Roman"/>
                  <w:color w:val="000000"/>
                  <w:kern w:val="0"/>
                  <w:sz w:val="18"/>
                  <w:szCs w:val="18"/>
                  <w:lang w:val="en-US" w:eastAsia="zh-CN"/>
                </w:rPr>
                <w:t>AP</w:t>
              </w:r>
            </w:ins>
          </w:p>
        </w:tc>
      </w:tr>
      <w:tr w14:paraId="5334D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ins w:id="802" w:author="四季雨" w:date="2024-11-23T00:07:58Z"/>
        </w:trPr>
        <w:tc>
          <w:tcPr>
            <w:tcW w:w="1120" w:type="dxa"/>
            <w:tcBorders>
              <w:top w:val="nil"/>
              <w:left w:val="nil"/>
              <w:bottom w:val="nil"/>
              <w:right w:val="nil"/>
            </w:tcBorders>
            <w:shd w:val="clear" w:color="auto" w:fill="FFFFFF"/>
            <w:vAlign w:val="center"/>
          </w:tcPr>
          <w:p w14:paraId="4139D2E8">
            <w:pPr>
              <w:widowControl/>
              <w:textAlignment w:val="center"/>
              <w:rPr>
                <w:ins w:id="803" w:author="四季雨" w:date="2024-11-23T00:07:58Z"/>
                <w:rFonts w:ascii="Times New Roman" w:hAnsi="Times New Roman" w:cs="Times New Roman"/>
                <w:color w:val="000000"/>
                <w:kern w:val="0"/>
                <w:sz w:val="18"/>
                <w:szCs w:val="18"/>
              </w:rPr>
            </w:pPr>
            <w:ins w:id="804" w:author="四季雨" w:date="2024-11-23T00:07:58Z">
              <w:r>
                <w:rPr>
                  <w:rFonts w:hint="default" w:ascii="Times New Roman" w:hAnsi="Times New Roman" w:cs="Times New Roman"/>
                  <w:color w:val="000000"/>
                  <w:kern w:val="0"/>
                  <w:sz w:val="18"/>
                  <w:szCs w:val="18"/>
                </w:rPr>
                <w:t>ResNet</w:t>
              </w:r>
            </w:ins>
          </w:p>
        </w:tc>
        <w:tc>
          <w:tcPr>
            <w:tcW w:w="538" w:type="dxa"/>
            <w:tcBorders>
              <w:top w:val="nil"/>
              <w:left w:val="nil"/>
              <w:bottom w:val="nil"/>
              <w:right w:val="nil"/>
            </w:tcBorders>
            <w:shd w:val="clear" w:color="auto" w:fill="FFFFFF"/>
            <w:vAlign w:val="center"/>
          </w:tcPr>
          <w:p w14:paraId="33B99B92">
            <w:pPr>
              <w:widowControl/>
              <w:jc w:val="right"/>
              <w:textAlignment w:val="center"/>
              <w:rPr>
                <w:ins w:id="805" w:author="四季雨" w:date="2024-11-23T00:07:58Z"/>
                <w:rFonts w:ascii="Times New Roman" w:hAnsi="Times New Roman" w:cs="Times New Roman"/>
                <w:color w:val="000000"/>
                <w:kern w:val="0"/>
                <w:sz w:val="18"/>
                <w:szCs w:val="18"/>
              </w:rPr>
            </w:pPr>
            <w:ins w:id="806" w:author="四季雨" w:date="2024-11-23T00:07:58Z">
              <w:r>
                <w:rPr>
                  <w:rFonts w:hint="default" w:ascii="Times New Roman" w:hAnsi="Times New Roman" w:cs="Times New Roman"/>
                  <w:color w:val="000000"/>
                  <w:kern w:val="0"/>
                  <w:sz w:val="18"/>
                  <w:szCs w:val="18"/>
                </w:rPr>
                <w:t>85.1</w:t>
              </w:r>
            </w:ins>
          </w:p>
        </w:tc>
        <w:tc>
          <w:tcPr>
            <w:tcW w:w="541" w:type="dxa"/>
            <w:tcBorders>
              <w:top w:val="nil"/>
              <w:left w:val="nil"/>
              <w:bottom w:val="nil"/>
              <w:right w:val="nil"/>
            </w:tcBorders>
            <w:shd w:val="clear" w:color="auto" w:fill="FFFFFF"/>
            <w:vAlign w:val="center"/>
          </w:tcPr>
          <w:p w14:paraId="58D968CD">
            <w:pPr>
              <w:widowControl/>
              <w:textAlignment w:val="center"/>
              <w:rPr>
                <w:ins w:id="807" w:author="四季雨" w:date="2024-11-23T00:07:58Z"/>
                <w:rFonts w:ascii="Times New Roman" w:hAnsi="Times New Roman" w:eastAsia="宋体" w:cs="Times New Roman"/>
                <w:color w:val="000000"/>
                <w:kern w:val="0"/>
                <w:sz w:val="18"/>
                <w:szCs w:val="18"/>
                <w:lang w:val="en-US" w:eastAsia="zh-CN" w:bidi="ar-SA"/>
              </w:rPr>
            </w:pPr>
            <w:ins w:id="808" w:author="四季雨" w:date="2024-11-23T00:07:58Z">
              <w:r>
                <w:rPr>
                  <w:rFonts w:hint="default" w:ascii="Times New Roman" w:hAnsi="Times New Roman" w:cs="Times New Roman"/>
                  <w:color w:val="000000"/>
                  <w:kern w:val="0"/>
                  <w:sz w:val="18"/>
                  <w:szCs w:val="18"/>
                </w:rPr>
                <w:t>93.4</w:t>
              </w:r>
            </w:ins>
          </w:p>
        </w:tc>
        <w:tc>
          <w:tcPr>
            <w:tcW w:w="538" w:type="dxa"/>
            <w:tcBorders>
              <w:top w:val="nil"/>
              <w:left w:val="nil"/>
              <w:bottom w:val="nil"/>
              <w:right w:val="nil"/>
            </w:tcBorders>
            <w:shd w:val="clear" w:color="auto" w:fill="FFFFFF"/>
            <w:vAlign w:val="center"/>
          </w:tcPr>
          <w:p w14:paraId="72B68436">
            <w:pPr>
              <w:widowControl/>
              <w:jc w:val="right"/>
              <w:textAlignment w:val="center"/>
              <w:rPr>
                <w:ins w:id="809" w:author="四季雨" w:date="2024-11-23T00:07:58Z"/>
                <w:rFonts w:ascii="Times New Roman" w:hAnsi="Times New Roman" w:eastAsia="宋体" w:cs="Times New Roman"/>
                <w:color w:val="000000"/>
                <w:kern w:val="0"/>
                <w:sz w:val="18"/>
                <w:szCs w:val="18"/>
                <w:lang w:val="en-US" w:eastAsia="zh-CN" w:bidi="ar-SA"/>
              </w:rPr>
            </w:pPr>
            <w:ins w:id="810" w:author="四季雨" w:date="2024-11-23T00:07:58Z">
              <w:r>
                <w:rPr>
                  <w:rFonts w:hint="default" w:ascii="Times New Roman" w:hAnsi="Times New Roman" w:cs="Times New Roman"/>
                  <w:color w:val="000000"/>
                  <w:kern w:val="0"/>
                  <w:sz w:val="18"/>
                  <w:szCs w:val="18"/>
                </w:rPr>
                <w:t>50.6</w:t>
              </w:r>
            </w:ins>
          </w:p>
        </w:tc>
        <w:tc>
          <w:tcPr>
            <w:tcW w:w="541" w:type="dxa"/>
            <w:tcBorders>
              <w:top w:val="nil"/>
              <w:left w:val="nil"/>
              <w:bottom w:val="nil"/>
              <w:right w:val="nil"/>
            </w:tcBorders>
            <w:shd w:val="clear" w:color="auto" w:fill="FFFFFF"/>
            <w:vAlign w:val="center"/>
          </w:tcPr>
          <w:p w14:paraId="2179CCF1">
            <w:pPr>
              <w:widowControl/>
              <w:jc w:val="left"/>
              <w:textAlignment w:val="center"/>
              <w:rPr>
                <w:ins w:id="811" w:author="四季雨" w:date="2024-11-23T00:07:58Z"/>
                <w:rFonts w:ascii="Times New Roman" w:hAnsi="Times New Roman" w:eastAsia="宋体" w:cs="Times New Roman"/>
                <w:color w:val="000000"/>
                <w:kern w:val="0"/>
                <w:sz w:val="18"/>
                <w:szCs w:val="18"/>
                <w:lang w:val="en-US" w:eastAsia="zh-CN" w:bidi="ar-SA"/>
              </w:rPr>
            </w:pPr>
            <w:ins w:id="812" w:author="四季雨" w:date="2024-11-23T00:07:58Z">
              <w:r>
                <w:rPr>
                  <w:rFonts w:hint="default" w:ascii="Times New Roman" w:hAnsi="Times New Roman" w:cs="Times New Roman"/>
                  <w:color w:val="000000"/>
                  <w:kern w:val="0"/>
                  <w:sz w:val="18"/>
                  <w:szCs w:val="18"/>
                </w:rPr>
                <w:t>55.4</w:t>
              </w:r>
            </w:ins>
          </w:p>
        </w:tc>
        <w:tc>
          <w:tcPr>
            <w:tcW w:w="538" w:type="dxa"/>
            <w:tcBorders>
              <w:top w:val="nil"/>
              <w:left w:val="nil"/>
              <w:bottom w:val="nil"/>
              <w:right w:val="nil"/>
            </w:tcBorders>
            <w:shd w:val="clear" w:color="auto" w:fill="FFFFFF"/>
            <w:vAlign w:val="center"/>
          </w:tcPr>
          <w:p w14:paraId="3DEDA87B">
            <w:pPr>
              <w:widowControl/>
              <w:jc w:val="right"/>
              <w:textAlignment w:val="center"/>
              <w:rPr>
                <w:ins w:id="813" w:author="四季雨" w:date="2024-11-23T00:07:58Z"/>
                <w:rFonts w:ascii="Times New Roman" w:hAnsi="Times New Roman" w:eastAsia="宋体" w:cs="Times New Roman"/>
                <w:color w:val="000000"/>
                <w:kern w:val="0"/>
                <w:sz w:val="18"/>
                <w:szCs w:val="18"/>
                <w:lang w:val="en-US" w:eastAsia="zh-CN" w:bidi="ar-SA"/>
              </w:rPr>
            </w:pPr>
            <w:ins w:id="814" w:author="四季雨" w:date="2024-11-23T00:07:58Z">
              <w:r>
                <w:rPr>
                  <w:rFonts w:hint="default" w:ascii="Times New Roman" w:hAnsi="Times New Roman" w:cs="Times New Roman"/>
                  <w:color w:val="000000"/>
                  <w:kern w:val="0"/>
                  <w:sz w:val="18"/>
                  <w:szCs w:val="18"/>
                </w:rPr>
                <w:t>64</w:t>
              </w:r>
            </w:ins>
          </w:p>
        </w:tc>
        <w:tc>
          <w:tcPr>
            <w:tcW w:w="541" w:type="dxa"/>
            <w:tcBorders>
              <w:top w:val="nil"/>
              <w:left w:val="nil"/>
              <w:bottom w:val="nil"/>
              <w:right w:val="nil"/>
            </w:tcBorders>
            <w:shd w:val="clear" w:color="auto" w:fill="FFFFFF"/>
            <w:vAlign w:val="center"/>
          </w:tcPr>
          <w:p w14:paraId="5FEDED16">
            <w:pPr>
              <w:widowControl/>
              <w:jc w:val="left"/>
              <w:textAlignment w:val="center"/>
              <w:rPr>
                <w:ins w:id="815" w:author="四季雨" w:date="2024-11-23T00:07:58Z"/>
                <w:rFonts w:ascii="Times New Roman" w:hAnsi="Times New Roman" w:eastAsia="宋体" w:cs="Times New Roman"/>
                <w:color w:val="000000"/>
                <w:kern w:val="0"/>
                <w:sz w:val="18"/>
                <w:szCs w:val="18"/>
                <w:lang w:val="en-US" w:eastAsia="zh-CN" w:bidi="ar-SA"/>
              </w:rPr>
            </w:pPr>
            <w:ins w:id="816" w:author="四季雨" w:date="2024-11-23T00:07:58Z">
              <w:r>
                <w:rPr>
                  <w:rFonts w:hint="default" w:ascii="Times New Roman" w:hAnsi="Times New Roman" w:cs="Times New Roman"/>
                  <w:color w:val="000000"/>
                  <w:kern w:val="0"/>
                  <w:sz w:val="18"/>
                  <w:szCs w:val="18"/>
                </w:rPr>
                <w:t>70</w:t>
              </w:r>
            </w:ins>
          </w:p>
        </w:tc>
        <w:tc>
          <w:tcPr>
            <w:tcW w:w="538" w:type="dxa"/>
            <w:tcBorders>
              <w:top w:val="nil"/>
              <w:left w:val="nil"/>
              <w:bottom w:val="nil"/>
              <w:right w:val="nil"/>
            </w:tcBorders>
            <w:shd w:val="clear" w:color="auto" w:fill="FFFFFF"/>
            <w:vAlign w:val="center"/>
          </w:tcPr>
          <w:p w14:paraId="3267572F">
            <w:pPr>
              <w:widowControl/>
              <w:jc w:val="right"/>
              <w:textAlignment w:val="center"/>
              <w:rPr>
                <w:ins w:id="817" w:author="四季雨" w:date="2024-11-23T00:07:58Z"/>
                <w:rFonts w:ascii="Times New Roman" w:hAnsi="Times New Roman" w:eastAsia="宋体" w:cs="Times New Roman"/>
                <w:color w:val="000000"/>
                <w:kern w:val="0"/>
                <w:sz w:val="18"/>
                <w:szCs w:val="18"/>
                <w:lang w:val="en-US" w:eastAsia="zh-CN" w:bidi="ar-SA"/>
              </w:rPr>
            </w:pPr>
            <w:ins w:id="818" w:author="四季雨" w:date="2024-11-23T00:07:58Z">
              <w:r>
                <w:rPr>
                  <w:rFonts w:hint="default" w:ascii="Times New Roman" w:hAnsi="Times New Roman" w:cs="Times New Roman"/>
                  <w:color w:val="000000"/>
                  <w:kern w:val="0"/>
                  <w:sz w:val="18"/>
                  <w:szCs w:val="18"/>
                </w:rPr>
                <w:t>48.4</w:t>
              </w:r>
            </w:ins>
          </w:p>
        </w:tc>
        <w:tc>
          <w:tcPr>
            <w:tcW w:w="541" w:type="dxa"/>
            <w:tcBorders>
              <w:top w:val="nil"/>
              <w:left w:val="nil"/>
              <w:bottom w:val="nil"/>
              <w:right w:val="nil"/>
            </w:tcBorders>
            <w:shd w:val="clear" w:color="auto" w:fill="FFFFFF"/>
            <w:vAlign w:val="center"/>
          </w:tcPr>
          <w:p w14:paraId="70745EF5">
            <w:pPr>
              <w:widowControl/>
              <w:jc w:val="left"/>
              <w:textAlignment w:val="center"/>
              <w:rPr>
                <w:ins w:id="819" w:author="四季雨" w:date="2024-11-23T00:07:58Z"/>
                <w:rFonts w:ascii="Times New Roman" w:hAnsi="Times New Roman" w:eastAsia="宋体" w:cs="Times New Roman"/>
                <w:color w:val="000000"/>
                <w:kern w:val="0"/>
                <w:sz w:val="18"/>
                <w:szCs w:val="18"/>
                <w:lang w:val="en-US" w:eastAsia="zh-CN" w:bidi="ar-SA"/>
              </w:rPr>
            </w:pPr>
            <w:ins w:id="820" w:author="四季雨" w:date="2024-11-23T00:07:58Z">
              <w:r>
                <w:rPr>
                  <w:rFonts w:hint="default" w:ascii="Times New Roman" w:hAnsi="Times New Roman" w:cs="Times New Roman"/>
                  <w:color w:val="000000"/>
                  <w:kern w:val="0"/>
                  <w:sz w:val="18"/>
                  <w:szCs w:val="18"/>
                </w:rPr>
                <w:t>48.3</w:t>
              </w:r>
            </w:ins>
          </w:p>
        </w:tc>
        <w:tc>
          <w:tcPr>
            <w:tcW w:w="538" w:type="dxa"/>
            <w:tcBorders>
              <w:top w:val="nil"/>
              <w:left w:val="nil"/>
              <w:bottom w:val="nil"/>
              <w:right w:val="nil"/>
            </w:tcBorders>
            <w:shd w:val="clear" w:color="auto" w:fill="FFFFFF"/>
            <w:vAlign w:val="center"/>
          </w:tcPr>
          <w:p w14:paraId="6C9171A7">
            <w:pPr>
              <w:widowControl/>
              <w:jc w:val="right"/>
              <w:textAlignment w:val="center"/>
              <w:rPr>
                <w:ins w:id="821" w:author="四季雨" w:date="2024-11-23T00:07:58Z"/>
                <w:rFonts w:hint="default" w:ascii="Times New Roman" w:hAnsi="Times New Roman" w:eastAsia="宋体" w:cs="Times New Roman"/>
                <w:color w:val="000000"/>
                <w:kern w:val="0"/>
                <w:sz w:val="18"/>
                <w:szCs w:val="18"/>
                <w:lang w:val="en-US" w:eastAsia="zh-CN" w:bidi="ar-SA"/>
              </w:rPr>
            </w:pPr>
            <w:ins w:id="822" w:author="四季雨" w:date="2024-11-23T00:07:58Z">
              <w:r>
                <w:rPr>
                  <w:rFonts w:hint="default" w:ascii="Times New Roman" w:hAnsi="Times New Roman" w:cs="Times New Roman"/>
                  <w:color w:val="000000"/>
                  <w:kern w:val="0"/>
                  <w:sz w:val="18"/>
                  <w:szCs w:val="18"/>
                </w:rPr>
                <w:t>57</w:t>
              </w:r>
            </w:ins>
          </w:p>
        </w:tc>
        <w:tc>
          <w:tcPr>
            <w:tcW w:w="541" w:type="dxa"/>
            <w:tcBorders>
              <w:top w:val="nil"/>
              <w:left w:val="nil"/>
              <w:bottom w:val="nil"/>
              <w:right w:val="nil"/>
            </w:tcBorders>
            <w:shd w:val="clear" w:color="auto" w:fill="FFFFFF"/>
            <w:vAlign w:val="center"/>
          </w:tcPr>
          <w:p w14:paraId="1076CE02">
            <w:pPr>
              <w:widowControl/>
              <w:jc w:val="left"/>
              <w:textAlignment w:val="center"/>
              <w:rPr>
                <w:ins w:id="823" w:author="四季雨" w:date="2024-11-23T00:07:58Z"/>
                <w:rFonts w:hint="default" w:ascii="Times New Roman" w:hAnsi="Times New Roman" w:eastAsia="宋体" w:cs="Times New Roman"/>
                <w:color w:val="000000"/>
                <w:kern w:val="0"/>
                <w:sz w:val="18"/>
                <w:szCs w:val="18"/>
                <w:lang w:val="en-US" w:eastAsia="zh-CN" w:bidi="ar-SA"/>
              </w:rPr>
            </w:pPr>
            <w:ins w:id="824" w:author="四季雨" w:date="2024-11-23T00:07:58Z">
              <w:r>
                <w:rPr>
                  <w:rFonts w:hint="default" w:ascii="Times New Roman" w:hAnsi="Times New Roman" w:cs="Times New Roman"/>
                  <w:color w:val="000000"/>
                  <w:kern w:val="0"/>
                  <w:sz w:val="18"/>
                  <w:szCs w:val="18"/>
                </w:rPr>
                <w:t>65.7</w:t>
              </w:r>
            </w:ins>
          </w:p>
        </w:tc>
        <w:tc>
          <w:tcPr>
            <w:tcW w:w="538" w:type="dxa"/>
            <w:tcBorders>
              <w:top w:val="nil"/>
              <w:left w:val="nil"/>
              <w:bottom w:val="nil"/>
              <w:right w:val="nil"/>
            </w:tcBorders>
            <w:shd w:val="clear" w:color="auto" w:fill="FFFFFF"/>
            <w:vAlign w:val="center"/>
          </w:tcPr>
          <w:p w14:paraId="4A6CF801">
            <w:pPr>
              <w:widowControl/>
              <w:jc w:val="right"/>
              <w:textAlignment w:val="center"/>
              <w:rPr>
                <w:ins w:id="825" w:author="四季雨" w:date="2024-11-23T00:07:58Z"/>
                <w:rFonts w:hint="default" w:ascii="Times New Roman" w:hAnsi="Times New Roman" w:eastAsia="宋体" w:cs="Times New Roman"/>
                <w:color w:val="000000"/>
                <w:kern w:val="0"/>
                <w:sz w:val="18"/>
                <w:szCs w:val="18"/>
                <w:lang w:val="en-US" w:eastAsia="zh-CN" w:bidi="ar-SA"/>
              </w:rPr>
            </w:pPr>
            <w:ins w:id="826" w:author="四季雨" w:date="2024-11-23T00:07:58Z">
              <w:r>
                <w:rPr>
                  <w:rFonts w:hint="default" w:ascii="Times New Roman" w:hAnsi="Times New Roman" w:cs="Times New Roman"/>
                  <w:color w:val="000000"/>
                  <w:kern w:val="0"/>
                  <w:sz w:val="18"/>
                  <w:szCs w:val="18"/>
                </w:rPr>
                <w:t>69.8</w:t>
              </w:r>
            </w:ins>
          </w:p>
        </w:tc>
        <w:tc>
          <w:tcPr>
            <w:tcW w:w="541" w:type="dxa"/>
            <w:tcBorders>
              <w:top w:val="nil"/>
              <w:left w:val="nil"/>
              <w:bottom w:val="nil"/>
              <w:right w:val="nil"/>
            </w:tcBorders>
            <w:shd w:val="clear" w:color="auto" w:fill="FFFFFF"/>
            <w:vAlign w:val="center"/>
          </w:tcPr>
          <w:p w14:paraId="447E9837">
            <w:pPr>
              <w:widowControl/>
              <w:textAlignment w:val="center"/>
              <w:rPr>
                <w:ins w:id="827" w:author="四季雨" w:date="2024-11-23T00:07:58Z"/>
                <w:rFonts w:hint="default" w:ascii="Times New Roman" w:hAnsi="Times New Roman" w:eastAsia="宋体" w:cs="Times New Roman"/>
                <w:color w:val="000000"/>
                <w:kern w:val="0"/>
                <w:sz w:val="18"/>
                <w:szCs w:val="18"/>
                <w:lang w:val="en-US" w:eastAsia="zh-CN" w:bidi="ar-SA"/>
              </w:rPr>
            </w:pPr>
            <w:ins w:id="828" w:author="四季雨" w:date="2024-11-23T00:07:58Z">
              <w:r>
                <w:rPr>
                  <w:rFonts w:hint="default" w:ascii="Times New Roman" w:hAnsi="Times New Roman" w:cs="Times New Roman"/>
                  <w:color w:val="000000"/>
                  <w:kern w:val="0"/>
                  <w:sz w:val="18"/>
                  <w:szCs w:val="18"/>
                </w:rPr>
                <w:t>80</w:t>
              </w:r>
            </w:ins>
          </w:p>
        </w:tc>
        <w:tc>
          <w:tcPr>
            <w:tcW w:w="538" w:type="dxa"/>
            <w:tcBorders>
              <w:top w:val="nil"/>
              <w:left w:val="nil"/>
              <w:bottom w:val="nil"/>
              <w:right w:val="nil"/>
            </w:tcBorders>
            <w:shd w:val="clear" w:color="auto" w:fill="FFFFFF"/>
            <w:vAlign w:val="center"/>
          </w:tcPr>
          <w:p w14:paraId="77D86303">
            <w:pPr>
              <w:widowControl/>
              <w:jc w:val="right"/>
              <w:textAlignment w:val="center"/>
              <w:rPr>
                <w:ins w:id="829" w:author="四季雨" w:date="2024-11-23T00:07:58Z"/>
                <w:rFonts w:hint="default" w:ascii="Times New Roman" w:hAnsi="Times New Roman" w:eastAsia="宋体" w:cs="Times New Roman"/>
                <w:color w:val="000000"/>
                <w:kern w:val="0"/>
                <w:sz w:val="18"/>
                <w:szCs w:val="18"/>
                <w:lang w:val="en-US" w:eastAsia="zh-CN" w:bidi="ar-SA"/>
              </w:rPr>
            </w:pPr>
            <w:ins w:id="830" w:author="四季雨" w:date="2024-11-23T00:07:58Z">
              <w:r>
                <w:rPr>
                  <w:rFonts w:hint="default" w:ascii="Times New Roman" w:hAnsi="Times New Roman" w:cs="Times New Roman"/>
                  <w:color w:val="000000"/>
                  <w:kern w:val="0"/>
                  <w:sz w:val="18"/>
                  <w:szCs w:val="18"/>
                </w:rPr>
                <w:t>67.8</w:t>
              </w:r>
            </w:ins>
          </w:p>
        </w:tc>
        <w:tc>
          <w:tcPr>
            <w:tcW w:w="541" w:type="dxa"/>
            <w:tcBorders>
              <w:top w:val="nil"/>
              <w:left w:val="nil"/>
              <w:bottom w:val="nil"/>
              <w:right w:val="nil"/>
            </w:tcBorders>
            <w:shd w:val="clear" w:color="auto" w:fill="FFFFFF"/>
            <w:vAlign w:val="center"/>
          </w:tcPr>
          <w:p w14:paraId="691A5100">
            <w:pPr>
              <w:widowControl/>
              <w:textAlignment w:val="center"/>
              <w:rPr>
                <w:ins w:id="831" w:author="四季雨" w:date="2024-11-23T00:07:58Z"/>
                <w:rFonts w:hint="default" w:ascii="Times New Roman" w:hAnsi="Times New Roman" w:eastAsia="宋体" w:cs="Times New Roman"/>
                <w:color w:val="000000"/>
                <w:kern w:val="0"/>
                <w:sz w:val="18"/>
                <w:szCs w:val="18"/>
                <w:lang w:val="en-US" w:eastAsia="zh-CN" w:bidi="ar-SA"/>
              </w:rPr>
            </w:pPr>
            <w:ins w:id="832" w:author="四季雨" w:date="2024-11-23T00:07:58Z">
              <w:r>
                <w:rPr>
                  <w:rFonts w:hint="default" w:ascii="Times New Roman" w:hAnsi="Times New Roman" w:cs="Times New Roman"/>
                  <w:color w:val="000000"/>
                  <w:kern w:val="0"/>
                  <w:sz w:val="18"/>
                  <w:szCs w:val="18"/>
                </w:rPr>
                <w:t>73.5</w:t>
              </w:r>
            </w:ins>
          </w:p>
        </w:tc>
        <w:tc>
          <w:tcPr>
            <w:tcW w:w="538" w:type="dxa"/>
            <w:tcBorders>
              <w:top w:val="nil"/>
              <w:left w:val="nil"/>
              <w:bottom w:val="nil"/>
              <w:right w:val="nil"/>
            </w:tcBorders>
            <w:shd w:val="clear" w:color="auto" w:fill="FFFFFF"/>
            <w:vAlign w:val="center"/>
          </w:tcPr>
          <w:p w14:paraId="14803105">
            <w:pPr>
              <w:widowControl/>
              <w:jc w:val="right"/>
              <w:textAlignment w:val="center"/>
              <w:rPr>
                <w:ins w:id="833" w:author="四季雨" w:date="2024-11-23T00:07:58Z"/>
                <w:rFonts w:hint="default" w:ascii="Times New Roman" w:hAnsi="Times New Roman" w:eastAsia="宋体" w:cs="Times New Roman"/>
                <w:color w:val="000000"/>
                <w:kern w:val="0"/>
                <w:sz w:val="18"/>
                <w:szCs w:val="18"/>
                <w:lang w:val="en-US" w:eastAsia="zh-CN" w:bidi="ar-SA"/>
              </w:rPr>
            </w:pPr>
            <w:ins w:id="834" w:author="四季雨" w:date="2024-11-23T00:07:58Z">
              <w:r>
                <w:rPr>
                  <w:rFonts w:hint="default" w:ascii="Times New Roman" w:hAnsi="Times New Roman" w:cs="Times New Roman"/>
                  <w:color w:val="000000"/>
                  <w:kern w:val="0"/>
                  <w:sz w:val="18"/>
                  <w:szCs w:val="18"/>
                </w:rPr>
                <w:t>82.6</w:t>
              </w:r>
            </w:ins>
          </w:p>
        </w:tc>
        <w:tc>
          <w:tcPr>
            <w:tcW w:w="547" w:type="dxa"/>
            <w:tcBorders>
              <w:top w:val="nil"/>
              <w:left w:val="nil"/>
              <w:bottom w:val="nil"/>
              <w:right w:val="nil"/>
            </w:tcBorders>
            <w:shd w:val="clear" w:color="auto" w:fill="FFFFFF"/>
            <w:vAlign w:val="center"/>
          </w:tcPr>
          <w:p w14:paraId="7E4DD5AA">
            <w:pPr>
              <w:widowControl/>
              <w:textAlignment w:val="center"/>
              <w:rPr>
                <w:ins w:id="835" w:author="四季雨" w:date="2024-11-23T00:07:58Z"/>
                <w:rFonts w:hint="default" w:ascii="Times New Roman" w:hAnsi="Times New Roman" w:eastAsia="宋体" w:cs="Times New Roman"/>
                <w:color w:val="000000"/>
                <w:kern w:val="0"/>
                <w:sz w:val="18"/>
                <w:szCs w:val="18"/>
                <w:lang w:val="en-US" w:eastAsia="zh-CN" w:bidi="ar-SA"/>
              </w:rPr>
            </w:pPr>
            <w:ins w:id="836" w:author="四季雨" w:date="2024-11-23T00:07:58Z">
              <w:r>
                <w:rPr>
                  <w:rFonts w:hint="default" w:ascii="Times New Roman" w:hAnsi="Times New Roman" w:cs="Times New Roman"/>
                  <w:color w:val="000000"/>
                  <w:kern w:val="0"/>
                  <w:sz w:val="18"/>
                  <w:szCs w:val="18"/>
                </w:rPr>
                <w:t>90.7</w:t>
              </w:r>
            </w:ins>
          </w:p>
        </w:tc>
      </w:tr>
      <w:tr w14:paraId="1F5444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ins w:id="837" w:author="四季雨" w:date="2024-11-23T00:07:58Z"/>
        </w:trPr>
        <w:tc>
          <w:tcPr>
            <w:tcW w:w="1120" w:type="dxa"/>
            <w:tcBorders>
              <w:top w:val="nil"/>
              <w:left w:val="nil"/>
              <w:bottom w:val="nil"/>
              <w:right w:val="nil"/>
            </w:tcBorders>
            <w:shd w:val="clear" w:color="auto" w:fill="FFFFFF"/>
            <w:vAlign w:val="center"/>
          </w:tcPr>
          <w:p w14:paraId="68153032">
            <w:pPr>
              <w:widowControl/>
              <w:textAlignment w:val="center"/>
              <w:rPr>
                <w:ins w:id="838" w:author="四季雨" w:date="2024-11-23T00:07:58Z"/>
                <w:rFonts w:ascii="Times New Roman" w:hAnsi="Times New Roman" w:cs="Times New Roman"/>
                <w:color w:val="000000"/>
                <w:kern w:val="0"/>
                <w:sz w:val="18"/>
                <w:szCs w:val="18"/>
              </w:rPr>
            </w:pPr>
            <w:ins w:id="839" w:author="四季雨" w:date="2024-11-23T00:07:58Z">
              <w:r>
                <w:rPr>
                  <w:rFonts w:hint="default" w:ascii="Times New Roman" w:hAnsi="Times New Roman" w:cs="Times New Roman"/>
                  <w:color w:val="000000"/>
                  <w:kern w:val="0"/>
                  <w:sz w:val="18"/>
                  <w:szCs w:val="18"/>
                </w:rPr>
                <w:t>MResNet</w:t>
              </w:r>
            </w:ins>
          </w:p>
        </w:tc>
        <w:tc>
          <w:tcPr>
            <w:tcW w:w="538" w:type="dxa"/>
            <w:tcBorders>
              <w:top w:val="nil"/>
              <w:left w:val="nil"/>
              <w:bottom w:val="nil"/>
              <w:right w:val="nil"/>
            </w:tcBorders>
            <w:shd w:val="clear" w:color="auto" w:fill="FFFFFF"/>
            <w:vAlign w:val="center"/>
          </w:tcPr>
          <w:p w14:paraId="26261D0E">
            <w:pPr>
              <w:widowControl/>
              <w:jc w:val="right"/>
              <w:textAlignment w:val="center"/>
              <w:rPr>
                <w:ins w:id="840" w:author="四季雨" w:date="2024-11-23T00:07:58Z"/>
                <w:rFonts w:ascii="Times New Roman" w:hAnsi="Times New Roman" w:cs="Times New Roman"/>
                <w:color w:val="000000"/>
                <w:kern w:val="0"/>
                <w:sz w:val="18"/>
                <w:szCs w:val="18"/>
              </w:rPr>
            </w:pPr>
            <w:ins w:id="841" w:author="四季雨" w:date="2024-11-23T00:07:58Z">
              <w:r>
                <w:rPr>
                  <w:rFonts w:hint="default" w:ascii="Times New Roman" w:hAnsi="Times New Roman" w:cs="Times New Roman"/>
                  <w:color w:val="000000"/>
                  <w:kern w:val="0"/>
                  <w:sz w:val="18"/>
                  <w:szCs w:val="18"/>
                </w:rPr>
                <w:t>79.1</w:t>
              </w:r>
            </w:ins>
          </w:p>
        </w:tc>
        <w:tc>
          <w:tcPr>
            <w:tcW w:w="541" w:type="dxa"/>
            <w:tcBorders>
              <w:top w:val="nil"/>
              <w:left w:val="nil"/>
              <w:bottom w:val="nil"/>
              <w:right w:val="nil"/>
            </w:tcBorders>
            <w:shd w:val="clear" w:color="auto" w:fill="FFFFFF"/>
            <w:vAlign w:val="center"/>
          </w:tcPr>
          <w:p w14:paraId="23DA389D">
            <w:pPr>
              <w:widowControl/>
              <w:textAlignment w:val="center"/>
              <w:rPr>
                <w:ins w:id="842" w:author="四季雨" w:date="2024-11-23T00:07:58Z"/>
                <w:rFonts w:ascii="Times New Roman" w:hAnsi="Times New Roman" w:eastAsia="宋体" w:cs="Times New Roman"/>
                <w:color w:val="000000"/>
                <w:kern w:val="0"/>
                <w:sz w:val="18"/>
                <w:szCs w:val="18"/>
                <w:lang w:val="en-US" w:eastAsia="zh-CN" w:bidi="ar-SA"/>
              </w:rPr>
            </w:pPr>
            <w:ins w:id="843" w:author="四季雨" w:date="2024-11-23T00:07:58Z">
              <w:r>
                <w:rPr>
                  <w:rFonts w:hint="default" w:ascii="Times New Roman" w:hAnsi="Times New Roman" w:cs="Times New Roman"/>
                  <w:color w:val="000000"/>
                  <w:kern w:val="0"/>
                  <w:sz w:val="18"/>
                  <w:szCs w:val="18"/>
                </w:rPr>
                <w:t>88.1</w:t>
              </w:r>
            </w:ins>
          </w:p>
        </w:tc>
        <w:tc>
          <w:tcPr>
            <w:tcW w:w="538" w:type="dxa"/>
            <w:tcBorders>
              <w:top w:val="nil"/>
              <w:left w:val="nil"/>
              <w:bottom w:val="nil"/>
              <w:right w:val="nil"/>
            </w:tcBorders>
            <w:shd w:val="clear" w:color="auto" w:fill="FFFFFF"/>
            <w:vAlign w:val="center"/>
          </w:tcPr>
          <w:p w14:paraId="337B619C">
            <w:pPr>
              <w:widowControl/>
              <w:jc w:val="right"/>
              <w:textAlignment w:val="center"/>
              <w:rPr>
                <w:ins w:id="844" w:author="四季雨" w:date="2024-11-23T00:07:58Z"/>
                <w:rFonts w:ascii="Times New Roman" w:hAnsi="Times New Roman" w:eastAsia="宋体" w:cs="Times New Roman"/>
                <w:color w:val="000000"/>
                <w:kern w:val="0"/>
                <w:sz w:val="18"/>
                <w:szCs w:val="18"/>
                <w:lang w:val="en-US" w:eastAsia="zh-CN" w:bidi="ar-SA"/>
              </w:rPr>
            </w:pPr>
            <w:ins w:id="845" w:author="四季雨" w:date="2024-11-23T00:07:58Z">
              <w:r>
                <w:rPr>
                  <w:rFonts w:hint="default" w:ascii="Times New Roman" w:hAnsi="Times New Roman" w:cs="Times New Roman"/>
                  <w:color w:val="000000"/>
                  <w:kern w:val="0"/>
                  <w:sz w:val="18"/>
                  <w:szCs w:val="18"/>
                </w:rPr>
                <w:t>52</w:t>
              </w:r>
            </w:ins>
          </w:p>
        </w:tc>
        <w:tc>
          <w:tcPr>
            <w:tcW w:w="541" w:type="dxa"/>
            <w:tcBorders>
              <w:top w:val="nil"/>
              <w:left w:val="nil"/>
              <w:bottom w:val="nil"/>
              <w:right w:val="nil"/>
            </w:tcBorders>
            <w:shd w:val="clear" w:color="auto" w:fill="FFFFFF"/>
            <w:vAlign w:val="center"/>
          </w:tcPr>
          <w:p w14:paraId="7235319D">
            <w:pPr>
              <w:widowControl/>
              <w:jc w:val="left"/>
              <w:textAlignment w:val="center"/>
              <w:rPr>
                <w:ins w:id="846" w:author="四季雨" w:date="2024-11-23T00:07:58Z"/>
                <w:rFonts w:ascii="Times New Roman" w:hAnsi="Times New Roman" w:eastAsia="宋体" w:cs="Times New Roman"/>
                <w:color w:val="000000"/>
                <w:kern w:val="0"/>
                <w:sz w:val="18"/>
                <w:szCs w:val="18"/>
                <w:lang w:val="en-US" w:eastAsia="zh-CN" w:bidi="ar-SA"/>
              </w:rPr>
            </w:pPr>
            <w:ins w:id="847" w:author="四季雨" w:date="2024-11-23T00:07:58Z">
              <w:r>
                <w:rPr>
                  <w:rFonts w:hint="default" w:ascii="Times New Roman" w:hAnsi="Times New Roman" w:cs="Times New Roman"/>
                  <w:color w:val="000000"/>
                  <w:kern w:val="0"/>
                  <w:sz w:val="18"/>
                  <w:szCs w:val="18"/>
                </w:rPr>
                <w:t>56.4</w:t>
              </w:r>
            </w:ins>
          </w:p>
        </w:tc>
        <w:tc>
          <w:tcPr>
            <w:tcW w:w="538" w:type="dxa"/>
            <w:tcBorders>
              <w:top w:val="nil"/>
              <w:left w:val="nil"/>
              <w:bottom w:val="nil"/>
              <w:right w:val="nil"/>
            </w:tcBorders>
            <w:shd w:val="clear" w:color="auto" w:fill="FFFFFF"/>
            <w:vAlign w:val="center"/>
          </w:tcPr>
          <w:p w14:paraId="12D82D0B">
            <w:pPr>
              <w:widowControl/>
              <w:jc w:val="right"/>
              <w:textAlignment w:val="center"/>
              <w:rPr>
                <w:ins w:id="848" w:author="四季雨" w:date="2024-11-23T00:07:58Z"/>
                <w:rFonts w:ascii="Times New Roman" w:hAnsi="Times New Roman" w:eastAsia="宋体" w:cs="Times New Roman"/>
                <w:color w:val="000000"/>
                <w:kern w:val="0"/>
                <w:sz w:val="18"/>
                <w:szCs w:val="18"/>
                <w:lang w:val="en-US" w:eastAsia="zh-CN" w:bidi="ar-SA"/>
              </w:rPr>
            </w:pPr>
            <w:ins w:id="849" w:author="四季雨" w:date="2024-11-23T00:07:58Z">
              <w:r>
                <w:rPr>
                  <w:rFonts w:hint="default" w:ascii="Times New Roman" w:hAnsi="Times New Roman" w:cs="Times New Roman"/>
                  <w:color w:val="000000"/>
                  <w:kern w:val="0"/>
                  <w:sz w:val="18"/>
                  <w:szCs w:val="18"/>
                </w:rPr>
                <w:t>60.7</w:t>
              </w:r>
            </w:ins>
          </w:p>
        </w:tc>
        <w:tc>
          <w:tcPr>
            <w:tcW w:w="541" w:type="dxa"/>
            <w:tcBorders>
              <w:top w:val="nil"/>
              <w:left w:val="nil"/>
              <w:bottom w:val="nil"/>
              <w:right w:val="nil"/>
            </w:tcBorders>
            <w:shd w:val="clear" w:color="auto" w:fill="FFFFFF"/>
            <w:vAlign w:val="center"/>
          </w:tcPr>
          <w:p w14:paraId="0FC0BC31">
            <w:pPr>
              <w:widowControl/>
              <w:jc w:val="left"/>
              <w:textAlignment w:val="center"/>
              <w:rPr>
                <w:ins w:id="850" w:author="四季雨" w:date="2024-11-23T00:07:58Z"/>
                <w:rFonts w:ascii="Times New Roman" w:hAnsi="Times New Roman" w:eastAsia="宋体" w:cs="Times New Roman"/>
                <w:color w:val="000000"/>
                <w:kern w:val="0"/>
                <w:sz w:val="18"/>
                <w:szCs w:val="18"/>
                <w:lang w:val="en-US" w:eastAsia="zh-CN" w:bidi="ar-SA"/>
              </w:rPr>
            </w:pPr>
            <w:ins w:id="851" w:author="四季雨" w:date="2024-11-23T00:07:58Z">
              <w:r>
                <w:rPr>
                  <w:rFonts w:hint="default" w:ascii="Times New Roman" w:hAnsi="Times New Roman" w:cs="Times New Roman"/>
                  <w:color w:val="000000"/>
                  <w:kern w:val="0"/>
                  <w:sz w:val="18"/>
                  <w:szCs w:val="18"/>
                </w:rPr>
                <w:t>66.2</w:t>
              </w:r>
            </w:ins>
          </w:p>
        </w:tc>
        <w:tc>
          <w:tcPr>
            <w:tcW w:w="538" w:type="dxa"/>
            <w:tcBorders>
              <w:top w:val="nil"/>
              <w:left w:val="nil"/>
              <w:bottom w:val="nil"/>
              <w:right w:val="nil"/>
            </w:tcBorders>
            <w:shd w:val="clear" w:color="auto" w:fill="FFFFFF"/>
            <w:vAlign w:val="center"/>
          </w:tcPr>
          <w:p w14:paraId="79E37CA9">
            <w:pPr>
              <w:widowControl/>
              <w:jc w:val="right"/>
              <w:textAlignment w:val="center"/>
              <w:rPr>
                <w:ins w:id="852" w:author="四季雨" w:date="2024-11-23T00:07:58Z"/>
                <w:rFonts w:ascii="Times New Roman" w:hAnsi="Times New Roman" w:eastAsia="宋体" w:cs="Times New Roman"/>
                <w:color w:val="000000"/>
                <w:kern w:val="0"/>
                <w:sz w:val="18"/>
                <w:szCs w:val="18"/>
                <w:lang w:val="en-US" w:eastAsia="zh-CN" w:bidi="ar-SA"/>
              </w:rPr>
            </w:pPr>
            <w:ins w:id="853" w:author="四季雨" w:date="2024-11-23T00:07:58Z">
              <w:r>
                <w:rPr>
                  <w:rFonts w:hint="default" w:ascii="Times New Roman" w:hAnsi="Times New Roman" w:cs="Times New Roman"/>
                  <w:color w:val="000000"/>
                  <w:kern w:val="0"/>
                  <w:sz w:val="18"/>
                  <w:szCs w:val="18"/>
                </w:rPr>
                <w:t>48.2</w:t>
              </w:r>
            </w:ins>
          </w:p>
        </w:tc>
        <w:tc>
          <w:tcPr>
            <w:tcW w:w="541" w:type="dxa"/>
            <w:tcBorders>
              <w:top w:val="nil"/>
              <w:left w:val="nil"/>
              <w:bottom w:val="nil"/>
              <w:right w:val="nil"/>
            </w:tcBorders>
            <w:shd w:val="clear" w:color="auto" w:fill="FFFFFF"/>
            <w:vAlign w:val="center"/>
          </w:tcPr>
          <w:p w14:paraId="54ADED6B">
            <w:pPr>
              <w:widowControl/>
              <w:jc w:val="left"/>
              <w:textAlignment w:val="center"/>
              <w:rPr>
                <w:ins w:id="854" w:author="四季雨" w:date="2024-11-23T00:07:58Z"/>
                <w:rFonts w:ascii="Times New Roman" w:hAnsi="Times New Roman" w:eastAsia="宋体" w:cs="Times New Roman"/>
                <w:color w:val="000000"/>
                <w:kern w:val="0"/>
                <w:sz w:val="18"/>
                <w:szCs w:val="18"/>
                <w:lang w:val="en-US" w:eastAsia="zh-CN" w:bidi="ar-SA"/>
              </w:rPr>
            </w:pPr>
            <w:ins w:id="855" w:author="四季雨" w:date="2024-11-23T00:07:58Z">
              <w:r>
                <w:rPr>
                  <w:rFonts w:hint="default" w:ascii="Times New Roman" w:hAnsi="Times New Roman" w:cs="Times New Roman"/>
                  <w:color w:val="000000"/>
                  <w:kern w:val="0"/>
                  <w:sz w:val="18"/>
                  <w:szCs w:val="18"/>
                </w:rPr>
                <w:t>48.3</w:t>
              </w:r>
            </w:ins>
          </w:p>
        </w:tc>
        <w:tc>
          <w:tcPr>
            <w:tcW w:w="538" w:type="dxa"/>
            <w:tcBorders>
              <w:top w:val="nil"/>
              <w:left w:val="nil"/>
              <w:bottom w:val="nil"/>
              <w:right w:val="nil"/>
            </w:tcBorders>
            <w:shd w:val="clear" w:color="auto" w:fill="FFFFFF"/>
            <w:vAlign w:val="center"/>
          </w:tcPr>
          <w:p w14:paraId="2F01E13F">
            <w:pPr>
              <w:widowControl/>
              <w:jc w:val="right"/>
              <w:textAlignment w:val="center"/>
              <w:rPr>
                <w:ins w:id="856" w:author="四季雨" w:date="2024-11-23T00:07:58Z"/>
                <w:rFonts w:hint="default" w:ascii="Times New Roman" w:hAnsi="Times New Roman" w:eastAsia="宋体" w:cs="Times New Roman"/>
                <w:color w:val="000000"/>
                <w:kern w:val="0"/>
                <w:sz w:val="18"/>
                <w:szCs w:val="18"/>
                <w:lang w:val="en-US" w:eastAsia="zh-CN" w:bidi="ar-SA"/>
              </w:rPr>
            </w:pPr>
            <w:ins w:id="857" w:author="四季雨" w:date="2024-11-23T00:07:58Z">
              <w:r>
                <w:rPr>
                  <w:rFonts w:hint="default" w:ascii="Times New Roman" w:hAnsi="Times New Roman" w:cs="Times New Roman"/>
                  <w:color w:val="000000"/>
                  <w:kern w:val="0"/>
                  <w:sz w:val="18"/>
                  <w:szCs w:val="18"/>
                </w:rPr>
                <w:t>61</w:t>
              </w:r>
            </w:ins>
          </w:p>
        </w:tc>
        <w:tc>
          <w:tcPr>
            <w:tcW w:w="541" w:type="dxa"/>
            <w:tcBorders>
              <w:top w:val="nil"/>
              <w:left w:val="nil"/>
              <w:bottom w:val="nil"/>
              <w:right w:val="nil"/>
            </w:tcBorders>
            <w:shd w:val="clear" w:color="auto" w:fill="FFFFFF"/>
            <w:vAlign w:val="center"/>
          </w:tcPr>
          <w:p w14:paraId="292E3DAE">
            <w:pPr>
              <w:widowControl/>
              <w:jc w:val="left"/>
              <w:textAlignment w:val="center"/>
              <w:rPr>
                <w:ins w:id="858" w:author="四季雨" w:date="2024-11-23T00:07:58Z"/>
                <w:rFonts w:hint="default" w:ascii="Times New Roman" w:hAnsi="Times New Roman" w:eastAsia="宋体" w:cs="Times New Roman"/>
                <w:color w:val="000000"/>
                <w:kern w:val="0"/>
                <w:sz w:val="18"/>
                <w:szCs w:val="18"/>
                <w:lang w:val="en-US" w:eastAsia="zh-CN" w:bidi="ar-SA"/>
              </w:rPr>
            </w:pPr>
            <w:ins w:id="859" w:author="四季雨" w:date="2024-11-23T00:07:58Z">
              <w:r>
                <w:rPr>
                  <w:rFonts w:hint="default" w:ascii="Times New Roman" w:hAnsi="Times New Roman" w:cs="Times New Roman"/>
                  <w:color w:val="000000"/>
                  <w:kern w:val="0"/>
                  <w:sz w:val="18"/>
                  <w:szCs w:val="18"/>
                </w:rPr>
                <w:t>68.5</w:t>
              </w:r>
            </w:ins>
          </w:p>
        </w:tc>
        <w:tc>
          <w:tcPr>
            <w:tcW w:w="538" w:type="dxa"/>
            <w:tcBorders>
              <w:top w:val="nil"/>
              <w:left w:val="nil"/>
              <w:bottom w:val="nil"/>
              <w:right w:val="nil"/>
            </w:tcBorders>
            <w:shd w:val="clear" w:color="auto" w:fill="FFFFFF"/>
            <w:vAlign w:val="center"/>
          </w:tcPr>
          <w:p w14:paraId="2052EEE6">
            <w:pPr>
              <w:widowControl/>
              <w:jc w:val="right"/>
              <w:textAlignment w:val="center"/>
              <w:rPr>
                <w:ins w:id="860" w:author="四季雨" w:date="2024-11-23T00:07:58Z"/>
                <w:rFonts w:hint="default" w:ascii="Times New Roman" w:hAnsi="Times New Roman" w:eastAsia="宋体" w:cs="Times New Roman"/>
                <w:color w:val="000000"/>
                <w:kern w:val="0"/>
                <w:sz w:val="18"/>
                <w:szCs w:val="18"/>
                <w:lang w:val="en-US" w:eastAsia="zh-CN" w:bidi="ar-SA"/>
              </w:rPr>
            </w:pPr>
            <w:ins w:id="861" w:author="四季雨" w:date="2024-11-23T00:07:58Z">
              <w:r>
                <w:rPr>
                  <w:rFonts w:hint="default" w:ascii="Times New Roman" w:hAnsi="Times New Roman" w:cs="Times New Roman"/>
                  <w:color w:val="000000"/>
                  <w:kern w:val="0"/>
                  <w:sz w:val="18"/>
                  <w:szCs w:val="18"/>
                </w:rPr>
                <w:t>71.5</w:t>
              </w:r>
            </w:ins>
          </w:p>
        </w:tc>
        <w:tc>
          <w:tcPr>
            <w:tcW w:w="541" w:type="dxa"/>
            <w:tcBorders>
              <w:top w:val="nil"/>
              <w:left w:val="nil"/>
              <w:bottom w:val="nil"/>
              <w:right w:val="nil"/>
            </w:tcBorders>
            <w:shd w:val="clear" w:color="auto" w:fill="FFFFFF"/>
            <w:vAlign w:val="center"/>
          </w:tcPr>
          <w:p w14:paraId="4EC75C70">
            <w:pPr>
              <w:widowControl/>
              <w:textAlignment w:val="center"/>
              <w:rPr>
                <w:ins w:id="862" w:author="四季雨" w:date="2024-11-23T00:07:58Z"/>
                <w:rFonts w:hint="default" w:ascii="Times New Roman" w:hAnsi="Times New Roman" w:eastAsia="宋体" w:cs="Times New Roman"/>
                <w:color w:val="000000"/>
                <w:kern w:val="0"/>
                <w:sz w:val="18"/>
                <w:szCs w:val="18"/>
                <w:lang w:val="en-US" w:eastAsia="zh-CN" w:bidi="ar-SA"/>
              </w:rPr>
            </w:pPr>
            <w:ins w:id="863" w:author="四季雨" w:date="2024-11-23T00:07:58Z">
              <w:r>
                <w:rPr>
                  <w:rFonts w:hint="default" w:ascii="Times New Roman" w:hAnsi="Times New Roman" w:cs="Times New Roman"/>
                  <w:color w:val="000000"/>
                  <w:kern w:val="0"/>
                  <w:sz w:val="18"/>
                  <w:szCs w:val="18"/>
                </w:rPr>
                <w:t>86.2</w:t>
              </w:r>
            </w:ins>
          </w:p>
        </w:tc>
        <w:tc>
          <w:tcPr>
            <w:tcW w:w="538" w:type="dxa"/>
            <w:tcBorders>
              <w:top w:val="nil"/>
              <w:left w:val="nil"/>
              <w:bottom w:val="nil"/>
              <w:right w:val="nil"/>
            </w:tcBorders>
            <w:shd w:val="clear" w:color="auto" w:fill="FFFFFF"/>
            <w:vAlign w:val="center"/>
          </w:tcPr>
          <w:p w14:paraId="5DD2ACBB">
            <w:pPr>
              <w:widowControl/>
              <w:jc w:val="right"/>
              <w:textAlignment w:val="center"/>
              <w:rPr>
                <w:ins w:id="864" w:author="四季雨" w:date="2024-11-23T00:07:58Z"/>
                <w:rFonts w:hint="default" w:ascii="Times New Roman" w:hAnsi="Times New Roman" w:eastAsia="宋体" w:cs="Times New Roman"/>
                <w:color w:val="000000"/>
                <w:kern w:val="0"/>
                <w:sz w:val="18"/>
                <w:szCs w:val="18"/>
                <w:lang w:val="en-US" w:eastAsia="zh-CN" w:bidi="ar-SA"/>
              </w:rPr>
            </w:pPr>
            <w:ins w:id="865" w:author="四季雨" w:date="2024-11-23T00:07:58Z">
              <w:r>
                <w:rPr>
                  <w:rFonts w:hint="default" w:ascii="Times New Roman" w:hAnsi="Times New Roman" w:cs="Times New Roman"/>
                  <w:color w:val="000000"/>
                  <w:kern w:val="0"/>
                  <w:sz w:val="18"/>
                  <w:szCs w:val="18"/>
                </w:rPr>
                <w:t>65.7</w:t>
              </w:r>
            </w:ins>
          </w:p>
        </w:tc>
        <w:tc>
          <w:tcPr>
            <w:tcW w:w="541" w:type="dxa"/>
            <w:tcBorders>
              <w:top w:val="nil"/>
              <w:left w:val="nil"/>
              <w:bottom w:val="nil"/>
              <w:right w:val="nil"/>
            </w:tcBorders>
            <w:shd w:val="clear" w:color="auto" w:fill="FFFFFF"/>
            <w:vAlign w:val="center"/>
          </w:tcPr>
          <w:p w14:paraId="4E170726">
            <w:pPr>
              <w:widowControl/>
              <w:textAlignment w:val="center"/>
              <w:rPr>
                <w:ins w:id="866" w:author="四季雨" w:date="2024-11-23T00:07:58Z"/>
                <w:rFonts w:hint="default" w:ascii="Times New Roman" w:hAnsi="Times New Roman" w:eastAsia="宋体" w:cs="Times New Roman"/>
                <w:color w:val="000000"/>
                <w:kern w:val="0"/>
                <w:sz w:val="18"/>
                <w:szCs w:val="18"/>
                <w:lang w:val="en-US" w:eastAsia="zh-CN" w:bidi="ar-SA"/>
              </w:rPr>
            </w:pPr>
            <w:ins w:id="867" w:author="四季雨" w:date="2024-11-23T00:07:58Z">
              <w:r>
                <w:rPr>
                  <w:rFonts w:hint="default" w:ascii="Times New Roman" w:hAnsi="Times New Roman" w:cs="Times New Roman"/>
                  <w:color w:val="000000"/>
                  <w:kern w:val="0"/>
                  <w:sz w:val="18"/>
                  <w:szCs w:val="18"/>
                </w:rPr>
                <w:t>72.4</w:t>
              </w:r>
            </w:ins>
          </w:p>
        </w:tc>
        <w:tc>
          <w:tcPr>
            <w:tcW w:w="538" w:type="dxa"/>
            <w:tcBorders>
              <w:top w:val="nil"/>
              <w:left w:val="nil"/>
              <w:bottom w:val="nil"/>
              <w:right w:val="nil"/>
            </w:tcBorders>
            <w:shd w:val="clear" w:color="auto" w:fill="FFFFFF"/>
            <w:vAlign w:val="center"/>
          </w:tcPr>
          <w:p w14:paraId="7F78166F">
            <w:pPr>
              <w:widowControl/>
              <w:jc w:val="right"/>
              <w:textAlignment w:val="center"/>
              <w:rPr>
                <w:ins w:id="868" w:author="四季雨" w:date="2024-11-23T00:07:58Z"/>
                <w:rFonts w:hint="default" w:ascii="Times New Roman" w:hAnsi="Times New Roman" w:eastAsia="宋体" w:cs="Times New Roman"/>
                <w:color w:val="000000"/>
                <w:kern w:val="0"/>
                <w:sz w:val="18"/>
                <w:szCs w:val="18"/>
                <w:lang w:val="en-US" w:eastAsia="zh-CN" w:bidi="ar-SA"/>
              </w:rPr>
            </w:pPr>
            <w:ins w:id="869" w:author="四季雨" w:date="2024-11-23T00:07:58Z">
              <w:r>
                <w:rPr>
                  <w:rFonts w:hint="default" w:ascii="Times New Roman" w:hAnsi="Times New Roman" w:cs="Times New Roman"/>
                  <w:color w:val="000000"/>
                  <w:kern w:val="0"/>
                  <w:sz w:val="18"/>
                  <w:szCs w:val="18"/>
                </w:rPr>
                <w:t>82.9</w:t>
              </w:r>
            </w:ins>
          </w:p>
        </w:tc>
        <w:tc>
          <w:tcPr>
            <w:tcW w:w="547" w:type="dxa"/>
            <w:tcBorders>
              <w:top w:val="nil"/>
              <w:left w:val="nil"/>
              <w:bottom w:val="nil"/>
              <w:right w:val="nil"/>
            </w:tcBorders>
            <w:shd w:val="clear" w:color="auto" w:fill="FFFFFF"/>
            <w:vAlign w:val="center"/>
          </w:tcPr>
          <w:p w14:paraId="71BF1773">
            <w:pPr>
              <w:widowControl/>
              <w:textAlignment w:val="center"/>
              <w:rPr>
                <w:ins w:id="870" w:author="四季雨" w:date="2024-11-23T00:07:58Z"/>
                <w:rFonts w:hint="default" w:ascii="Times New Roman" w:hAnsi="Times New Roman" w:eastAsia="宋体" w:cs="Times New Roman"/>
                <w:color w:val="000000"/>
                <w:kern w:val="0"/>
                <w:sz w:val="18"/>
                <w:szCs w:val="18"/>
                <w:lang w:val="en-US" w:eastAsia="zh-CN" w:bidi="ar-SA"/>
              </w:rPr>
            </w:pPr>
            <w:ins w:id="871" w:author="四季雨" w:date="2024-11-23T00:07:58Z">
              <w:r>
                <w:rPr>
                  <w:rFonts w:hint="default" w:ascii="Times New Roman" w:hAnsi="Times New Roman" w:cs="Times New Roman"/>
                  <w:color w:val="000000"/>
                  <w:kern w:val="0"/>
                  <w:sz w:val="18"/>
                  <w:szCs w:val="18"/>
                </w:rPr>
                <w:t>91.8</w:t>
              </w:r>
            </w:ins>
          </w:p>
        </w:tc>
      </w:tr>
      <w:tr w14:paraId="332354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ins w:id="872" w:author="四季雨" w:date="2024-11-23T00:07:58Z"/>
        </w:trPr>
        <w:tc>
          <w:tcPr>
            <w:tcW w:w="1120" w:type="dxa"/>
            <w:tcBorders>
              <w:top w:val="nil"/>
              <w:left w:val="nil"/>
              <w:bottom w:val="nil"/>
              <w:right w:val="nil"/>
            </w:tcBorders>
            <w:shd w:val="clear" w:color="auto" w:fill="FFFFFF"/>
            <w:vAlign w:val="center"/>
          </w:tcPr>
          <w:p w14:paraId="70A4888A">
            <w:pPr>
              <w:widowControl/>
              <w:textAlignment w:val="center"/>
              <w:rPr>
                <w:ins w:id="873" w:author="四季雨" w:date="2024-11-23T00:07:58Z"/>
                <w:rFonts w:ascii="Times New Roman" w:hAnsi="Times New Roman" w:cs="Times New Roman"/>
                <w:color w:val="000000"/>
                <w:kern w:val="0"/>
                <w:sz w:val="18"/>
                <w:szCs w:val="18"/>
              </w:rPr>
            </w:pPr>
            <w:ins w:id="874" w:author="四季雨" w:date="2024-11-23T00:07:58Z">
              <w:r>
                <w:rPr>
                  <w:rFonts w:hint="default" w:ascii="Times New Roman" w:hAnsi="Times New Roman" w:cs="Times New Roman"/>
                  <w:color w:val="000000"/>
                  <w:kern w:val="0"/>
                  <w:sz w:val="18"/>
                  <w:szCs w:val="18"/>
                </w:rPr>
                <w:t>MaxSel</w:t>
              </w:r>
            </w:ins>
          </w:p>
        </w:tc>
        <w:tc>
          <w:tcPr>
            <w:tcW w:w="538" w:type="dxa"/>
            <w:tcBorders>
              <w:top w:val="nil"/>
              <w:left w:val="nil"/>
              <w:bottom w:val="nil"/>
              <w:right w:val="nil"/>
            </w:tcBorders>
            <w:shd w:val="clear" w:color="auto" w:fill="FFFFFF"/>
            <w:vAlign w:val="center"/>
          </w:tcPr>
          <w:p w14:paraId="08EED322">
            <w:pPr>
              <w:widowControl/>
              <w:jc w:val="right"/>
              <w:textAlignment w:val="center"/>
              <w:rPr>
                <w:ins w:id="875" w:author="四季雨" w:date="2024-11-23T00:07:58Z"/>
                <w:rFonts w:ascii="Times New Roman" w:hAnsi="Times New Roman" w:cs="Times New Roman"/>
                <w:color w:val="000000"/>
                <w:kern w:val="0"/>
                <w:sz w:val="18"/>
                <w:szCs w:val="18"/>
              </w:rPr>
            </w:pPr>
            <w:ins w:id="876" w:author="四季雨" w:date="2024-11-23T00:07:58Z">
              <w:r>
                <w:rPr>
                  <w:rFonts w:hint="default" w:ascii="Times New Roman" w:hAnsi="Times New Roman" w:cs="Times New Roman"/>
                  <w:color w:val="000000"/>
                  <w:kern w:val="0"/>
                  <w:sz w:val="18"/>
                  <w:szCs w:val="18"/>
                </w:rPr>
                <w:t>98</w:t>
              </w:r>
            </w:ins>
          </w:p>
        </w:tc>
        <w:tc>
          <w:tcPr>
            <w:tcW w:w="541" w:type="dxa"/>
            <w:tcBorders>
              <w:top w:val="nil"/>
              <w:left w:val="nil"/>
              <w:bottom w:val="nil"/>
              <w:right w:val="nil"/>
            </w:tcBorders>
            <w:shd w:val="clear" w:color="auto" w:fill="FFFFFF"/>
            <w:vAlign w:val="center"/>
          </w:tcPr>
          <w:p w14:paraId="05874599">
            <w:pPr>
              <w:widowControl/>
              <w:textAlignment w:val="center"/>
              <w:rPr>
                <w:ins w:id="877" w:author="四季雨" w:date="2024-11-23T00:07:58Z"/>
                <w:rFonts w:ascii="Times New Roman" w:hAnsi="Times New Roman" w:eastAsia="宋体" w:cs="Times New Roman"/>
                <w:b/>
                <w:bCs w:val="0"/>
                <w:color w:val="000000"/>
                <w:kern w:val="0"/>
                <w:sz w:val="18"/>
                <w:szCs w:val="18"/>
                <w:lang w:val="en-US" w:eastAsia="zh-CN" w:bidi="ar-SA"/>
              </w:rPr>
            </w:pPr>
            <w:ins w:id="878" w:author="四季雨" w:date="2024-11-23T00:07:58Z">
              <w:r>
                <w:rPr>
                  <w:rFonts w:hint="default" w:ascii="Times New Roman" w:hAnsi="Times New Roman" w:cs="Times New Roman"/>
                  <w:b/>
                  <w:bCs w:val="0"/>
                  <w:color w:val="000000"/>
                  <w:kern w:val="0"/>
                  <w:sz w:val="18"/>
                  <w:szCs w:val="18"/>
                </w:rPr>
                <w:t>99.9</w:t>
              </w:r>
            </w:ins>
          </w:p>
        </w:tc>
        <w:tc>
          <w:tcPr>
            <w:tcW w:w="538" w:type="dxa"/>
            <w:tcBorders>
              <w:top w:val="nil"/>
              <w:left w:val="nil"/>
              <w:bottom w:val="nil"/>
              <w:right w:val="nil"/>
            </w:tcBorders>
            <w:shd w:val="clear" w:color="auto" w:fill="FFFFFF"/>
            <w:vAlign w:val="center"/>
          </w:tcPr>
          <w:p w14:paraId="071FD836">
            <w:pPr>
              <w:widowControl/>
              <w:jc w:val="right"/>
              <w:textAlignment w:val="center"/>
              <w:rPr>
                <w:ins w:id="879" w:author="四季雨" w:date="2024-11-23T00:07:58Z"/>
                <w:rFonts w:ascii="Times New Roman" w:hAnsi="Times New Roman" w:eastAsia="宋体" w:cs="Times New Roman"/>
                <w:color w:val="000000"/>
                <w:kern w:val="0"/>
                <w:sz w:val="18"/>
                <w:szCs w:val="18"/>
                <w:lang w:val="en-US" w:eastAsia="zh-CN" w:bidi="ar-SA"/>
              </w:rPr>
            </w:pPr>
            <w:ins w:id="880" w:author="四季雨" w:date="2024-11-23T00:07:58Z">
              <w:r>
                <w:rPr>
                  <w:rFonts w:hint="default" w:ascii="Times New Roman" w:hAnsi="Times New Roman" w:cs="Times New Roman"/>
                  <w:color w:val="000000"/>
                  <w:kern w:val="0"/>
                  <w:sz w:val="18"/>
                  <w:szCs w:val="18"/>
                </w:rPr>
                <w:t>79.2</w:t>
              </w:r>
            </w:ins>
          </w:p>
        </w:tc>
        <w:tc>
          <w:tcPr>
            <w:tcW w:w="541" w:type="dxa"/>
            <w:tcBorders>
              <w:top w:val="nil"/>
              <w:left w:val="nil"/>
              <w:bottom w:val="nil"/>
              <w:right w:val="nil"/>
            </w:tcBorders>
            <w:shd w:val="clear" w:color="auto" w:fill="FFFFFF"/>
            <w:vAlign w:val="center"/>
          </w:tcPr>
          <w:p w14:paraId="39854163">
            <w:pPr>
              <w:widowControl/>
              <w:jc w:val="left"/>
              <w:textAlignment w:val="center"/>
              <w:rPr>
                <w:ins w:id="881" w:author="四季雨" w:date="2024-11-23T00:07:58Z"/>
                <w:rFonts w:ascii="Times New Roman" w:hAnsi="Times New Roman" w:cs="Times New Roman"/>
                <w:b w:val="0"/>
                <w:bCs w:val="0"/>
                <w:color w:val="000000"/>
                <w:kern w:val="0"/>
                <w:sz w:val="18"/>
                <w:szCs w:val="18"/>
              </w:rPr>
            </w:pPr>
            <w:ins w:id="882" w:author="四季雨" w:date="2024-11-23T00:07:58Z">
              <w:r>
                <w:rPr>
                  <w:rFonts w:hint="default" w:ascii="Times New Roman" w:hAnsi="Times New Roman" w:cs="Times New Roman"/>
                  <w:color w:val="000000"/>
                  <w:kern w:val="0"/>
                  <w:sz w:val="18"/>
                  <w:szCs w:val="18"/>
                </w:rPr>
                <w:t>90.2</w:t>
              </w:r>
            </w:ins>
          </w:p>
        </w:tc>
        <w:tc>
          <w:tcPr>
            <w:tcW w:w="538" w:type="dxa"/>
            <w:tcBorders>
              <w:top w:val="nil"/>
              <w:left w:val="nil"/>
              <w:bottom w:val="nil"/>
              <w:right w:val="nil"/>
            </w:tcBorders>
            <w:shd w:val="clear" w:color="auto" w:fill="FFFFFF"/>
            <w:vAlign w:val="center"/>
          </w:tcPr>
          <w:p w14:paraId="709A0D5E">
            <w:pPr>
              <w:widowControl/>
              <w:jc w:val="right"/>
              <w:textAlignment w:val="center"/>
              <w:rPr>
                <w:ins w:id="883" w:author="四季雨" w:date="2024-11-23T00:07:58Z"/>
                <w:rFonts w:ascii="Times New Roman" w:hAnsi="Times New Roman" w:eastAsia="宋体" w:cs="Times New Roman"/>
                <w:color w:val="000000"/>
                <w:kern w:val="0"/>
                <w:sz w:val="18"/>
                <w:szCs w:val="18"/>
                <w:lang w:val="en-US" w:eastAsia="zh-CN" w:bidi="ar-SA"/>
              </w:rPr>
            </w:pPr>
            <w:ins w:id="884" w:author="四季雨" w:date="2024-11-23T00:07:58Z">
              <w:r>
                <w:rPr>
                  <w:rFonts w:hint="default" w:ascii="Times New Roman" w:hAnsi="Times New Roman" w:cs="Times New Roman"/>
                  <w:color w:val="000000"/>
                  <w:kern w:val="0"/>
                  <w:sz w:val="18"/>
                  <w:szCs w:val="18"/>
                </w:rPr>
                <w:t>67</w:t>
              </w:r>
            </w:ins>
          </w:p>
        </w:tc>
        <w:tc>
          <w:tcPr>
            <w:tcW w:w="541" w:type="dxa"/>
            <w:tcBorders>
              <w:top w:val="nil"/>
              <w:left w:val="nil"/>
              <w:bottom w:val="nil"/>
              <w:right w:val="nil"/>
            </w:tcBorders>
            <w:shd w:val="clear" w:color="auto" w:fill="FFFFFF"/>
            <w:vAlign w:val="center"/>
          </w:tcPr>
          <w:p w14:paraId="7F261202">
            <w:pPr>
              <w:widowControl/>
              <w:jc w:val="left"/>
              <w:textAlignment w:val="center"/>
              <w:rPr>
                <w:ins w:id="885" w:author="四季雨" w:date="2024-11-23T00:07:58Z"/>
                <w:rFonts w:ascii="Times New Roman" w:hAnsi="Times New Roman" w:cs="Times New Roman"/>
                <w:b w:val="0"/>
                <w:bCs w:val="0"/>
                <w:color w:val="000000"/>
                <w:kern w:val="0"/>
                <w:sz w:val="18"/>
                <w:szCs w:val="18"/>
              </w:rPr>
            </w:pPr>
            <w:ins w:id="886" w:author="四季雨" w:date="2024-11-23T00:07:58Z">
              <w:r>
                <w:rPr>
                  <w:rFonts w:hint="default" w:ascii="Times New Roman" w:hAnsi="Times New Roman" w:cs="Times New Roman"/>
                  <w:color w:val="000000"/>
                  <w:kern w:val="0"/>
                  <w:sz w:val="18"/>
                  <w:szCs w:val="18"/>
                </w:rPr>
                <w:t>81.5</w:t>
              </w:r>
            </w:ins>
          </w:p>
        </w:tc>
        <w:tc>
          <w:tcPr>
            <w:tcW w:w="538" w:type="dxa"/>
            <w:tcBorders>
              <w:top w:val="nil"/>
              <w:left w:val="nil"/>
              <w:bottom w:val="nil"/>
              <w:right w:val="nil"/>
            </w:tcBorders>
            <w:shd w:val="clear" w:color="auto" w:fill="FFFFFF"/>
            <w:vAlign w:val="center"/>
          </w:tcPr>
          <w:p w14:paraId="2B760531">
            <w:pPr>
              <w:widowControl/>
              <w:jc w:val="right"/>
              <w:textAlignment w:val="center"/>
              <w:rPr>
                <w:ins w:id="887" w:author="四季雨" w:date="2024-11-23T00:07:58Z"/>
                <w:rFonts w:ascii="Times New Roman" w:hAnsi="Times New Roman" w:cs="Times New Roman"/>
                <w:b/>
                <w:bCs w:val="0"/>
                <w:color w:val="000000"/>
                <w:kern w:val="0"/>
                <w:sz w:val="18"/>
                <w:szCs w:val="18"/>
              </w:rPr>
            </w:pPr>
            <w:ins w:id="888" w:author="四季雨" w:date="2024-11-23T00:07:58Z">
              <w:r>
                <w:rPr>
                  <w:rFonts w:hint="default" w:ascii="Times New Roman" w:hAnsi="Times New Roman" w:cs="Times New Roman"/>
                  <w:b/>
                  <w:bCs w:val="0"/>
                  <w:color w:val="000000"/>
                  <w:kern w:val="0"/>
                  <w:sz w:val="18"/>
                  <w:szCs w:val="18"/>
                </w:rPr>
                <w:t>88.9</w:t>
              </w:r>
            </w:ins>
          </w:p>
        </w:tc>
        <w:tc>
          <w:tcPr>
            <w:tcW w:w="541" w:type="dxa"/>
            <w:tcBorders>
              <w:top w:val="nil"/>
              <w:left w:val="nil"/>
              <w:bottom w:val="nil"/>
              <w:right w:val="nil"/>
            </w:tcBorders>
            <w:shd w:val="clear" w:color="auto" w:fill="FFFFFF"/>
            <w:vAlign w:val="center"/>
          </w:tcPr>
          <w:p w14:paraId="445E25D8">
            <w:pPr>
              <w:widowControl/>
              <w:jc w:val="left"/>
              <w:textAlignment w:val="center"/>
              <w:rPr>
                <w:ins w:id="889" w:author="四季雨" w:date="2024-11-23T00:07:58Z"/>
                <w:rFonts w:ascii="Times New Roman" w:hAnsi="Times New Roman" w:eastAsia="宋体" w:cs="Times New Roman"/>
                <w:b/>
                <w:bCs w:val="0"/>
                <w:color w:val="000000"/>
                <w:kern w:val="0"/>
                <w:sz w:val="18"/>
                <w:szCs w:val="18"/>
                <w:lang w:val="en-US" w:eastAsia="zh-CN" w:bidi="ar-SA"/>
              </w:rPr>
            </w:pPr>
            <w:ins w:id="890" w:author="四季雨" w:date="2024-11-23T00:07:58Z">
              <w:r>
                <w:rPr>
                  <w:rFonts w:hint="default" w:ascii="Times New Roman" w:hAnsi="Times New Roman" w:cs="Times New Roman"/>
                  <w:b/>
                  <w:bCs w:val="0"/>
                  <w:color w:val="000000"/>
                  <w:kern w:val="0"/>
                  <w:sz w:val="18"/>
                  <w:szCs w:val="18"/>
                </w:rPr>
                <w:t>96.2</w:t>
              </w:r>
            </w:ins>
          </w:p>
        </w:tc>
        <w:tc>
          <w:tcPr>
            <w:tcW w:w="538" w:type="dxa"/>
            <w:tcBorders>
              <w:top w:val="nil"/>
              <w:left w:val="nil"/>
              <w:bottom w:val="nil"/>
              <w:right w:val="nil"/>
            </w:tcBorders>
            <w:shd w:val="clear" w:color="auto" w:fill="FFFFFF"/>
            <w:vAlign w:val="center"/>
          </w:tcPr>
          <w:p w14:paraId="7ADB5D4E">
            <w:pPr>
              <w:widowControl/>
              <w:jc w:val="right"/>
              <w:textAlignment w:val="center"/>
              <w:rPr>
                <w:ins w:id="891" w:author="四季雨" w:date="2024-11-23T00:07:58Z"/>
                <w:rFonts w:hint="default" w:ascii="Times New Roman" w:hAnsi="Times New Roman" w:eastAsia="宋体" w:cs="Times New Roman"/>
                <w:color w:val="000000"/>
                <w:kern w:val="0"/>
                <w:sz w:val="18"/>
                <w:szCs w:val="18"/>
                <w:lang w:val="en-US" w:eastAsia="zh-CN" w:bidi="ar-SA"/>
              </w:rPr>
            </w:pPr>
            <w:ins w:id="892" w:author="四季雨" w:date="2024-11-23T00:07:58Z">
              <w:r>
                <w:rPr>
                  <w:rFonts w:hint="default" w:ascii="Times New Roman" w:hAnsi="Times New Roman" w:cs="Times New Roman"/>
                  <w:color w:val="000000"/>
                  <w:kern w:val="0"/>
                  <w:sz w:val="18"/>
                  <w:szCs w:val="18"/>
                </w:rPr>
                <w:t>54.7</w:t>
              </w:r>
            </w:ins>
          </w:p>
        </w:tc>
        <w:tc>
          <w:tcPr>
            <w:tcW w:w="541" w:type="dxa"/>
            <w:tcBorders>
              <w:top w:val="nil"/>
              <w:left w:val="nil"/>
              <w:bottom w:val="nil"/>
              <w:right w:val="nil"/>
            </w:tcBorders>
            <w:shd w:val="clear" w:color="auto" w:fill="FFFFFF"/>
            <w:vAlign w:val="center"/>
          </w:tcPr>
          <w:p w14:paraId="1E0D2739">
            <w:pPr>
              <w:widowControl/>
              <w:jc w:val="left"/>
              <w:textAlignment w:val="center"/>
              <w:rPr>
                <w:ins w:id="893" w:author="四季雨" w:date="2024-11-23T00:07:58Z"/>
                <w:rFonts w:hint="default" w:ascii="Times New Roman" w:hAnsi="Times New Roman" w:eastAsia="宋体" w:cs="Times New Roman"/>
                <w:color w:val="000000"/>
                <w:kern w:val="0"/>
                <w:sz w:val="18"/>
                <w:szCs w:val="18"/>
                <w:lang w:val="en-US" w:eastAsia="zh-CN" w:bidi="ar-SA"/>
              </w:rPr>
            </w:pPr>
            <w:ins w:id="894" w:author="四季雨" w:date="2024-11-23T00:07:58Z">
              <w:r>
                <w:rPr>
                  <w:rFonts w:hint="default" w:ascii="Times New Roman" w:hAnsi="Times New Roman" w:cs="Times New Roman"/>
                  <w:color w:val="000000"/>
                  <w:kern w:val="0"/>
                  <w:sz w:val="18"/>
                  <w:szCs w:val="18"/>
                </w:rPr>
                <w:t>63.5</w:t>
              </w:r>
            </w:ins>
          </w:p>
        </w:tc>
        <w:tc>
          <w:tcPr>
            <w:tcW w:w="538" w:type="dxa"/>
            <w:tcBorders>
              <w:top w:val="nil"/>
              <w:left w:val="nil"/>
              <w:bottom w:val="nil"/>
              <w:right w:val="nil"/>
            </w:tcBorders>
            <w:shd w:val="clear" w:color="auto" w:fill="FFFFFF"/>
            <w:vAlign w:val="center"/>
          </w:tcPr>
          <w:p w14:paraId="6EAF03D0">
            <w:pPr>
              <w:widowControl/>
              <w:jc w:val="right"/>
              <w:textAlignment w:val="center"/>
              <w:rPr>
                <w:ins w:id="895" w:author="四季雨" w:date="2024-11-23T00:07:58Z"/>
                <w:rFonts w:hint="default" w:ascii="Times New Roman" w:hAnsi="Times New Roman" w:eastAsia="宋体" w:cs="Times New Roman"/>
                <w:b/>
                <w:bCs w:val="0"/>
                <w:color w:val="000000"/>
                <w:kern w:val="0"/>
                <w:sz w:val="18"/>
                <w:szCs w:val="18"/>
                <w:lang w:val="en-US" w:eastAsia="zh-CN" w:bidi="ar-SA"/>
              </w:rPr>
            </w:pPr>
            <w:ins w:id="896" w:author="四季雨" w:date="2024-11-23T00:07:58Z">
              <w:r>
                <w:rPr>
                  <w:rFonts w:hint="default" w:ascii="Times New Roman" w:hAnsi="Times New Roman" w:cs="Times New Roman"/>
                  <w:b/>
                  <w:bCs w:val="0"/>
                  <w:color w:val="000000"/>
                  <w:kern w:val="0"/>
                  <w:sz w:val="18"/>
                  <w:szCs w:val="18"/>
                </w:rPr>
                <w:t>100</w:t>
              </w:r>
            </w:ins>
          </w:p>
        </w:tc>
        <w:tc>
          <w:tcPr>
            <w:tcW w:w="541" w:type="dxa"/>
            <w:tcBorders>
              <w:top w:val="nil"/>
              <w:left w:val="nil"/>
              <w:bottom w:val="nil"/>
              <w:right w:val="nil"/>
            </w:tcBorders>
            <w:shd w:val="clear" w:color="auto" w:fill="FFFFFF"/>
            <w:vAlign w:val="center"/>
          </w:tcPr>
          <w:p w14:paraId="48CE2B70">
            <w:pPr>
              <w:widowControl/>
              <w:textAlignment w:val="center"/>
              <w:rPr>
                <w:ins w:id="897" w:author="四季雨" w:date="2024-11-23T00:07:58Z"/>
                <w:rFonts w:hint="default" w:ascii="Times New Roman" w:hAnsi="Times New Roman" w:eastAsia="宋体" w:cs="Times New Roman"/>
                <w:b/>
                <w:bCs w:val="0"/>
                <w:color w:val="000000"/>
                <w:kern w:val="0"/>
                <w:sz w:val="18"/>
                <w:szCs w:val="18"/>
                <w:lang w:val="en-US" w:eastAsia="zh-CN" w:bidi="ar-SA"/>
              </w:rPr>
            </w:pPr>
            <w:ins w:id="898" w:author="四季雨" w:date="2024-11-23T00:07:58Z">
              <w:r>
                <w:rPr>
                  <w:rFonts w:hint="default" w:ascii="Times New Roman" w:hAnsi="Times New Roman" w:cs="Times New Roman"/>
                  <w:b/>
                  <w:bCs w:val="0"/>
                  <w:color w:val="000000"/>
                  <w:kern w:val="0"/>
                  <w:sz w:val="18"/>
                  <w:szCs w:val="18"/>
                </w:rPr>
                <w:t>100</w:t>
              </w:r>
            </w:ins>
          </w:p>
        </w:tc>
        <w:tc>
          <w:tcPr>
            <w:tcW w:w="538" w:type="dxa"/>
            <w:tcBorders>
              <w:top w:val="nil"/>
              <w:left w:val="nil"/>
              <w:bottom w:val="nil"/>
              <w:right w:val="nil"/>
            </w:tcBorders>
            <w:shd w:val="clear" w:color="auto" w:fill="FFFFFF"/>
            <w:vAlign w:val="center"/>
          </w:tcPr>
          <w:p w14:paraId="7DB3F637">
            <w:pPr>
              <w:widowControl/>
              <w:jc w:val="right"/>
              <w:textAlignment w:val="center"/>
              <w:rPr>
                <w:ins w:id="899" w:author="四季雨" w:date="2024-11-23T00:07:58Z"/>
                <w:rFonts w:hint="default" w:ascii="Times New Roman" w:hAnsi="Times New Roman" w:eastAsia="宋体" w:cs="Times New Roman"/>
                <w:b/>
                <w:bCs w:val="0"/>
                <w:color w:val="000000"/>
                <w:kern w:val="0"/>
                <w:sz w:val="18"/>
                <w:szCs w:val="18"/>
                <w:lang w:val="en-US" w:eastAsia="zh-CN" w:bidi="ar-SA"/>
              </w:rPr>
            </w:pPr>
            <w:ins w:id="900" w:author="四季雨" w:date="2024-11-23T00:07:58Z">
              <w:r>
                <w:rPr>
                  <w:rFonts w:hint="default" w:ascii="Times New Roman" w:hAnsi="Times New Roman" w:cs="Times New Roman"/>
                  <w:b/>
                  <w:bCs w:val="0"/>
                  <w:color w:val="000000"/>
                  <w:kern w:val="0"/>
                  <w:sz w:val="18"/>
                  <w:szCs w:val="18"/>
                </w:rPr>
                <w:t>97.4</w:t>
              </w:r>
            </w:ins>
          </w:p>
        </w:tc>
        <w:tc>
          <w:tcPr>
            <w:tcW w:w="541" w:type="dxa"/>
            <w:tcBorders>
              <w:top w:val="nil"/>
              <w:left w:val="nil"/>
              <w:bottom w:val="nil"/>
              <w:right w:val="nil"/>
            </w:tcBorders>
            <w:shd w:val="clear" w:color="auto" w:fill="FFFFFF"/>
            <w:vAlign w:val="center"/>
          </w:tcPr>
          <w:p w14:paraId="0DAA7B6B">
            <w:pPr>
              <w:widowControl/>
              <w:textAlignment w:val="center"/>
              <w:rPr>
                <w:ins w:id="901" w:author="四季雨" w:date="2024-11-23T00:07:58Z"/>
                <w:rFonts w:hint="default" w:ascii="Times New Roman" w:hAnsi="Times New Roman" w:eastAsia="宋体" w:cs="Times New Roman"/>
                <w:b/>
                <w:bCs w:val="0"/>
                <w:color w:val="000000"/>
                <w:kern w:val="0"/>
                <w:sz w:val="18"/>
                <w:szCs w:val="18"/>
                <w:lang w:val="en-US" w:eastAsia="zh-CN" w:bidi="ar-SA"/>
              </w:rPr>
            </w:pPr>
            <w:ins w:id="902" w:author="四季雨" w:date="2024-11-23T00:07:58Z">
              <w:r>
                <w:rPr>
                  <w:rFonts w:hint="default" w:ascii="Times New Roman" w:hAnsi="Times New Roman" w:cs="Times New Roman"/>
                  <w:b/>
                  <w:bCs w:val="0"/>
                  <w:color w:val="000000"/>
                  <w:kern w:val="0"/>
                  <w:sz w:val="18"/>
                  <w:szCs w:val="18"/>
                </w:rPr>
                <w:t>99.8</w:t>
              </w:r>
            </w:ins>
          </w:p>
        </w:tc>
        <w:tc>
          <w:tcPr>
            <w:tcW w:w="538" w:type="dxa"/>
            <w:tcBorders>
              <w:top w:val="nil"/>
              <w:left w:val="nil"/>
              <w:bottom w:val="nil"/>
              <w:right w:val="nil"/>
            </w:tcBorders>
            <w:shd w:val="clear" w:color="auto" w:fill="FFFFFF"/>
            <w:vAlign w:val="center"/>
          </w:tcPr>
          <w:p w14:paraId="1783097F">
            <w:pPr>
              <w:widowControl/>
              <w:jc w:val="right"/>
              <w:textAlignment w:val="center"/>
              <w:rPr>
                <w:ins w:id="903" w:author="四季雨" w:date="2024-11-23T00:07:58Z"/>
                <w:rFonts w:hint="default" w:ascii="Times New Roman" w:hAnsi="Times New Roman" w:eastAsia="宋体" w:cs="Times New Roman"/>
                <w:color w:val="000000"/>
                <w:kern w:val="0"/>
                <w:sz w:val="18"/>
                <w:szCs w:val="18"/>
                <w:lang w:val="en-US" w:eastAsia="zh-CN" w:bidi="ar-SA"/>
              </w:rPr>
            </w:pPr>
            <w:ins w:id="904" w:author="四季雨" w:date="2024-11-23T00:07:58Z">
              <w:r>
                <w:rPr>
                  <w:rFonts w:hint="default" w:ascii="Times New Roman" w:hAnsi="Times New Roman" w:cs="Times New Roman"/>
                  <w:color w:val="000000"/>
                  <w:kern w:val="0"/>
                  <w:sz w:val="18"/>
                  <w:szCs w:val="18"/>
                </w:rPr>
                <w:t>94.4</w:t>
              </w:r>
            </w:ins>
          </w:p>
        </w:tc>
        <w:tc>
          <w:tcPr>
            <w:tcW w:w="547" w:type="dxa"/>
            <w:tcBorders>
              <w:top w:val="nil"/>
              <w:left w:val="nil"/>
              <w:bottom w:val="nil"/>
              <w:right w:val="nil"/>
            </w:tcBorders>
            <w:shd w:val="clear" w:color="auto" w:fill="FFFFFF"/>
            <w:vAlign w:val="center"/>
          </w:tcPr>
          <w:p w14:paraId="5E8DEFC8">
            <w:pPr>
              <w:widowControl/>
              <w:textAlignment w:val="center"/>
              <w:rPr>
                <w:ins w:id="905" w:author="四季雨" w:date="2024-11-23T00:07:58Z"/>
                <w:rFonts w:hint="default" w:ascii="Times New Roman" w:hAnsi="Times New Roman" w:eastAsia="宋体" w:cs="Times New Roman"/>
                <w:color w:val="000000"/>
                <w:kern w:val="0"/>
                <w:sz w:val="18"/>
                <w:szCs w:val="18"/>
                <w:lang w:val="en-US" w:eastAsia="zh-CN" w:bidi="ar-SA"/>
              </w:rPr>
            </w:pPr>
            <w:ins w:id="906" w:author="四季雨" w:date="2024-11-23T00:07:58Z">
              <w:r>
                <w:rPr>
                  <w:rFonts w:hint="default" w:ascii="Times New Roman" w:hAnsi="Times New Roman" w:cs="Times New Roman"/>
                  <w:color w:val="000000"/>
                  <w:kern w:val="0"/>
                  <w:sz w:val="18"/>
                  <w:szCs w:val="18"/>
                </w:rPr>
                <w:t>99.4</w:t>
              </w:r>
            </w:ins>
          </w:p>
        </w:tc>
      </w:tr>
      <w:tr w14:paraId="39267E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ins w:id="907" w:author="四季雨" w:date="2024-11-23T00:07:58Z"/>
        </w:trPr>
        <w:tc>
          <w:tcPr>
            <w:tcW w:w="1120" w:type="dxa"/>
            <w:tcBorders>
              <w:top w:val="nil"/>
              <w:left w:val="nil"/>
              <w:bottom w:val="single" w:color="000000" w:sz="12" w:space="0"/>
              <w:right w:val="nil"/>
            </w:tcBorders>
            <w:shd w:val="clear" w:color="auto" w:fill="FFFFFF"/>
            <w:vAlign w:val="center"/>
          </w:tcPr>
          <w:p w14:paraId="72BC887F">
            <w:pPr>
              <w:widowControl/>
              <w:textAlignment w:val="center"/>
              <w:rPr>
                <w:ins w:id="908" w:author="四季雨" w:date="2024-11-23T00:07:58Z"/>
                <w:rFonts w:ascii="Times New Roman" w:hAnsi="Times New Roman" w:cs="Times New Roman"/>
                <w:color w:val="000000"/>
                <w:kern w:val="0"/>
                <w:sz w:val="18"/>
                <w:szCs w:val="18"/>
              </w:rPr>
            </w:pPr>
            <w:ins w:id="909" w:author="四季雨" w:date="2024-11-23T00:07:58Z">
              <w:r>
                <w:rPr>
                  <w:rFonts w:hint="default" w:ascii="Times New Roman" w:hAnsi="Times New Roman" w:cs="Times New Roman"/>
                  <w:color w:val="000000"/>
                  <w:kern w:val="0"/>
                  <w:sz w:val="18"/>
                  <w:szCs w:val="18"/>
                </w:rPr>
                <w:t>MaxPix</w:t>
              </w:r>
            </w:ins>
          </w:p>
        </w:tc>
        <w:tc>
          <w:tcPr>
            <w:tcW w:w="538" w:type="dxa"/>
            <w:tcBorders>
              <w:top w:val="nil"/>
              <w:left w:val="nil"/>
              <w:bottom w:val="single" w:color="000000" w:sz="12" w:space="0"/>
              <w:right w:val="nil"/>
            </w:tcBorders>
            <w:shd w:val="clear" w:color="auto" w:fill="FFFFFF"/>
            <w:vAlign w:val="center"/>
          </w:tcPr>
          <w:p w14:paraId="08E9F47A">
            <w:pPr>
              <w:widowControl/>
              <w:jc w:val="right"/>
              <w:textAlignment w:val="center"/>
              <w:rPr>
                <w:ins w:id="910" w:author="四季雨" w:date="2024-11-23T00:07:58Z"/>
                <w:rFonts w:ascii="Times New Roman" w:hAnsi="Times New Roman" w:cs="Times New Roman"/>
                <w:b w:val="0"/>
                <w:bCs/>
                <w:color w:val="000000"/>
                <w:kern w:val="0"/>
                <w:sz w:val="18"/>
                <w:szCs w:val="18"/>
              </w:rPr>
            </w:pPr>
            <w:ins w:id="911" w:author="四季雨" w:date="2024-11-23T00:07:58Z">
              <w:r>
                <w:rPr>
                  <w:rFonts w:hint="default" w:ascii="Times New Roman" w:hAnsi="Times New Roman" w:cs="Times New Roman"/>
                  <w:b/>
                  <w:bCs w:val="0"/>
                  <w:color w:val="000000"/>
                  <w:kern w:val="0"/>
                  <w:sz w:val="18"/>
                  <w:szCs w:val="18"/>
                </w:rPr>
                <w:t>98.1</w:t>
              </w:r>
            </w:ins>
          </w:p>
        </w:tc>
        <w:tc>
          <w:tcPr>
            <w:tcW w:w="541" w:type="dxa"/>
            <w:tcBorders>
              <w:top w:val="nil"/>
              <w:left w:val="nil"/>
              <w:bottom w:val="single" w:color="000000" w:sz="12" w:space="0"/>
              <w:right w:val="nil"/>
            </w:tcBorders>
            <w:shd w:val="clear" w:color="auto" w:fill="FFFFFF"/>
            <w:vAlign w:val="center"/>
          </w:tcPr>
          <w:p w14:paraId="33742D46">
            <w:pPr>
              <w:widowControl/>
              <w:textAlignment w:val="center"/>
              <w:rPr>
                <w:ins w:id="912" w:author="四季雨" w:date="2024-11-23T00:07:58Z"/>
                <w:rFonts w:ascii="Times New Roman" w:hAnsi="Times New Roman" w:cs="Times New Roman"/>
                <w:b/>
                <w:bCs w:val="0"/>
                <w:color w:val="000000"/>
                <w:kern w:val="0"/>
                <w:sz w:val="18"/>
                <w:szCs w:val="18"/>
              </w:rPr>
            </w:pPr>
            <w:ins w:id="913" w:author="四季雨" w:date="2024-11-23T00:07:58Z">
              <w:r>
                <w:rPr>
                  <w:rFonts w:hint="default" w:ascii="Times New Roman" w:hAnsi="Times New Roman" w:cs="Times New Roman"/>
                  <w:b/>
                  <w:bCs w:val="0"/>
                  <w:color w:val="000000"/>
                  <w:kern w:val="0"/>
                  <w:sz w:val="18"/>
                  <w:szCs w:val="18"/>
                </w:rPr>
                <w:t>99.9</w:t>
              </w:r>
            </w:ins>
          </w:p>
        </w:tc>
        <w:tc>
          <w:tcPr>
            <w:tcW w:w="538" w:type="dxa"/>
            <w:tcBorders>
              <w:top w:val="nil"/>
              <w:left w:val="nil"/>
              <w:bottom w:val="single" w:color="000000" w:sz="12" w:space="0"/>
              <w:right w:val="nil"/>
            </w:tcBorders>
            <w:shd w:val="clear" w:color="auto" w:fill="FFFFFF"/>
            <w:vAlign w:val="center"/>
          </w:tcPr>
          <w:p w14:paraId="6D360061">
            <w:pPr>
              <w:widowControl/>
              <w:jc w:val="right"/>
              <w:textAlignment w:val="center"/>
              <w:rPr>
                <w:ins w:id="914" w:author="四季雨" w:date="2024-11-23T00:07:58Z"/>
                <w:rFonts w:ascii="Times New Roman" w:hAnsi="Times New Roman" w:cs="Times New Roman"/>
                <w:b/>
                <w:bCs w:val="0"/>
                <w:color w:val="000000"/>
                <w:kern w:val="0"/>
                <w:sz w:val="18"/>
                <w:szCs w:val="18"/>
              </w:rPr>
            </w:pPr>
            <w:ins w:id="915" w:author="四季雨" w:date="2024-11-23T00:07:58Z">
              <w:r>
                <w:rPr>
                  <w:rFonts w:hint="default" w:ascii="Times New Roman" w:hAnsi="Times New Roman" w:cs="Times New Roman"/>
                  <w:b/>
                  <w:bCs w:val="0"/>
                  <w:color w:val="000000"/>
                  <w:kern w:val="0"/>
                  <w:sz w:val="18"/>
                  <w:szCs w:val="18"/>
                </w:rPr>
                <w:t>82</w:t>
              </w:r>
            </w:ins>
          </w:p>
        </w:tc>
        <w:tc>
          <w:tcPr>
            <w:tcW w:w="541" w:type="dxa"/>
            <w:tcBorders>
              <w:top w:val="nil"/>
              <w:left w:val="nil"/>
              <w:bottom w:val="single" w:color="000000" w:sz="12" w:space="0"/>
              <w:right w:val="nil"/>
            </w:tcBorders>
            <w:shd w:val="clear" w:color="auto" w:fill="FFFFFF"/>
            <w:vAlign w:val="center"/>
          </w:tcPr>
          <w:p w14:paraId="447EAE17">
            <w:pPr>
              <w:widowControl/>
              <w:jc w:val="left"/>
              <w:textAlignment w:val="center"/>
              <w:rPr>
                <w:ins w:id="916" w:author="四季雨" w:date="2024-11-23T00:07:58Z"/>
                <w:rFonts w:ascii="Times New Roman" w:hAnsi="Times New Roman" w:eastAsia="宋体" w:cs="Times New Roman"/>
                <w:b/>
                <w:bCs w:val="0"/>
                <w:color w:val="000000"/>
                <w:kern w:val="0"/>
                <w:sz w:val="18"/>
                <w:szCs w:val="18"/>
                <w:lang w:val="en-US" w:eastAsia="zh-CN" w:bidi="ar-SA"/>
              </w:rPr>
            </w:pPr>
            <w:ins w:id="917" w:author="四季雨" w:date="2024-11-23T00:07:58Z">
              <w:r>
                <w:rPr>
                  <w:rFonts w:hint="default" w:ascii="Times New Roman" w:hAnsi="Times New Roman" w:cs="Times New Roman"/>
                  <w:b/>
                  <w:bCs w:val="0"/>
                  <w:color w:val="000000"/>
                  <w:kern w:val="0"/>
                  <w:sz w:val="18"/>
                  <w:szCs w:val="18"/>
                </w:rPr>
                <w:t>93.2</w:t>
              </w:r>
            </w:ins>
          </w:p>
        </w:tc>
        <w:tc>
          <w:tcPr>
            <w:tcW w:w="538" w:type="dxa"/>
            <w:tcBorders>
              <w:top w:val="nil"/>
              <w:left w:val="nil"/>
              <w:bottom w:val="single" w:color="000000" w:sz="12" w:space="0"/>
              <w:right w:val="nil"/>
            </w:tcBorders>
            <w:shd w:val="clear" w:color="auto" w:fill="FFFFFF"/>
            <w:vAlign w:val="center"/>
          </w:tcPr>
          <w:p w14:paraId="3FD4FA53">
            <w:pPr>
              <w:widowControl/>
              <w:jc w:val="right"/>
              <w:textAlignment w:val="center"/>
              <w:rPr>
                <w:ins w:id="918" w:author="四季雨" w:date="2024-11-23T00:07:58Z"/>
                <w:rFonts w:ascii="Times New Roman" w:hAnsi="Times New Roman" w:cs="Times New Roman"/>
                <w:b/>
                <w:bCs w:val="0"/>
                <w:color w:val="000000"/>
                <w:kern w:val="0"/>
                <w:sz w:val="18"/>
                <w:szCs w:val="18"/>
              </w:rPr>
            </w:pPr>
            <w:ins w:id="919" w:author="四季雨" w:date="2024-11-23T00:07:58Z">
              <w:r>
                <w:rPr>
                  <w:rFonts w:hint="default" w:ascii="Times New Roman" w:hAnsi="Times New Roman" w:cs="Times New Roman"/>
                  <w:b/>
                  <w:bCs w:val="0"/>
                  <w:color w:val="000000"/>
                  <w:kern w:val="0"/>
                  <w:sz w:val="18"/>
                  <w:szCs w:val="18"/>
                </w:rPr>
                <w:t>83.5</w:t>
              </w:r>
            </w:ins>
          </w:p>
        </w:tc>
        <w:tc>
          <w:tcPr>
            <w:tcW w:w="541" w:type="dxa"/>
            <w:tcBorders>
              <w:top w:val="nil"/>
              <w:left w:val="nil"/>
              <w:bottom w:val="single" w:color="000000" w:sz="12" w:space="0"/>
              <w:right w:val="nil"/>
            </w:tcBorders>
            <w:shd w:val="clear" w:color="auto" w:fill="FFFFFF"/>
            <w:vAlign w:val="center"/>
          </w:tcPr>
          <w:p w14:paraId="3215FD53">
            <w:pPr>
              <w:widowControl/>
              <w:jc w:val="left"/>
              <w:textAlignment w:val="center"/>
              <w:rPr>
                <w:ins w:id="920" w:author="四季雨" w:date="2024-11-23T00:07:58Z"/>
                <w:rFonts w:ascii="Times New Roman" w:hAnsi="Times New Roman" w:cs="Times New Roman"/>
                <w:b/>
                <w:bCs w:val="0"/>
                <w:color w:val="000000"/>
                <w:kern w:val="0"/>
                <w:sz w:val="18"/>
                <w:szCs w:val="18"/>
              </w:rPr>
            </w:pPr>
            <w:ins w:id="921" w:author="四季雨" w:date="2024-11-23T00:07:58Z">
              <w:r>
                <w:rPr>
                  <w:rFonts w:hint="default" w:ascii="Times New Roman" w:hAnsi="Times New Roman" w:cs="Times New Roman"/>
                  <w:b/>
                  <w:bCs w:val="0"/>
                  <w:color w:val="000000"/>
                  <w:kern w:val="0"/>
                  <w:sz w:val="18"/>
                  <w:szCs w:val="18"/>
                </w:rPr>
                <w:t>93.4</w:t>
              </w:r>
            </w:ins>
          </w:p>
        </w:tc>
        <w:tc>
          <w:tcPr>
            <w:tcW w:w="538" w:type="dxa"/>
            <w:tcBorders>
              <w:top w:val="nil"/>
              <w:left w:val="nil"/>
              <w:bottom w:val="single" w:color="000000" w:sz="12" w:space="0"/>
              <w:right w:val="nil"/>
            </w:tcBorders>
            <w:shd w:val="clear" w:color="auto" w:fill="FFFFFF"/>
            <w:vAlign w:val="center"/>
          </w:tcPr>
          <w:p w14:paraId="36EC2F88">
            <w:pPr>
              <w:widowControl/>
              <w:jc w:val="right"/>
              <w:textAlignment w:val="center"/>
              <w:rPr>
                <w:ins w:id="922" w:author="四季雨" w:date="2024-11-23T00:07:58Z"/>
                <w:rFonts w:ascii="Times New Roman" w:hAnsi="Times New Roman" w:eastAsia="宋体" w:cs="Times New Roman"/>
                <w:color w:val="000000"/>
                <w:kern w:val="0"/>
                <w:sz w:val="18"/>
                <w:szCs w:val="18"/>
                <w:lang w:val="en-US" w:eastAsia="zh-CN" w:bidi="ar-SA"/>
              </w:rPr>
            </w:pPr>
            <w:ins w:id="923" w:author="四季雨" w:date="2024-11-23T00:07:58Z">
              <w:r>
                <w:rPr>
                  <w:rFonts w:hint="default" w:ascii="Times New Roman" w:hAnsi="Times New Roman" w:cs="Times New Roman"/>
                  <w:color w:val="000000"/>
                  <w:kern w:val="0"/>
                  <w:sz w:val="18"/>
                  <w:szCs w:val="18"/>
                </w:rPr>
                <w:t>69</w:t>
              </w:r>
            </w:ins>
          </w:p>
        </w:tc>
        <w:tc>
          <w:tcPr>
            <w:tcW w:w="541" w:type="dxa"/>
            <w:tcBorders>
              <w:top w:val="nil"/>
              <w:left w:val="nil"/>
              <w:bottom w:val="single" w:color="000000" w:sz="12" w:space="0"/>
              <w:right w:val="nil"/>
            </w:tcBorders>
            <w:shd w:val="clear" w:color="auto" w:fill="FFFFFF"/>
            <w:vAlign w:val="center"/>
          </w:tcPr>
          <w:p w14:paraId="58502921">
            <w:pPr>
              <w:widowControl/>
              <w:jc w:val="left"/>
              <w:textAlignment w:val="center"/>
              <w:rPr>
                <w:ins w:id="924" w:author="四季雨" w:date="2024-11-23T00:07:58Z"/>
                <w:rFonts w:ascii="Times New Roman" w:hAnsi="Times New Roman" w:eastAsia="宋体" w:cs="Times New Roman"/>
                <w:color w:val="000000"/>
                <w:kern w:val="0"/>
                <w:sz w:val="18"/>
                <w:szCs w:val="18"/>
                <w:lang w:val="en-US" w:eastAsia="zh-CN" w:bidi="ar-SA"/>
              </w:rPr>
            </w:pPr>
            <w:ins w:id="925" w:author="四季雨" w:date="2024-11-23T00:07:58Z">
              <w:r>
                <w:rPr>
                  <w:rFonts w:hint="default" w:ascii="Times New Roman" w:hAnsi="Times New Roman" w:cs="Times New Roman"/>
                  <w:color w:val="000000"/>
                  <w:kern w:val="0"/>
                  <w:sz w:val="18"/>
                  <w:szCs w:val="18"/>
                </w:rPr>
                <w:t>95.4</w:t>
              </w:r>
            </w:ins>
          </w:p>
        </w:tc>
        <w:tc>
          <w:tcPr>
            <w:tcW w:w="538" w:type="dxa"/>
            <w:tcBorders>
              <w:top w:val="nil"/>
              <w:left w:val="nil"/>
              <w:bottom w:val="single" w:color="000000" w:sz="12" w:space="0"/>
              <w:right w:val="nil"/>
            </w:tcBorders>
            <w:shd w:val="clear" w:color="auto" w:fill="FFFFFF"/>
            <w:vAlign w:val="center"/>
          </w:tcPr>
          <w:p w14:paraId="348B0549">
            <w:pPr>
              <w:widowControl/>
              <w:jc w:val="right"/>
              <w:textAlignment w:val="center"/>
              <w:rPr>
                <w:ins w:id="926" w:author="四季雨" w:date="2024-11-23T00:07:58Z"/>
                <w:rFonts w:hint="default" w:ascii="Times New Roman" w:hAnsi="Times New Roman" w:eastAsia="宋体" w:cs="Times New Roman"/>
                <w:b/>
                <w:bCs w:val="0"/>
                <w:color w:val="000000"/>
                <w:kern w:val="0"/>
                <w:sz w:val="18"/>
                <w:szCs w:val="18"/>
                <w:lang w:val="en-US" w:eastAsia="zh-CN" w:bidi="ar-SA"/>
              </w:rPr>
            </w:pPr>
            <w:ins w:id="927" w:author="四季雨" w:date="2024-11-23T00:07:58Z">
              <w:r>
                <w:rPr>
                  <w:rFonts w:hint="default" w:ascii="Times New Roman" w:hAnsi="Times New Roman" w:cs="Times New Roman"/>
                  <w:b/>
                  <w:bCs w:val="0"/>
                  <w:color w:val="000000"/>
                  <w:kern w:val="0"/>
                  <w:sz w:val="18"/>
                  <w:szCs w:val="18"/>
                </w:rPr>
                <w:t>63</w:t>
              </w:r>
            </w:ins>
          </w:p>
        </w:tc>
        <w:tc>
          <w:tcPr>
            <w:tcW w:w="541" w:type="dxa"/>
            <w:tcBorders>
              <w:top w:val="nil"/>
              <w:left w:val="nil"/>
              <w:bottom w:val="single" w:color="000000" w:sz="12" w:space="0"/>
              <w:right w:val="nil"/>
            </w:tcBorders>
            <w:shd w:val="clear" w:color="auto" w:fill="FFFFFF"/>
            <w:vAlign w:val="center"/>
          </w:tcPr>
          <w:p w14:paraId="1A9CA969">
            <w:pPr>
              <w:widowControl/>
              <w:jc w:val="left"/>
              <w:textAlignment w:val="center"/>
              <w:rPr>
                <w:ins w:id="928" w:author="四季雨" w:date="2024-11-23T00:07:58Z"/>
                <w:rFonts w:hint="default" w:ascii="Times New Roman" w:hAnsi="Times New Roman" w:eastAsia="宋体" w:cs="Times New Roman"/>
                <w:b/>
                <w:bCs w:val="0"/>
                <w:color w:val="000000"/>
                <w:kern w:val="0"/>
                <w:sz w:val="18"/>
                <w:szCs w:val="18"/>
                <w:lang w:val="en-US" w:eastAsia="zh-CN" w:bidi="ar-SA"/>
              </w:rPr>
            </w:pPr>
            <w:ins w:id="929" w:author="四季雨" w:date="2024-11-23T00:07:58Z">
              <w:r>
                <w:rPr>
                  <w:rFonts w:hint="default" w:ascii="Times New Roman" w:hAnsi="Times New Roman" w:cs="Times New Roman"/>
                  <w:b/>
                  <w:bCs w:val="0"/>
                  <w:color w:val="000000"/>
                  <w:kern w:val="0"/>
                  <w:sz w:val="18"/>
                  <w:szCs w:val="18"/>
                </w:rPr>
                <w:t>75.5</w:t>
              </w:r>
            </w:ins>
          </w:p>
        </w:tc>
        <w:tc>
          <w:tcPr>
            <w:tcW w:w="538" w:type="dxa"/>
            <w:tcBorders>
              <w:top w:val="nil"/>
              <w:left w:val="nil"/>
              <w:bottom w:val="single" w:color="000000" w:sz="12" w:space="0"/>
              <w:right w:val="nil"/>
            </w:tcBorders>
            <w:shd w:val="clear" w:color="auto" w:fill="FFFFFF"/>
            <w:vAlign w:val="center"/>
          </w:tcPr>
          <w:p w14:paraId="28F14A38">
            <w:pPr>
              <w:widowControl/>
              <w:jc w:val="right"/>
              <w:textAlignment w:val="center"/>
              <w:rPr>
                <w:ins w:id="930" w:author="四季雨" w:date="2024-11-23T00:07:58Z"/>
                <w:rFonts w:hint="default" w:ascii="Times New Roman" w:hAnsi="Times New Roman" w:eastAsia="宋体" w:cs="Times New Roman"/>
                <w:b/>
                <w:bCs w:val="0"/>
                <w:color w:val="000000"/>
                <w:kern w:val="0"/>
                <w:sz w:val="18"/>
                <w:szCs w:val="18"/>
                <w:lang w:val="en-US" w:eastAsia="zh-CN" w:bidi="ar-SA"/>
              </w:rPr>
            </w:pPr>
            <w:ins w:id="931" w:author="四季雨" w:date="2024-11-23T00:07:58Z">
              <w:r>
                <w:rPr>
                  <w:rFonts w:hint="default" w:ascii="Times New Roman" w:hAnsi="Times New Roman" w:cs="Times New Roman"/>
                  <w:b/>
                  <w:bCs w:val="0"/>
                  <w:color w:val="000000"/>
                  <w:kern w:val="0"/>
                  <w:sz w:val="18"/>
                  <w:szCs w:val="18"/>
                </w:rPr>
                <w:t>100</w:t>
              </w:r>
            </w:ins>
          </w:p>
        </w:tc>
        <w:tc>
          <w:tcPr>
            <w:tcW w:w="541" w:type="dxa"/>
            <w:tcBorders>
              <w:top w:val="nil"/>
              <w:left w:val="nil"/>
              <w:bottom w:val="single" w:color="000000" w:sz="12" w:space="0"/>
              <w:right w:val="nil"/>
            </w:tcBorders>
            <w:shd w:val="clear" w:color="auto" w:fill="FFFFFF"/>
            <w:vAlign w:val="center"/>
          </w:tcPr>
          <w:p w14:paraId="3E21E12A">
            <w:pPr>
              <w:widowControl/>
              <w:textAlignment w:val="center"/>
              <w:rPr>
                <w:ins w:id="932" w:author="四季雨" w:date="2024-11-23T00:07:58Z"/>
                <w:rFonts w:hint="default" w:ascii="Times New Roman" w:hAnsi="Times New Roman" w:eastAsia="宋体" w:cs="Times New Roman"/>
                <w:b/>
                <w:bCs w:val="0"/>
                <w:color w:val="000000"/>
                <w:kern w:val="0"/>
                <w:sz w:val="18"/>
                <w:szCs w:val="18"/>
                <w:lang w:val="en-US" w:eastAsia="zh-CN" w:bidi="ar-SA"/>
              </w:rPr>
            </w:pPr>
            <w:ins w:id="933" w:author="四季雨" w:date="2024-11-23T00:07:58Z">
              <w:r>
                <w:rPr>
                  <w:rFonts w:hint="default" w:ascii="Times New Roman" w:hAnsi="Times New Roman" w:cs="Times New Roman"/>
                  <w:b/>
                  <w:bCs w:val="0"/>
                  <w:color w:val="000000"/>
                  <w:kern w:val="0"/>
                  <w:sz w:val="18"/>
                  <w:szCs w:val="18"/>
                </w:rPr>
                <w:t>100</w:t>
              </w:r>
            </w:ins>
          </w:p>
        </w:tc>
        <w:tc>
          <w:tcPr>
            <w:tcW w:w="538" w:type="dxa"/>
            <w:tcBorders>
              <w:top w:val="nil"/>
              <w:left w:val="nil"/>
              <w:bottom w:val="single" w:color="000000" w:sz="12" w:space="0"/>
              <w:right w:val="nil"/>
            </w:tcBorders>
            <w:shd w:val="clear" w:color="auto" w:fill="FFFFFF"/>
            <w:vAlign w:val="center"/>
          </w:tcPr>
          <w:p w14:paraId="64BBD85C">
            <w:pPr>
              <w:widowControl/>
              <w:jc w:val="right"/>
              <w:textAlignment w:val="center"/>
              <w:rPr>
                <w:ins w:id="934" w:author="四季雨" w:date="2024-11-23T00:07:58Z"/>
                <w:rFonts w:hint="default" w:ascii="Times New Roman" w:hAnsi="Times New Roman" w:eastAsia="宋体" w:cs="Times New Roman"/>
                <w:color w:val="000000"/>
                <w:kern w:val="0"/>
                <w:sz w:val="18"/>
                <w:szCs w:val="18"/>
                <w:lang w:val="en-US" w:eastAsia="zh-CN" w:bidi="ar-SA"/>
              </w:rPr>
            </w:pPr>
            <w:ins w:id="935" w:author="四季雨" w:date="2024-11-23T00:07:58Z">
              <w:r>
                <w:rPr>
                  <w:rFonts w:hint="default" w:ascii="Times New Roman" w:hAnsi="Times New Roman" w:cs="Times New Roman"/>
                  <w:color w:val="000000"/>
                  <w:kern w:val="0"/>
                  <w:sz w:val="18"/>
                  <w:szCs w:val="18"/>
                </w:rPr>
                <w:t>97.2</w:t>
              </w:r>
            </w:ins>
          </w:p>
        </w:tc>
        <w:tc>
          <w:tcPr>
            <w:tcW w:w="541" w:type="dxa"/>
            <w:tcBorders>
              <w:top w:val="nil"/>
              <w:left w:val="nil"/>
              <w:bottom w:val="single" w:color="000000" w:sz="12" w:space="0"/>
              <w:right w:val="nil"/>
            </w:tcBorders>
            <w:shd w:val="clear" w:color="auto" w:fill="FFFFFF"/>
            <w:vAlign w:val="center"/>
          </w:tcPr>
          <w:p w14:paraId="178A4DE4">
            <w:pPr>
              <w:widowControl/>
              <w:textAlignment w:val="center"/>
              <w:rPr>
                <w:ins w:id="936" w:author="四季雨" w:date="2024-11-23T00:07:58Z"/>
                <w:rFonts w:hint="default" w:ascii="Times New Roman" w:hAnsi="Times New Roman" w:eastAsia="宋体" w:cs="Times New Roman"/>
                <w:b/>
                <w:bCs w:val="0"/>
                <w:color w:val="000000"/>
                <w:kern w:val="0"/>
                <w:sz w:val="18"/>
                <w:szCs w:val="18"/>
                <w:lang w:val="en-US" w:eastAsia="zh-CN" w:bidi="ar-SA"/>
              </w:rPr>
            </w:pPr>
            <w:ins w:id="937" w:author="四季雨" w:date="2024-11-23T00:07:58Z">
              <w:r>
                <w:rPr>
                  <w:rFonts w:hint="default" w:ascii="Times New Roman" w:hAnsi="Times New Roman" w:cs="Times New Roman"/>
                  <w:b/>
                  <w:bCs w:val="0"/>
                  <w:color w:val="000000"/>
                  <w:kern w:val="0"/>
                  <w:sz w:val="18"/>
                  <w:szCs w:val="18"/>
                </w:rPr>
                <w:t>99.8</w:t>
              </w:r>
            </w:ins>
          </w:p>
        </w:tc>
        <w:tc>
          <w:tcPr>
            <w:tcW w:w="538" w:type="dxa"/>
            <w:tcBorders>
              <w:top w:val="nil"/>
              <w:left w:val="nil"/>
              <w:bottom w:val="single" w:color="000000" w:sz="12" w:space="0"/>
              <w:right w:val="nil"/>
            </w:tcBorders>
            <w:shd w:val="clear" w:color="auto" w:fill="FFFFFF"/>
            <w:vAlign w:val="center"/>
          </w:tcPr>
          <w:p w14:paraId="4F516629">
            <w:pPr>
              <w:widowControl/>
              <w:jc w:val="right"/>
              <w:textAlignment w:val="center"/>
              <w:rPr>
                <w:ins w:id="938" w:author="四季雨" w:date="2024-11-23T00:07:58Z"/>
                <w:rFonts w:hint="default" w:ascii="Times New Roman" w:hAnsi="Times New Roman" w:eastAsia="宋体" w:cs="Times New Roman"/>
                <w:b/>
                <w:color w:val="000000"/>
                <w:kern w:val="0"/>
                <w:sz w:val="18"/>
                <w:szCs w:val="18"/>
                <w:lang w:val="en-US" w:eastAsia="zh-CN" w:bidi="ar-SA"/>
              </w:rPr>
            </w:pPr>
            <w:ins w:id="939" w:author="四季雨" w:date="2024-11-23T00:07:58Z">
              <w:r>
                <w:rPr>
                  <w:rFonts w:hint="default" w:ascii="Times New Roman" w:hAnsi="Times New Roman" w:cs="Times New Roman"/>
                  <w:b/>
                  <w:bCs w:val="0"/>
                  <w:color w:val="000000"/>
                  <w:kern w:val="0"/>
                  <w:sz w:val="18"/>
                  <w:szCs w:val="18"/>
                </w:rPr>
                <w:t>94.5</w:t>
              </w:r>
            </w:ins>
          </w:p>
        </w:tc>
        <w:tc>
          <w:tcPr>
            <w:tcW w:w="547" w:type="dxa"/>
            <w:tcBorders>
              <w:top w:val="nil"/>
              <w:left w:val="nil"/>
              <w:bottom w:val="single" w:color="000000" w:sz="12" w:space="0"/>
              <w:right w:val="nil"/>
            </w:tcBorders>
            <w:shd w:val="clear" w:color="auto" w:fill="FFFFFF"/>
            <w:vAlign w:val="center"/>
          </w:tcPr>
          <w:p w14:paraId="6523659E">
            <w:pPr>
              <w:widowControl/>
              <w:textAlignment w:val="center"/>
              <w:rPr>
                <w:ins w:id="940" w:author="四季雨" w:date="2024-11-23T00:07:58Z"/>
                <w:rFonts w:hint="default" w:ascii="Times New Roman" w:hAnsi="Times New Roman" w:eastAsia="宋体" w:cs="Times New Roman"/>
                <w:b/>
                <w:bCs w:val="0"/>
                <w:color w:val="000000"/>
                <w:kern w:val="0"/>
                <w:sz w:val="18"/>
                <w:szCs w:val="18"/>
                <w:lang w:val="en-US" w:eastAsia="zh-CN" w:bidi="ar-SA"/>
              </w:rPr>
            </w:pPr>
            <w:ins w:id="941" w:author="四季雨" w:date="2024-11-23T00:07:58Z">
              <w:r>
                <w:rPr>
                  <w:rFonts w:hint="default" w:ascii="Times New Roman" w:hAnsi="Times New Roman" w:cs="Times New Roman"/>
                  <w:b/>
                  <w:bCs w:val="0"/>
                  <w:color w:val="000000"/>
                  <w:kern w:val="0"/>
                  <w:sz w:val="18"/>
                  <w:szCs w:val="18"/>
                </w:rPr>
                <w:t>99.6</w:t>
              </w:r>
            </w:ins>
          </w:p>
        </w:tc>
      </w:tr>
    </w:tbl>
    <w:p w14:paraId="6A8A7F8A">
      <w:pPr>
        <w:spacing w:before="162" w:beforeLines="50"/>
        <w:ind w:firstLine="0" w:firstLineChars="0"/>
        <w:jc w:val="both"/>
        <w:pPrChange w:id="942" w:author="四季雨" w:date="2024-11-23T00:09:15Z">
          <w:pPr>
            <w:spacing w:before="161" w:beforeLines="50"/>
            <w:ind w:firstLine="0" w:firstLineChars="0"/>
            <w:jc w:val="center"/>
          </w:pPr>
        </w:pPrChange>
      </w:pPr>
    </w:p>
    <w:tbl>
      <w:tblPr>
        <w:tblStyle w:val="19"/>
        <w:tblW w:w="975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0"/>
        <w:gridCol w:w="538"/>
        <w:gridCol w:w="541"/>
        <w:gridCol w:w="538"/>
        <w:gridCol w:w="541"/>
        <w:gridCol w:w="538"/>
        <w:gridCol w:w="541"/>
        <w:gridCol w:w="538"/>
        <w:gridCol w:w="541"/>
        <w:gridCol w:w="538"/>
        <w:gridCol w:w="541"/>
        <w:gridCol w:w="538"/>
        <w:gridCol w:w="541"/>
        <w:gridCol w:w="538"/>
        <w:gridCol w:w="541"/>
        <w:gridCol w:w="538"/>
        <w:gridCol w:w="547"/>
      </w:tblGrid>
      <w:tr w14:paraId="5DB380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5" w:hRule="atLeast"/>
          <w:jc w:val="center"/>
          <w:del w:id="943" w:author="四季雨" w:date="2024-11-23T00:07:50Z"/>
        </w:trPr>
        <w:tc>
          <w:tcPr>
            <w:tcW w:w="1120" w:type="dxa"/>
            <w:tcBorders>
              <w:top w:val="single" w:color="000000" w:sz="12" w:space="0"/>
              <w:left w:val="nil"/>
              <w:bottom w:val="single" w:color="000000" w:sz="4" w:space="0"/>
              <w:right w:val="nil"/>
              <w:tl2br w:val="nil"/>
            </w:tcBorders>
            <w:shd w:val="clear" w:color="auto" w:fill="FFFFFF"/>
          </w:tcPr>
          <w:p w14:paraId="05C503D1">
            <w:pPr>
              <w:widowControl/>
              <w:textAlignment w:val="center"/>
              <w:rPr>
                <w:del w:id="944" w:author="四季雨" w:date="2024-11-23T00:07:50Z"/>
                <w:rFonts w:ascii="Times New Roman" w:hAnsi="Times New Roman" w:cs="Times New Roman"/>
                <w:color w:val="000000"/>
                <w:kern w:val="0"/>
                <w:sz w:val="18"/>
                <w:szCs w:val="18"/>
              </w:rPr>
            </w:pPr>
          </w:p>
        </w:tc>
        <w:tc>
          <w:tcPr>
            <w:tcW w:w="1079" w:type="dxa"/>
            <w:gridSpan w:val="2"/>
            <w:tcBorders>
              <w:top w:val="single" w:color="000000" w:sz="12" w:space="0"/>
              <w:left w:val="nil"/>
              <w:bottom w:val="single" w:color="000000" w:sz="4" w:space="0"/>
              <w:right w:val="nil"/>
            </w:tcBorders>
            <w:shd w:val="clear" w:color="auto" w:fill="FFFFFF"/>
            <w:vAlign w:val="center"/>
          </w:tcPr>
          <w:p w14:paraId="64B5BF1E">
            <w:pPr>
              <w:widowControl/>
              <w:jc w:val="center"/>
              <w:textAlignment w:val="center"/>
              <w:rPr>
                <w:del w:id="945" w:author="四季雨" w:date="2024-11-23T00:07:50Z"/>
                <w:rFonts w:ascii="Times New Roman" w:hAnsi="Times New Roman" w:cs="Times New Roman"/>
                <w:color w:val="000000"/>
                <w:kern w:val="0"/>
                <w:sz w:val="18"/>
                <w:szCs w:val="18"/>
              </w:rPr>
            </w:pPr>
            <w:del w:id="946" w:author="四季雨" w:date="2024-11-23T00:07:50Z">
              <w:r>
                <w:rPr>
                  <w:rFonts w:ascii="Times New Roman" w:hAnsi="Times New Roman" w:cs="Times New Roman"/>
                  <w:color w:val="000000"/>
                  <w:kern w:val="0"/>
                  <w:sz w:val="18"/>
                  <w:szCs w:val="18"/>
                </w:rPr>
                <w:delText>progan</w:delText>
              </w:r>
            </w:del>
          </w:p>
        </w:tc>
        <w:tc>
          <w:tcPr>
            <w:tcW w:w="1079" w:type="dxa"/>
            <w:gridSpan w:val="2"/>
            <w:tcBorders>
              <w:top w:val="single" w:color="000000" w:sz="12" w:space="0"/>
              <w:left w:val="nil"/>
              <w:bottom w:val="single" w:color="000000" w:sz="4" w:space="0"/>
              <w:right w:val="nil"/>
            </w:tcBorders>
            <w:shd w:val="clear" w:color="auto" w:fill="FFFFFF"/>
            <w:vAlign w:val="center"/>
          </w:tcPr>
          <w:p w14:paraId="48FC6610">
            <w:pPr>
              <w:widowControl/>
              <w:jc w:val="center"/>
              <w:textAlignment w:val="center"/>
              <w:rPr>
                <w:del w:id="947" w:author="四季雨" w:date="2024-11-23T00:07:50Z"/>
                <w:rFonts w:ascii="Times New Roman" w:hAnsi="Times New Roman" w:cs="Times New Roman"/>
                <w:color w:val="000000"/>
                <w:kern w:val="0"/>
                <w:sz w:val="18"/>
                <w:szCs w:val="18"/>
              </w:rPr>
            </w:pPr>
            <w:del w:id="948" w:author="四季雨" w:date="2024-11-23T00:07:50Z">
              <w:r>
                <w:rPr>
                  <w:rFonts w:ascii="Times New Roman" w:hAnsi="Times New Roman" w:cs="Times New Roman"/>
                  <w:color w:val="000000"/>
                  <w:kern w:val="0"/>
                  <w:sz w:val="18"/>
                  <w:szCs w:val="18"/>
                </w:rPr>
                <w:delText>biggan</w:delText>
              </w:r>
            </w:del>
          </w:p>
        </w:tc>
        <w:tc>
          <w:tcPr>
            <w:tcW w:w="1079" w:type="dxa"/>
            <w:gridSpan w:val="2"/>
            <w:tcBorders>
              <w:top w:val="single" w:color="000000" w:sz="12" w:space="0"/>
              <w:left w:val="nil"/>
              <w:bottom w:val="single" w:color="000000" w:sz="4" w:space="0"/>
              <w:right w:val="nil"/>
            </w:tcBorders>
            <w:shd w:val="clear" w:color="auto" w:fill="FFFFFF"/>
            <w:vAlign w:val="center"/>
          </w:tcPr>
          <w:p w14:paraId="33D61F69">
            <w:pPr>
              <w:widowControl/>
              <w:jc w:val="center"/>
              <w:textAlignment w:val="center"/>
              <w:rPr>
                <w:del w:id="949" w:author="四季雨" w:date="2024-11-23T00:07:50Z"/>
                <w:rFonts w:ascii="Times New Roman" w:hAnsi="Times New Roman" w:cs="Times New Roman"/>
                <w:color w:val="000000"/>
                <w:kern w:val="0"/>
                <w:sz w:val="18"/>
                <w:szCs w:val="18"/>
              </w:rPr>
            </w:pPr>
            <w:del w:id="950" w:author="四季雨" w:date="2024-11-23T00:07:50Z">
              <w:r>
                <w:rPr>
                  <w:rFonts w:ascii="Times New Roman" w:hAnsi="Times New Roman" w:cs="Times New Roman"/>
                  <w:color w:val="000000"/>
                  <w:kern w:val="0"/>
                  <w:sz w:val="18"/>
                  <w:szCs w:val="18"/>
                </w:rPr>
                <w:delText>cyclegan</w:delText>
              </w:r>
            </w:del>
          </w:p>
        </w:tc>
        <w:tc>
          <w:tcPr>
            <w:tcW w:w="1079" w:type="dxa"/>
            <w:gridSpan w:val="2"/>
            <w:tcBorders>
              <w:top w:val="single" w:color="000000" w:sz="12" w:space="0"/>
              <w:left w:val="nil"/>
              <w:bottom w:val="single" w:color="000000" w:sz="4" w:space="0"/>
              <w:right w:val="nil"/>
            </w:tcBorders>
            <w:shd w:val="clear" w:color="auto" w:fill="FFFFFF"/>
            <w:vAlign w:val="center"/>
          </w:tcPr>
          <w:p w14:paraId="71534AC1">
            <w:pPr>
              <w:widowControl/>
              <w:jc w:val="center"/>
              <w:textAlignment w:val="center"/>
              <w:rPr>
                <w:del w:id="951" w:author="四季雨" w:date="2024-11-23T00:07:50Z"/>
                <w:rFonts w:ascii="Times New Roman" w:hAnsi="Times New Roman" w:cs="Times New Roman"/>
                <w:color w:val="000000"/>
                <w:kern w:val="0"/>
                <w:sz w:val="18"/>
                <w:szCs w:val="18"/>
              </w:rPr>
            </w:pPr>
            <w:del w:id="952" w:author="四季雨" w:date="2024-11-23T00:07:50Z">
              <w:r>
                <w:rPr>
                  <w:rFonts w:ascii="Times New Roman" w:hAnsi="Times New Roman" w:cs="Times New Roman"/>
                  <w:color w:val="000000"/>
                  <w:kern w:val="0"/>
                  <w:sz w:val="18"/>
                  <w:szCs w:val="18"/>
                </w:rPr>
                <w:delText>deepfake</w:delText>
              </w:r>
            </w:del>
          </w:p>
        </w:tc>
        <w:tc>
          <w:tcPr>
            <w:tcW w:w="1079" w:type="dxa"/>
            <w:gridSpan w:val="2"/>
            <w:tcBorders>
              <w:top w:val="single" w:color="000000" w:sz="12" w:space="0"/>
              <w:left w:val="nil"/>
              <w:bottom w:val="single" w:color="000000" w:sz="4" w:space="0"/>
              <w:right w:val="nil"/>
            </w:tcBorders>
            <w:shd w:val="clear" w:color="auto" w:fill="FFFFFF"/>
            <w:vAlign w:val="center"/>
          </w:tcPr>
          <w:p w14:paraId="01992D94">
            <w:pPr>
              <w:widowControl/>
              <w:jc w:val="center"/>
              <w:textAlignment w:val="center"/>
              <w:rPr>
                <w:del w:id="953" w:author="四季雨" w:date="2024-11-23T00:07:50Z"/>
                <w:rFonts w:ascii="Times New Roman" w:hAnsi="Times New Roman" w:cs="Times New Roman"/>
                <w:color w:val="000000"/>
                <w:kern w:val="0"/>
                <w:sz w:val="18"/>
                <w:szCs w:val="18"/>
              </w:rPr>
            </w:pPr>
            <w:del w:id="954" w:author="四季雨" w:date="2024-11-23T00:07:50Z">
              <w:r>
                <w:rPr>
                  <w:rFonts w:ascii="Times New Roman" w:hAnsi="Times New Roman" w:cs="Times New Roman"/>
                  <w:color w:val="000000"/>
                  <w:kern w:val="0"/>
                  <w:sz w:val="18"/>
                  <w:szCs w:val="18"/>
                </w:rPr>
                <w:delText>gaugan</w:delText>
              </w:r>
            </w:del>
          </w:p>
        </w:tc>
        <w:tc>
          <w:tcPr>
            <w:tcW w:w="1079" w:type="dxa"/>
            <w:gridSpan w:val="2"/>
            <w:tcBorders>
              <w:top w:val="single" w:color="000000" w:sz="12" w:space="0"/>
              <w:left w:val="nil"/>
              <w:bottom w:val="single" w:color="000000" w:sz="4" w:space="0"/>
              <w:right w:val="nil"/>
            </w:tcBorders>
            <w:shd w:val="clear" w:color="auto" w:fill="FFFFFF"/>
            <w:vAlign w:val="center"/>
          </w:tcPr>
          <w:p w14:paraId="5E1AD059">
            <w:pPr>
              <w:widowControl/>
              <w:jc w:val="center"/>
              <w:textAlignment w:val="center"/>
              <w:rPr>
                <w:del w:id="955" w:author="四季雨" w:date="2024-11-23T00:07:50Z"/>
                <w:rFonts w:ascii="Times New Roman" w:hAnsi="Times New Roman" w:cs="Times New Roman"/>
                <w:color w:val="000000"/>
                <w:kern w:val="0"/>
                <w:sz w:val="18"/>
                <w:szCs w:val="18"/>
              </w:rPr>
            </w:pPr>
            <w:del w:id="956" w:author="四季雨" w:date="2024-11-23T00:07:50Z">
              <w:r>
                <w:rPr>
                  <w:rFonts w:ascii="Times New Roman" w:hAnsi="Times New Roman" w:cs="Times New Roman"/>
                  <w:color w:val="000000"/>
                  <w:kern w:val="0"/>
                  <w:sz w:val="18"/>
                  <w:szCs w:val="18"/>
                </w:rPr>
                <w:delText>stargan</w:delText>
              </w:r>
            </w:del>
          </w:p>
        </w:tc>
        <w:tc>
          <w:tcPr>
            <w:tcW w:w="1079" w:type="dxa"/>
            <w:gridSpan w:val="2"/>
            <w:tcBorders>
              <w:top w:val="single" w:color="000000" w:sz="12" w:space="0"/>
              <w:left w:val="nil"/>
              <w:bottom w:val="single" w:color="000000" w:sz="4" w:space="0"/>
              <w:right w:val="nil"/>
            </w:tcBorders>
            <w:shd w:val="clear" w:color="auto" w:fill="FFFFFF"/>
            <w:vAlign w:val="center"/>
          </w:tcPr>
          <w:p w14:paraId="14EF3D92">
            <w:pPr>
              <w:widowControl/>
              <w:jc w:val="center"/>
              <w:textAlignment w:val="center"/>
              <w:rPr>
                <w:del w:id="957" w:author="四季雨" w:date="2024-11-23T00:07:50Z"/>
                <w:rFonts w:ascii="Times New Roman" w:hAnsi="Times New Roman" w:cs="Times New Roman"/>
                <w:color w:val="000000"/>
                <w:kern w:val="0"/>
                <w:sz w:val="18"/>
                <w:szCs w:val="18"/>
              </w:rPr>
            </w:pPr>
            <w:del w:id="958" w:author="四季雨" w:date="2024-11-23T00:07:50Z">
              <w:r>
                <w:rPr>
                  <w:rFonts w:ascii="Times New Roman" w:hAnsi="Times New Roman" w:cs="Times New Roman"/>
                  <w:color w:val="000000"/>
                  <w:kern w:val="0"/>
                  <w:sz w:val="18"/>
                  <w:szCs w:val="18"/>
                </w:rPr>
                <w:delText>stylegan</w:delText>
              </w:r>
            </w:del>
          </w:p>
        </w:tc>
        <w:tc>
          <w:tcPr>
            <w:tcW w:w="1085" w:type="dxa"/>
            <w:gridSpan w:val="2"/>
            <w:tcBorders>
              <w:top w:val="single" w:color="000000" w:sz="12" w:space="0"/>
              <w:left w:val="nil"/>
              <w:bottom w:val="single" w:color="000000" w:sz="4" w:space="0"/>
              <w:right w:val="nil"/>
            </w:tcBorders>
            <w:shd w:val="clear" w:color="auto" w:fill="FFFFFF"/>
            <w:vAlign w:val="center"/>
          </w:tcPr>
          <w:p w14:paraId="4635306C">
            <w:pPr>
              <w:widowControl/>
              <w:jc w:val="center"/>
              <w:textAlignment w:val="center"/>
              <w:rPr>
                <w:del w:id="959" w:author="四季雨" w:date="2024-11-23T00:07:50Z"/>
                <w:rFonts w:ascii="Times New Roman" w:hAnsi="Times New Roman" w:cs="Times New Roman"/>
                <w:color w:val="000000"/>
                <w:kern w:val="0"/>
                <w:sz w:val="18"/>
                <w:szCs w:val="18"/>
              </w:rPr>
            </w:pPr>
            <w:del w:id="960" w:author="四季雨" w:date="2024-11-23T00:07:50Z">
              <w:r>
                <w:rPr>
                  <w:rFonts w:ascii="Times New Roman" w:hAnsi="Times New Roman" w:cs="Times New Roman"/>
                  <w:color w:val="000000"/>
                  <w:kern w:val="0"/>
                  <w:sz w:val="18"/>
                  <w:szCs w:val="18"/>
                </w:rPr>
                <w:delText>stylegan2</w:delText>
              </w:r>
            </w:del>
          </w:p>
        </w:tc>
      </w:tr>
      <w:tr w14:paraId="0EE284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del w:id="961" w:author="四季雨" w:date="2024-11-23T00:07:50Z"/>
        </w:trPr>
        <w:tc>
          <w:tcPr>
            <w:tcW w:w="1120" w:type="dxa"/>
            <w:tcBorders>
              <w:top w:val="single" w:color="000000" w:sz="4" w:space="0"/>
              <w:left w:val="nil"/>
              <w:bottom w:val="nil"/>
              <w:right w:val="nil"/>
            </w:tcBorders>
            <w:shd w:val="clear" w:color="auto" w:fill="FFFFFF"/>
            <w:vAlign w:val="center"/>
          </w:tcPr>
          <w:p w14:paraId="0FB4182F">
            <w:pPr>
              <w:widowControl/>
              <w:textAlignment w:val="center"/>
              <w:rPr>
                <w:del w:id="962" w:author="四季雨" w:date="2024-11-23T00:07:50Z"/>
                <w:rFonts w:hint="default" w:ascii="Times New Roman" w:hAnsi="Times New Roman" w:cs="Times New Roman"/>
                <w:color w:val="000000"/>
                <w:kern w:val="0"/>
                <w:sz w:val="18"/>
                <w:szCs w:val="18"/>
              </w:rPr>
            </w:pPr>
          </w:p>
        </w:tc>
        <w:tc>
          <w:tcPr>
            <w:tcW w:w="538" w:type="dxa"/>
            <w:tcBorders>
              <w:top w:val="single" w:color="000000" w:sz="4" w:space="0"/>
              <w:left w:val="nil"/>
              <w:bottom w:val="nil"/>
              <w:right w:val="nil"/>
            </w:tcBorders>
            <w:shd w:val="clear" w:color="auto" w:fill="FFFFFF"/>
            <w:vAlign w:val="center"/>
          </w:tcPr>
          <w:p w14:paraId="4636923A">
            <w:pPr>
              <w:widowControl/>
              <w:jc w:val="right"/>
              <w:textAlignment w:val="center"/>
              <w:rPr>
                <w:del w:id="963" w:author="四季雨" w:date="2024-11-23T00:07:50Z"/>
                <w:rFonts w:hint="default" w:ascii="Times New Roman" w:hAnsi="Times New Roman" w:eastAsia="宋体" w:cs="Times New Roman"/>
                <w:color w:val="000000"/>
                <w:kern w:val="0"/>
                <w:sz w:val="18"/>
                <w:szCs w:val="18"/>
                <w:lang w:val="en-US" w:eastAsia="zh-CN" w:bidi="ar-SA"/>
              </w:rPr>
            </w:pPr>
            <w:del w:id="964" w:author="四季雨" w:date="2024-11-23T00:07:50Z">
              <w:r>
                <w:rPr>
                  <w:rFonts w:hint="default" w:ascii="Times New Roman" w:hAnsi="Times New Roman" w:cs="Times New Roman"/>
                  <w:color w:val="000000"/>
                  <w:kern w:val="0"/>
                  <w:sz w:val="18"/>
                  <w:szCs w:val="18"/>
                  <w:lang w:val="en-US" w:eastAsia="zh-CN"/>
                </w:rPr>
                <w:delText>Acc</w:delText>
              </w:r>
            </w:del>
          </w:p>
        </w:tc>
        <w:tc>
          <w:tcPr>
            <w:tcW w:w="541" w:type="dxa"/>
            <w:tcBorders>
              <w:top w:val="single" w:color="000000" w:sz="4" w:space="0"/>
              <w:left w:val="nil"/>
              <w:bottom w:val="nil"/>
              <w:right w:val="nil"/>
            </w:tcBorders>
            <w:shd w:val="clear" w:color="auto" w:fill="FFFFFF"/>
            <w:vAlign w:val="center"/>
          </w:tcPr>
          <w:p w14:paraId="78605C36">
            <w:pPr>
              <w:widowControl/>
              <w:textAlignment w:val="center"/>
              <w:rPr>
                <w:del w:id="965" w:author="四季雨" w:date="2024-11-23T00:07:50Z"/>
                <w:rFonts w:hint="default" w:ascii="Times New Roman" w:hAnsi="Times New Roman" w:eastAsia="宋体" w:cs="Times New Roman"/>
                <w:color w:val="000000"/>
                <w:kern w:val="0"/>
                <w:sz w:val="18"/>
                <w:szCs w:val="18"/>
                <w:lang w:val="en-US" w:eastAsia="zh-CN" w:bidi="ar-SA"/>
              </w:rPr>
            </w:pPr>
            <w:del w:id="966" w:author="四季雨" w:date="2024-11-23T00:07:50Z">
              <w:r>
                <w:rPr>
                  <w:rFonts w:hint="default" w:ascii="Times New Roman" w:hAnsi="Times New Roman" w:cs="Times New Roman"/>
                  <w:color w:val="000000"/>
                  <w:kern w:val="0"/>
                  <w:sz w:val="18"/>
                  <w:szCs w:val="18"/>
                  <w:lang w:val="en-US" w:eastAsia="zh-CN"/>
                </w:rPr>
                <w:delText>AP</w:delText>
              </w:r>
            </w:del>
          </w:p>
        </w:tc>
        <w:tc>
          <w:tcPr>
            <w:tcW w:w="538" w:type="dxa"/>
            <w:tcBorders>
              <w:top w:val="single" w:color="000000" w:sz="4" w:space="0"/>
              <w:left w:val="nil"/>
              <w:bottom w:val="nil"/>
              <w:right w:val="nil"/>
            </w:tcBorders>
            <w:shd w:val="clear" w:color="auto" w:fill="FFFFFF"/>
            <w:vAlign w:val="center"/>
          </w:tcPr>
          <w:p w14:paraId="73F5FFD0">
            <w:pPr>
              <w:widowControl/>
              <w:jc w:val="right"/>
              <w:textAlignment w:val="center"/>
              <w:rPr>
                <w:del w:id="967" w:author="四季雨" w:date="2024-11-23T00:07:50Z"/>
                <w:rFonts w:hint="default" w:ascii="Times New Roman" w:hAnsi="Times New Roman" w:eastAsia="宋体" w:cs="Times New Roman"/>
                <w:color w:val="000000"/>
                <w:kern w:val="0"/>
                <w:sz w:val="18"/>
                <w:szCs w:val="18"/>
                <w:lang w:val="en-US" w:eastAsia="zh-CN" w:bidi="ar-SA"/>
              </w:rPr>
            </w:pPr>
            <w:del w:id="968" w:author="四季雨" w:date="2024-11-23T00:07:50Z">
              <w:r>
                <w:rPr>
                  <w:rFonts w:hint="default" w:ascii="Times New Roman" w:hAnsi="Times New Roman" w:cs="Times New Roman"/>
                  <w:color w:val="000000"/>
                  <w:kern w:val="0"/>
                  <w:sz w:val="18"/>
                  <w:szCs w:val="18"/>
                  <w:lang w:val="en-US" w:eastAsia="zh-CN"/>
                </w:rPr>
                <w:delText>Acc</w:delText>
              </w:r>
            </w:del>
          </w:p>
        </w:tc>
        <w:tc>
          <w:tcPr>
            <w:tcW w:w="541" w:type="dxa"/>
            <w:tcBorders>
              <w:top w:val="single" w:color="000000" w:sz="4" w:space="0"/>
              <w:left w:val="nil"/>
              <w:bottom w:val="nil"/>
              <w:right w:val="nil"/>
            </w:tcBorders>
            <w:shd w:val="clear" w:color="auto" w:fill="FFFFFF"/>
            <w:vAlign w:val="center"/>
          </w:tcPr>
          <w:p w14:paraId="4D090A43">
            <w:pPr>
              <w:widowControl/>
              <w:jc w:val="left"/>
              <w:textAlignment w:val="center"/>
              <w:rPr>
                <w:del w:id="969" w:author="四季雨" w:date="2024-11-23T00:07:50Z"/>
                <w:rFonts w:hint="default" w:ascii="Times New Roman" w:hAnsi="Times New Roman" w:eastAsia="宋体" w:cs="Times New Roman"/>
                <w:color w:val="000000"/>
                <w:kern w:val="0"/>
                <w:sz w:val="18"/>
                <w:szCs w:val="18"/>
                <w:lang w:val="en-US" w:eastAsia="zh-CN" w:bidi="ar-SA"/>
              </w:rPr>
            </w:pPr>
            <w:del w:id="970" w:author="四季雨" w:date="2024-11-23T00:07:50Z">
              <w:r>
                <w:rPr>
                  <w:rFonts w:hint="default" w:ascii="Times New Roman" w:hAnsi="Times New Roman" w:cs="Times New Roman"/>
                  <w:color w:val="000000"/>
                  <w:kern w:val="0"/>
                  <w:sz w:val="18"/>
                  <w:szCs w:val="18"/>
                  <w:lang w:val="en-US" w:eastAsia="zh-CN"/>
                </w:rPr>
                <w:delText>AP</w:delText>
              </w:r>
            </w:del>
          </w:p>
        </w:tc>
        <w:tc>
          <w:tcPr>
            <w:tcW w:w="538" w:type="dxa"/>
            <w:tcBorders>
              <w:top w:val="single" w:color="000000" w:sz="4" w:space="0"/>
              <w:left w:val="nil"/>
              <w:bottom w:val="nil"/>
              <w:right w:val="nil"/>
            </w:tcBorders>
            <w:shd w:val="clear" w:color="auto" w:fill="FFFFFF"/>
            <w:vAlign w:val="center"/>
          </w:tcPr>
          <w:p w14:paraId="11E91419">
            <w:pPr>
              <w:widowControl/>
              <w:jc w:val="right"/>
              <w:textAlignment w:val="center"/>
              <w:rPr>
                <w:del w:id="971" w:author="四季雨" w:date="2024-11-23T00:07:50Z"/>
                <w:rFonts w:hint="default" w:ascii="Times New Roman" w:hAnsi="Times New Roman" w:eastAsia="宋体" w:cs="Times New Roman"/>
                <w:color w:val="000000"/>
                <w:kern w:val="0"/>
                <w:sz w:val="18"/>
                <w:szCs w:val="18"/>
                <w:lang w:val="en-US" w:eastAsia="zh-CN" w:bidi="ar-SA"/>
              </w:rPr>
            </w:pPr>
            <w:del w:id="972" w:author="四季雨" w:date="2024-11-23T00:07:50Z">
              <w:r>
                <w:rPr>
                  <w:rFonts w:hint="default" w:ascii="Times New Roman" w:hAnsi="Times New Roman" w:cs="Times New Roman"/>
                  <w:color w:val="000000"/>
                  <w:kern w:val="0"/>
                  <w:sz w:val="18"/>
                  <w:szCs w:val="18"/>
                  <w:lang w:val="en-US" w:eastAsia="zh-CN"/>
                </w:rPr>
                <w:delText>Acc</w:delText>
              </w:r>
            </w:del>
          </w:p>
        </w:tc>
        <w:tc>
          <w:tcPr>
            <w:tcW w:w="541" w:type="dxa"/>
            <w:tcBorders>
              <w:top w:val="single" w:color="000000" w:sz="4" w:space="0"/>
              <w:left w:val="nil"/>
              <w:bottom w:val="nil"/>
              <w:right w:val="nil"/>
            </w:tcBorders>
            <w:shd w:val="clear" w:color="auto" w:fill="FFFFFF"/>
            <w:vAlign w:val="center"/>
          </w:tcPr>
          <w:p w14:paraId="4111955C">
            <w:pPr>
              <w:widowControl/>
              <w:jc w:val="left"/>
              <w:textAlignment w:val="center"/>
              <w:rPr>
                <w:del w:id="973" w:author="四季雨" w:date="2024-11-23T00:07:50Z"/>
                <w:rFonts w:hint="default" w:ascii="Times New Roman" w:hAnsi="Times New Roman" w:eastAsia="宋体" w:cs="Times New Roman"/>
                <w:color w:val="000000"/>
                <w:kern w:val="0"/>
                <w:sz w:val="18"/>
                <w:szCs w:val="18"/>
                <w:lang w:val="en-US" w:eastAsia="zh-CN" w:bidi="ar-SA"/>
              </w:rPr>
            </w:pPr>
            <w:del w:id="974" w:author="四季雨" w:date="2024-11-23T00:07:50Z">
              <w:r>
                <w:rPr>
                  <w:rFonts w:hint="default" w:ascii="Times New Roman" w:hAnsi="Times New Roman" w:cs="Times New Roman"/>
                  <w:color w:val="000000"/>
                  <w:kern w:val="0"/>
                  <w:sz w:val="18"/>
                  <w:szCs w:val="18"/>
                  <w:lang w:val="en-US" w:eastAsia="zh-CN"/>
                </w:rPr>
                <w:delText>AP</w:delText>
              </w:r>
            </w:del>
          </w:p>
        </w:tc>
        <w:tc>
          <w:tcPr>
            <w:tcW w:w="538" w:type="dxa"/>
            <w:tcBorders>
              <w:top w:val="single" w:color="000000" w:sz="4" w:space="0"/>
              <w:left w:val="nil"/>
              <w:bottom w:val="nil"/>
              <w:right w:val="nil"/>
            </w:tcBorders>
            <w:shd w:val="clear" w:color="auto" w:fill="FFFFFF"/>
            <w:vAlign w:val="center"/>
          </w:tcPr>
          <w:p w14:paraId="0AD09A4A">
            <w:pPr>
              <w:widowControl/>
              <w:jc w:val="right"/>
              <w:textAlignment w:val="center"/>
              <w:rPr>
                <w:del w:id="975" w:author="四季雨" w:date="2024-11-23T00:07:50Z"/>
                <w:rFonts w:hint="default" w:ascii="Times New Roman" w:hAnsi="Times New Roman" w:eastAsia="宋体" w:cs="Times New Roman"/>
                <w:color w:val="000000"/>
                <w:kern w:val="0"/>
                <w:sz w:val="18"/>
                <w:szCs w:val="18"/>
                <w:lang w:val="en-US" w:eastAsia="zh-CN" w:bidi="ar-SA"/>
              </w:rPr>
            </w:pPr>
            <w:del w:id="976" w:author="四季雨" w:date="2024-11-23T00:07:50Z">
              <w:r>
                <w:rPr>
                  <w:rFonts w:hint="default" w:ascii="Times New Roman" w:hAnsi="Times New Roman" w:cs="Times New Roman"/>
                  <w:color w:val="000000"/>
                  <w:kern w:val="0"/>
                  <w:sz w:val="18"/>
                  <w:szCs w:val="18"/>
                  <w:lang w:val="en-US" w:eastAsia="zh-CN"/>
                </w:rPr>
                <w:delText>Acc</w:delText>
              </w:r>
            </w:del>
          </w:p>
        </w:tc>
        <w:tc>
          <w:tcPr>
            <w:tcW w:w="541" w:type="dxa"/>
            <w:tcBorders>
              <w:top w:val="single" w:color="000000" w:sz="4" w:space="0"/>
              <w:left w:val="nil"/>
              <w:bottom w:val="nil"/>
              <w:right w:val="nil"/>
            </w:tcBorders>
            <w:shd w:val="clear" w:color="auto" w:fill="FFFFFF"/>
            <w:vAlign w:val="center"/>
          </w:tcPr>
          <w:p w14:paraId="0B22F110">
            <w:pPr>
              <w:widowControl/>
              <w:jc w:val="left"/>
              <w:textAlignment w:val="center"/>
              <w:rPr>
                <w:del w:id="977" w:author="四季雨" w:date="2024-11-23T00:07:50Z"/>
                <w:rFonts w:hint="default" w:ascii="Times New Roman" w:hAnsi="Times New Roman" w:eastAsia="宋体" w:cs="Times New Roman"/>
                <w:color w:val="000000"/>
                <w:kern w:val="0"/>
                <w:sz w:val="18"/>
                <w:szCs w:val="18"/>
                <w:lang w:val="en-US" w:eastAsia="zh-CN" w:bidi="ar-SA"/>
              </w:rPr>
            </w:pPr>
            <w:del w:id="978" w:author="四季雨" w:date="2024-11-23T00:07:50Z">
              <w:r>
                <w:rPr>
                  <w:rFonts w:hint="default" w:ascii="Times New Roman" w:hAnsi="Times New Roman" w:cs="Times New Roman"/>
                  <w:color w:val="000000"/>
                  <w:kern w:val="0"/>
                  <w:sz w:val="18"/>
                  <w:szCs w:val="18"/>
                  <w:lang w:val="en-US" w:eastAsia="zh-CN"/>
                </w:rPr>
                <w:delText>AP</w:delText>
              </w:r>
            </w:del>
          </w:p>
        </w:tc>
        <w:tc>
          <w:tcPr>
            <w:tcW w:w="538" w:type="dxa"/>
            <w:tcBorders>
              <w:top w:val="single" w:color="000000" w:sz="4" w:space="0"/>
              <w:left w:val="nil"/>
              <w:bottom w:val="nil"/>
              <w:right w:val="nil"/>
            </w:tcBorders>
            <w:shd w:val="clear" w:color="auto" w:fill="FFFFFF"/>
            <w:vAlign w:val="center"/>
          </w:tcPr>
          <w:p w14:paraId="3B10D092">
            <w:pPr>
              <w:widowControl/>
              <w:jc w:val="right"/>
              <w:textAlignment w:val="center"/>
              <w:rPr>
                <w:del w:id="979" w:author="四季雨" w:date="2024-11-23T00:07:50Z"/>
                <w:rFonts w:hint="default" w:ascii="Times New Roman" w:hAnsi="Times New Roman" w:eastAsia="宋体" w:cs="Times New Roman"/>
                <w:color w:val="000000"/>
                <w:kern w:val="0"/>
                <w:sz w:val="18"/>
                <w:szCs w:val="18"/>
                <w:lang w:val="en-US" w:eastAsia="zh-CN" w:bidi="ar-SA"/>
              </w:rPr>
            </w:pPr>
            <w:del w:id="980" w:author="四季雨" w:date="2024-11-23T00:07:50Z">
              <w:r>
                <w:rPr>
                  <w:rFonts w:hint="default" w:ascii="Times New Roman" w:hAnsi="Times New Roman" w:cs="Times New Roman"/>
                  <w:color w:val="000000"/>
                  <w:kern w:val="0"/>
                  <w:sz w:val="18"/>
                  <w:szCs w:val="18"/>
                  <w:lang w:val="en-US" w:eastAsia="zh-CN"/>
                </w:rPr>
                <w:delText>Acc</w:delText>
              </w:r>
            </w:del>
          </w:p>
        </w:tc>
        <w:tc>
          <w:tcPr>
            <w:tcW w:w="541" w:type="dxa"/>
            <w:tcBorders>
              <w:top w:val="single" w:color="000000" w:sz="4" w:space="0"/>
              <w:left w:val="nil"/>
              <w:bottom w:val="nil"/>
              <w:right w:val="nil"/>
            </w:tcBorders>
            <w:shd w:val="clear" w:color="auto" w:fill="FFFFFF"/>
            <w:vAlign w:val="center"/>
          </w:tcPr>
          <w:p w14:paraId="26247006">
            <w:pPr>
              <w:widowControl/>
              <w:jc w:val="left"/>
              <w:textAlignment w:val="center"/>
              <w:rPr>
                <w:del w:id="981" w:author="四季雨" w:date="2024-11-23T00:07:50Z"/>
                <w:rFonts w:hint="default" w:ascii="Times New Roman" w:hAnsi="Times New Roman" w:eastAsia="宋体" w:cs="Times New Roman"/>
                <w:color w:val="000000"/>
                <w:kern w:val="0"/>
                <w:sz w:val="18"/>
                <w:szCs w:val="18"/>
                <w:lang w:val="en-US" w:eastAsia="zh-CN" w:bidi="ar-SA"/>
              </w:rPr>
            </w:pPr>
            <w:del w:id="982" w:author="四季雨" w:date="2024-11-23T00:07:50Z">
              <w:r>
                <w:rPr>
                  <w:rFonts w:hint="default" w:ascii="Times New Roman" w:hAnsi="Times New Roman" w:cs="Times New Roman"/>
                  <w:color w:val="000000"/>
                  <w:kern w:val="0"/>
                  <w:sz w:val="18"/>
                  <w:szCs w:val="18"/>
                  <w:lang w:val="en-US" w:eastAsia="zh-CN"/>
                </w:rPr>
                <w:delText>AP</w:delText>
              </w:r>
            </w:del>
          </w:p>
        </w:tc>
        <w:tc>
          <w:tcPr>
            <w:tcW w:w="538" w:type="dxa"/>
            <w:tcBorders>
              <w:top w:val="single" w:color="000000" w:sz="4" w:space="0"/>
              <w:left w:val="nil"/>
              <w:bottom w:val="nil"/>
              <w:right w:val="nil"/>
            </w:tcBorders>
            <w:shd w:val="clear" w:color="auto" w:fill="FFFFFF"/>
            <w:vAlign w:val="center"/>
          </w:tcPr>
          <w:p w14:paraId="496533E3">
            <w:pPr>
              <w:widowControl/>
              <w:jc w:val="right"/>
              <w:textAlignment w:val="center"/>
              <w:rPr>
                <w:del w:id="983" w:author="四季雨" w:date="2024-11-23T00:07:50Z"/>
                <w:rFonts w:hint="default" w:ascii="Times New Roman" w:hAnsi="Times New Roman" w:eastAsia="宋体" w:cs="Times New Roman"/>
                <w:color w:val="000000"/>
                <w:kern w:val="0"/>
                <w:sz w:val="18"/>
                <w:szCs w:val="18"/>
                <w:lang w:val="en-US" w:eastAsia="zh-CN" w:bidi="ar-SA"/>
              </w:rPr>
            </w:pPr>
            <w:del w:id="984" w:author="四季雨" w:date="2024-11-23T00:07:50Z">
              <w:r>
                <w:rPr>
                  <w:rFonts w:hint="default" w:ascii="Times New Roman" w:hAnsi="Times New Roman" w:cs="Times New Roman"/>
                  <w:color w:val="000000"/>
                  <w:kern w:val="0"/>
                  <w:sz w:val="18"/>
                  <w:szCs w:val="18"/>
                  <w:lang w:val="en-US" w:eastAsia="zh-CN"/>
                </w:rPr>
                <w:delText>Acc</w:delText>
              </w:r>
            </w:del>
          </w:p>
        </w:tc>
        <w:tc>
          <w:tcPr>
            <w:tcW w:w="541" w:type="dxa"/>
            <w:tcBorders>
              <w:top w:val="single" w:color="000000" w:sz="4" w:space="0"/>
              <w:left w:val="nil"/>
              <w:bottom w:val="nil"/>
              <w:right w:val="nil"/>
            </w:tcBorders>
            <w:shd w:val="clear" w:color="auto" w:fill="FFFFFF"/>
            <w:vAlign w:val="center"/>
          </w:tcPr>
          <w:p w14:paraId="160CF7DC">
            <w:pPr>
              <w:widowControl/>
              <w:textAlignment w:val="center"/>
              <w:rPr>
                <w:del w:id="985" w:author="四季雨" w:date="2024-11-23T00:07:50Z"/>
                <w:rFonts w:hint="default" w:ascii="Times New Roman" w:hAnsi="Times New Roman" w:eastAsia="宋体" w:cs="Times New Roman"/>
                <w:color w:val="000000"/>
                <w:kern w:val="0"/>
                <w:sz w:val="18"/>
                <w:szCs w:val="18"/>
                <w:lang w:val="en-US" w:eastAsia="zh-CN" w:bidi="ar-SA"/>
              </w:rPr>
            </w:pPr>
            <w:del w:id="986" w:author="四季雨" w:date="2024-11-23T00:07:50Z">
              <w:r>
                <w:rPr>
                  <w:rFonts w:hint="default" w:ascii="Times New Roman" w:hAnsi="Times New Roman" w:cs="Times New Roman"/>
                  <w:color w:val="000000"/>
                  <w:kern w:val="0"/>
                  <w:sz w:val="18"/>
                  <w:szCs w:val="18"/>
                  <w:lang w:val="en-US" w:eastAsia="zh-CN"/>
                </w:rPr>
                <w:delText>AP</w:delText>
              </w:r>
            </w:del>
          </w:p>
        </w:tc>
        <w:tc>
          <w:tcPr>
            <w:tcW w:w="538" w:type="dxa"/>
            <w:tcBorders>
              <w:top w:val="single" w:color="000000" w:sz="4" w:space="0"/>
              <w:left w:val="nil"/>
              <w:bottom w:val="nil"/>
              <w:right w:val="nil"/>
            </w:tcBorders>
            <w:shd w:val="clear" w:color="auto" w:fill="FFFFFF"/>
            <w:vAlign w:val="center"/>
          </w:tcPr>
          <w:p w14:paraId="66F44566">
            <w:pPr>
              <w:widowControl/>
              <w:jc w:val="right"/>
              <w:textAlignment w:val="center"/>
              <w:rPr>
                <w:del w:id="987" w:author="四季雨" w:date="2024-11-23T00:07:50Z"/>
                <w:rFonts w:hint="default" w:ascii="Times New Roman" w:hAnsi="Times New Roman" w:eastAsia="宋体" w:cs="Times New Roman"/>
                <w:color w:val="000000"/>
                <w:kern w:val="0"/>
                <w:sz w:val="18"/>
                <w:szCs w:val="18"/>
                <w:lang w:val="en-US" w:eastAsia="zh-CN" w:bidi="ar-SA"/>
              </w:rPr>
            </w:pPr>
            <w:del w:id="988" w:author="四季雨" w:date="2024-11-23T00:07:50Z">
              <w:r>
                <w:rPr>
                  <w:rFonts w:hint="default" w:ascii="Times New Roman" w:hAnsi="Times New Roman" w:cs="Times New Roman"/>
                  <w:color w:val="000000"/>
                  <w:kern w:val="0"/>
                  <w:sz w:val="18"/>
                  <w:szCs w:val="18"/>
                  <w:lang w:val="en-US" w:eastAsia="zh-CN"/>
                </w:rPr>
                <w:delText>Acc</w:delText>
              </w:r>
            </w:del>
          </w:p>
        </w:tc>
        <w:tc>
          <w:tcPr>
            <w:tcW w:w="541" w:type="dxa"/>
            <w:tcBorders>
              <w:top w:val="single" w:color="000000" w:sz="4" w:space="0"/>
              <w:left w:val="nil"/>
              <w:bottom w:val="nil"/>
              <w:right w:val="nil"/>
            </w:tcBorders>
            <w:shd w:val="clear" w:color="auto" w:fill="FFFFFF"/>
            <w:vAlign w:val="center"/>
          </w:tcPr>
          <w:p w14:paraId="0F3CE38B">
            <w:pPr>
              <w:widowControl/>
              <w:textAlignment w:val="center"/>
              <w:rPr>
                <w:del w:id="989" w:author="四季雨" w:date="2024-11-23T00:07:50Z"/>
                <w:rFonts w:hint="default" w:ascii="Times New Roman" w:hAnsi="Times New Roman" w:eastAsia="宋体" w:cs="Times New Roman"/>
                <w:color w:val="000000"/>
                <w:kern w:val="0"/>
                <w:sz w:val="18"/>
                <w:szCs w:val="18"/>
                <w:lang w:val="en-US" w:eastAsia="zh-CN" w:bidi="ar-SA"/>
              </w:rPr>
            </w:pPr>
            <w:del w:id="990" w:author="四季雨" w:date="2024-11-23T00:07:50Z">
              <w:r>
                <w:rPr>
                  <w:rFonts w:hint="default" w:ascii="Times New Roman" w:hAnsi="Times New Roman" w:cs="Times New Roman"/>
                  <w:color w:val="000000"/>
                  <w:kern w:val="0"/>
                  <w:sz w:val="18"/>
                  <w:szCs w:val="18"/>
                  <w:lang w:val="en-US" w:eastAsia="zh-CN"/>
                </w:rPr>
                <w:delText>AP</w:delText>
              </w:r>
            </w:del>
          </w:p>
        </w:tc>
        <w:tc>
          <w:tcPr>
            <w:tcW w:w="538" w:type="dxa"/>
            <w:tcBorders>
              <w:top w:val="single" w:color="000000" w:sz="4" w:space="0"/>
              <w:left w:val="nil"/>
              <w:bottom w:val="nil"/>
              <w:right w:val="nil"/>
            </w:tcBorders>
            <w:shd w:val="clear" w:color="auto" w:fill="FFFFFF"/>
            <w:vAlign w:val="center"/>
          </w:tcPr>
          <w:p w14:paraId="37D7C115">
            <w:pPr>
              <w:widowControl/>
              <w:jc w:val="right"/>
              <w:textAlignment w:val="center"/>
              <w:rPr>
                <w:del w:id="991" w:author="四季雨" w:date="2024-11-23T00:07:50Z"/>
                <w:rFonts w:hint="default" w:ascii="Times New Roman" w:hAnsi="Times New Roman" w:eastAsia="宋体" w:cs="Times New Roman"/>
                <w:color w:val="000000"/>
                <w:kern w:val="0"/>
                <w:sz w:val="18"/>
                <w:szCs w:val="18"/>
                <w:lang w:val="en-US" w:eastAsia="zh-CN" w:bidi="ar-SA"/>
              </w:rPr>
            </w:pPr>
            <w:del w:id="992" w:author="四季雨" w:date="2024-11-23T00:07:50Z">
              <w:r>
                <w:rPr>
                  <w:rFonts w:hint="default" w:ascii="Times New Roman" w:hAnsi="Times New Roman" w:cs="Times New Roman"/>
                  <w:color w:val="000000"/>
                  <w:kern w:val="0"/>
                  <w:sz w:val="18"/>
                  <w:szCs w:val="18"/>
                  <w:lang w:val="en-US" w:eastAsia="zh-CN"/>
                </w:rPr>
                <w:delText>Acc</w:delText>
              </w:r>
            </w:del>
          </w:p>
        </w:tc>
        <w:tc>
          <w:tcPr>
            <w:tcW w:w="547" w:type="dxa"/>
            <w:tcBorders>
              <w:top w:val="single" w:color="000000" w:sz="4" w:space="0"/>
              <w:left w:val="nil"/>
              <w:bottom w:val="nil"/>
              <w:right w:val="nil"/>
            </w:tcBorders>
            <w:shd w:val="clear" w:color="auto" w:fill="FFFFFF"/>
            <w:vAlign w:val="center"/>
          </w:tcPr>
          <w:p w14:paraId="4DDC232A">
            <w:pPr>
              <w:widowControl/>
              <w:textAlignment w:val="center"/>
              <w:rPr>
                <w:del w:id="993" w:author="四季雨" w:date="2024-11-23T00:07:50Z"/>
                <w:rFonts w:hint="default" w:ascii="Times New Roman" w:hAnsi="Times New Roman" w:eastAsia="宋体" w:cs="Times New Roman"/>
                <w:color w:val="000000"/>
                <w:kern w:val="0"/>
                <w:sz w:val="18"/>
                <w:szCs w:val="18"/>
                <w:lang w:val="en-US" w:eastAsia="zh-CN" w:bidi="ar-SA"/>
              </w:rPr>
            </w:pPr>
            <w:del w:id="994" w:author="四季雨" w:date="2024-11-23T00:07:50Z">
              <w:r>
                <w:rPr>
                  <w:rFonts w:hint="default" w:ascii="Times New Roman" w:hAnsi="Times New Roman" w:cs="Times New Roman"/>
                  <w:color w:val="000000"/>
                  <w:kern w:val="0"/>
                  <w:sz w:val="18"/>
                  <w:szCs w:val="18"/>
                  <w:lang w:val="en-US" w:eastAsia="zh-CN"/>
                </w:rPr>
                <w:delText>AP</w:delText>
              </w:r>
            </w:del>
          </w:p>
        </w:tc>
      </w:tr>
      <w:tr w14:paraId="2545E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del w:id="995" w:author="四季雨" w:date="2024-11-23T00:07:50Z"/>
        </w:trPr>
        <w:tc>
          <w:tcPr>
            <w:tcW w:w="1120" w:type="dxa"/>
            <w:tcBorders>
              <w:top w:val="nil"/>
              <w:left w:val="nil"/>
              <w:bottom w:val="nil"/>
              <w:right w:val="nil"/>
            </w:tcBorders>
            <w:shd w:val="clear" w:color="auto" w:fill="FFFFFF"/>
            <w:vAlign w:val="center"/>
          </w:tcPr>
          <w:p w14:paraId="20462B0F">
            <w:pPr>
              <w:widowControl/>
              <w:textAlignment w:val="center"/>
              <w:rPr>
                <w:del w:id="996" w:author="四季雨" w:date="2024-11-23T00:07:50Z"/>
                <w:rFonts w:ascii="Times New Roman" w:hAnsi="Times New Roman" w:cs="Times New Roman"/>
                <w:color w:val="000000"/>
                <w:kern w:val="0"/>
                <w:sz w:val="18"/>
                <w:szCs w:val="18"/>
              </w:rPr>
            </w:pPr>
            <w:del w:id="997" w:author="四季雨" w:date="2024-11-23T00:07:50Z">
              <w:r>
                <w:rPr>
                  <w:rFonts w:hint="default" w:ascii="Times New Roman" w:hAnsi="Times New Roman" w:cs="Times New Roman"/>
                  <w:color w:val="000000"/>
                  <w:kern w:val="0"/>
                  <w:sz w:val="18"/>
                  <w:szCs w:val="18"/>
                </w:rPr>
                <w:delText>ResNet</w:delText>
              </w:r>
            </w:del>
          </w:p>
        </w:tc>
        <w:tc>
          <w:tcPr>
            <w:tcW w:w="538" w:type="dxa"/>
            <w:tcBorders>
              <w:top w:val="nil"/>
              <w:left w:val="nil"/>
              <w:bottom w:val="nil"/>
              <w:right w:val="nil"/>
            </w:tcBorders>
            <w:shd w:val="clear" w:color="auto" w:fill="FFFFFF"/>
            <w:vAlign w:val="center"/>
          </w:tcPr>
          <w:p w14:paraId="170EB09C">
            <w:pPr>
              <w:widowControl/>
              <w:jc w:val="right"/>
              <w:textAlignment w:val="center"/>
              <w:rPr>
                <w:del w:id="998" w:author="四季雨" w:date="2024-11-23T00:07:50Z"/>
                <w:rFonts w:ascii="Times New Roman" w:hAnsi="Times New Roman" w:cs="Times New Roman"/>
                <w:color w:val="000000"/>
                <w:kern w:val="0"/>
                <w:sz w:val="18"/>
                <w:szCs w:val="18"/>
              </w:rPr>
            </w:pPr>
            <w:del w:id="999" w:author="四季雨" w:date="2024-11-23T00:07:50Z">
              <w:r>
                <w:rPr>
                  <w:rFonts w:hint="default" w:ascii="Times New Roman" w:hAnsi="Times New Roman" w:cs="Times New Roman"/>
                  <w:color w:val="000000"/>
                  <w:kern w:val="0"/>
                  <w:sz w:val="18"/>
                  <w:szCs w:val="18"/>
                </w:rPr>
                <w:delText>85.1</w:delText>
              </w:r>
            </w:del>
          </w:p>
        </w:tc>
        <w:tc>
          <w:tcPr>
            <w:tcW w:w="541" w:type="dxa"/>
            <w:tcBorders>
              <w:top w:val="nil"/>
              <w:left w:val="nil"/>
              <w:bottom w:val="nil"/>
              <w:right w:val="nil"/>
            </w:tcBorders>
            <w:shd w:val="clear" w:color="auto" w:fill="FFFFFF"/>
            <w:vAlign w:val="center"/>
          </w:tcPr>
          <w:p w14:paraId="4BAC3031">
            <w:pPr>
              <w:widowControl/>
              <w:textAlignment w:val="center"/>
              <w:rPr>
                <w:del w:id="1000" w:author="四季雨" w:date="2024-11-23T00:07:50Z"/>
                <w:rFonts w:ascii="Times New Roman" w:hAnsi="Times New Roman" w:eastAsia="宋体" w:cs="Times New Roman"/>
                <w:color w:val="000000"/>
                <w:kern w:val="0"/>
                <w:sz w:val="18"/>
                <w:szCs w:val="18"/>
                <w:lang w:val="en-US" w:eastAsia="zh-CN" w:bidi="ar-SA"/>
              </w:rPr>
            </w:pPr>
            <w:del w:id="1001" w:author="四季雨" w:date="2024-11-23T00:07:50Z">
              <w:r>
                <w:rPr>
                  <w:rFonts w:hint="default" w:ascii="Times New Roman" w:hAnsi="Times New Roman" w:cs="Times New Roman"/>
                  <w:color w:val="000000"/>
                  <w:kern w:val="0"/>
                  <w:sz w:val="18"/>
                  <w:szCs w:val="18"/>
                </w:rPr>
                <w:delText>93.4</w:delText>
              </w:r>
            </w:del>
          </w:p>
        </w:tc>
        <w:tc>
          <w:tcPr>
            <w:tcW w:w="538" w:type="dxa"/>
            <w:tcBorders>
              <w:top w:val="nil"/>
              <w:left w:val="nil"/>
              <w:bottom w:val="nil"/>
              <w:right w:val="nil"/>
            </w:tcBorders>
            <w:shd w:val="clear" w:color="auto" w:fill="FFFFFF"/>
            <w:vAlign w:val="center"/>
          </w:tcPr>
          <w:p w14:paraId="4807B2F5">
            <w:pPr>
              <w:widowControl/>
              <w:jc w:val="right"/>
              <w:textAlignment w:val="center"/>
              <w:rPr>
                <w:del w:id="1002" w:author="四季雨" w:date="2024-11-23T00:07:50Z"/>
                <w:rFonts w:ascii="Times New Roman" w:hAnsi="Times New Roman" w:eastAsia="宋体" w:cs="Times New Roman"/>
                <w:color w:val="000000"/>
                <w:kern w:val="0"/>
                <w:sz w:val="18"/>
                <w:szCs w:val="18"/>
                <w:lang w:val="en-US" w:eastAsia="zh-CN" w:bidi="ar-SA"/>
              </w:rPr>
            </w:pPr>
            <w:del w:id="1003" w:author="四季雨" w:date="2024-11-23T00:07:50Z">
              <w:r>
                <w:rPr>
                  <w:rFonts w:hint="default" w:ascii="Times New Roman" w:hAnsi="Times New Roman" w:cs="Times New Roman"/>
                  <w:color w:val="000000"/>
                  <w:kern w:val="0"/>
                  <w:sz w:val="18"/>
                  <w:szCs w:val="18"/>
                </w:rPr>
                <w:delText>50.6</w:delText>
              </w:r>
            </w:del>
          </w:p>
        </w:tc>
        <w:tc>
          <w:tcPr>
            <w:tcW w:w="541" w:type="dxa"/>
            <w:tcBorders>
              <w:top w:val="nil"/>
              <w:left w:val="nil"/>
              <w:bottom w:val="nil"/>
              <w:right w:val="nil"/>
            </w:tcBorders>
            <w:shd w:val="clear" w:color="auto" w:fill="FFFFFF"/>
            <w:vAlign w:val="center"/>
          </w:tcPr>
          <w:p w14:paraId="2D9F89D7">
            <w:pPr>
              <w:widowControl/>
              <w:jc w:val="left"/>
              <w:textAlignment w:val="center"/>
              <w:rPr>
                <w:del w:id="1004" w:author="四季雨" w:date="2024-11-23T00:07:50Z"/>
                <w:rFonts w:ascii="Times New Roman" w:hAnsi="Times New Roman" w:eastAsia="宋体" w:cs="Times New Roman"/>
                <w:color w:val="000000"/>
                <w:kern w:val="0"/>
                <w:sz w:val="18"/>
                <w:szCs w:val="18"/>
                <w:lang w:val="en-US" w:eastAsia="zh-CN" w:bidi="ar-SA"/>
              </w:rPr>
            </w:pPr>
            <w:del w:id="1005" w:author="四季雨" w:date="2024-11-23T00:07:50Z">
              <w:r>
                <w:rPr>
                  <w:rFonts w:hint="default" w:ascii="Times New Roman" w:hAnsi="Times New Roman" w:cs="Times New Roman"/>
                  <w:color w:val="000000"/>
                  <w:kern w:val="0"/>
                  <w:sz w:val="18"/>
                  <w:szCs w:val="18"/>
                </w:rPr>
                <w:delText>55.4</w:delText>
              </w:r>
            </w:del>
          </w:p>
        </w:tc>
        <w:tc>
          <w:tcPr>
            <w:tcW w:w="538" w:type="dxa"/>
            <w:tcBorders>
              <w:top w:val="nil"/>
              <w:left w:val="nil"/>
              <w:bottom w:val="nil"/>
              <w:right w:val="nil"/>
            </w:tcBorders>
            <w:shd w:val="clear" w:color="auto" w:fill="FFFFFF"/>
            <w:vAlign w:val="center"/>
          </w:tcPr>
          <w:p w14:paraId="037563D0">
            <w:pPr>
              <w:widowControl/>
              <w:jc w:val="right"/>
              <w:textAlignment w:val="center"/>
              <w:rPr>
                <w:del w:id="1006" w:author="四季雨" w:date="2024-11-23T00:07:50Z"/>
                <w:rFonts w:ascii="Times New Roman" w:hAnsi="Times New Roman" w:eastAsia="宋体" w:cs="Times New Roman"/>
                <w:color w:val="000000"/>
                <w:kern w:val="0"/>
                <w:sz w:val="18"/>
                <w:szCs w:val="18"/>
                <w:lang w:val="en-US" w:eastAsia="zh-CN" w:bidi="ar-SA"/>
              </w:rPr>
            </w:pPr>
            <w:del w:id="1007" w:author="四季雨" w:date="2024-11-23T00:07:50Z">
              <w:r>
                <w:rPr>
                  <w:rFonts w:hint="default" w:ascii="Times New Roman" w:hAnsi="Times New Roman" w:cs="Times New Roman"/>
                  <w:color w:val="000000"/>
                  <w:kern w:val="0"/>
                  <w:sz w:val="18"/>
                  <w:szCs w:val="18"/>
                </w:rPr>
                <w:delText>64</w:delText>
              </w:r>
            </w:del>
          </w:p>
        </w:tc>
        <w:tc>
          <w:tcPr>
            <w:tcW w:w="541" w:type="dxa"/>
            <w:tcBorders>
              <w:top w:val="nil"/>
              <w:left w:val="nil"/>
              <w:bottom w:val="nil"/>
              <w:right w:val="nil"/>
            </w:tcBorders>
            <w:shd w:val="clear" w:color="auto" w:fill="FFFFFF"/>
            <w:vAlign w:val="center"/>
          </w:tcPr>
          <w:p w14:paraId="3AB78286">
            <w:pPr>
              <w:widowControl/>
              <w:jc w:val="left"/>
              <w:textAlignment w:val="center"/>
              <w:rPr>
                <w:del w:id="1008" w:author="四季雨" w:date="2024-11-23T00:07:50Z"/>
                <w:rFonts w:ascii="Times New Roman" w:hAnsi="Times New Roman" w:eastAsia="宋体" w:cs="Times New Roman"/>
                <w:color w:val="000000"/>
                <w:kern w:val="0"/>
                <w:sz w:val="18"/>
                <w:szCs w:val="18"/>
                <w:lang w:val="en-US" w:eastAsia="zh-CN" w:bidi="ar-SA"/>
              </w:rPr>
            </w:pPr>
            <w:del w:id="1009" w:author="四季雨" w:date="2024-11-23T00:07:50Z">
              <w:r>
                <w:rPr>
                  <w:rFonts w:hint="default" w:ascii="Times New Roman" w:hAnsi="Times New Roman" w:cs="Times New Roman"/>
                  <w:color w:val="000000"/>
                  <w:kern w:val="0"/>
                  <w:sz w:val="18"/>
                  <w:szCs w:val="18"/>
                </w:rPr>
                <w:delText>70</w:delText>
              </w:r>
            </w:del>
          </w:p>
        </w:tc>
        <w:tc>
          <w:tcPr>
            <w:tcW w:w="538" w:type="dxa"/>
            <w:tcBorders>
              <w:top w:val="nil"/>
              <w:left w:val="nil"/>
              <w:bottom w:val="nil"/>
              <w:right w:val="nil"/>
            </w:tcBorders>
            <w:shd w:val="clear" w:color="auto" w:fill="FFFFFF"/>
            <w:vAlign w:val="center"/>
          </w:tcPr>
          <w:p w14:paraId="6ECB312F">
            <w:pPr>
              <w:widowControl/>
              <w:jc w:val="right"/>
              <w:textAlignment w:val="center"/>
              <w:rPr>
                <w:del w:id="1010" w:author="四季雨" w:date="2024-11-23T00:07:50Z"/>
                <w:rFonts w:ascii="Times New Roman" w:hAnsi="Times New Roman" w:eastAsia="宋体" w:cs="Times New Roman"/>
                <w:color w:val="000000"/>
                <w:kern w:val="0"/>
                <w:sz w:val="18"/>
                <w:szCs w:val="18"/>
                <w:lang w:val="en-US" w:eastAsia="zh-CN" w:bidi="ar-SA"/>
              </w:rPr>
            </w:pPr>
            <w:del w:id="1011" w:author="四季雨" w:date="2024-11-23T00:07:50Z">
              <w:r>
                <w:rPr>
                  <w:rFonts w:hint="default" w:ascii="Times New Roman" w:hAnsi="Times New Roman" w:cs="Times New Roman"/>
                  <w:color w:val="000000"/>
                  <w:kern w:val="0"/>
                  <w:sz w:val="18"/>
                  <w:szCs w:val="18"/>
                </w:rPr>
                <w:delText>48.4</w:delText>
              </w:r>
            </w:del>
          </w:p>
        </w:tc>
        <w:tc>
          <w:tcPr>
            <w:tcW w:w="541" w:type="dxa"/>
            <w:tcBorders>
              <w:top w:val="nil"/>
              <w:left w:val="nil"/>
              <w:bottom w:val="nil"/>
              <w:right w:val="nil"/>
            </w:tcBorders>
            <w:shd w:val="clear" w:color="auto" w:fill="FFFFFF"/>
            <w:vAlign w:val="center"/>
          </w:tcPr>
          <w:p w14:paraId="527DBBD4">
            <w:pPr>
              <w:widowControl/>
              <w:jc w:val="left"/>
              <w:textAlignment w:val="center"/>
              <w:rPr>
                <w:del w:id="1012" w:author="四季雨" w:date="2024-11-23T00:07:50Z"/>
                <w:rFonts w:ascii="Times New Roman" w:hAnsi="Times New Roman" w:eastAsia="宋体" w:cs="Times New Roman"/>
                <w:color w:val="000000"/>
                <w:kern w:val="0"/>
                <w:sz w:val="18"/>
                <w:szCs w:val="18"/>
                <w:lang w:val="en-US" w:eastAsia="zh-CN" w:bidi="ar-SA"/>
              </w:rPr>
            </w:pPr>
            <w:del w:id="1013" w:author="四季雨" w:date="2024-11-23T00:07:50Z">
              <w:r>
                <w:rPr>
                  <w:rFonts w:hint="default" w:ascii="Times New Roman" w:hAnsi="Times New Roman" w:cs="Times New Roman"/>
                  <w:color w:val="000000"/>
                  <w:kern w:val="0"/>
                  <w:sz w:val="18"/>
                  <w:szCs w:val="18"/>
                </w:rPr>
                <w:delText>48.3</w:delText>
              </w:r>
            </w:del>
          </w:p>
        </w:tc>
        <w:tc>
          <w:tcPr>
            <w:tcW w:w="538" w:type="dxa"/>
            <w:tcBorders>
              <w:top w:val="nil"/>
              <w:left w:val="nil"/>
              <w:bottom w:val="nil"/>
              <w:right w:val="nil"/>
            </w:tcBorders>
            <w:shd w:val="clear" w:color="auto" w:fill="FFFFFF"/>
            <w:vAlign w:val="center"/>
          </w:tcPr>
          <w:p w14:paraId="2CF74509">
            <w:pPr>
              <w:widowControl/>
              <w:jc w:val="right"/>
              <w:textAlignment w:val="center"/>
              <w:rPr>
                <w:del w:id="1014" w:author="四季雨" w:date="2024-11-23T00:07:50Z"/>
                <w:rFonts w:hint="default" w:ascii="Times New Roman" w:hAnsi="Times New Roman" w:eastAsia="宋体" w:cs="Times New Roman"/>
                <w:color w:val="000000"/>
                <w:kern w:val="0"/>
                <w:sz w:val="18"/>
                <w:szCs w:val="18"/>
                <w:lang w:val="en-US" w:eastAsia="zh-CN" w:bidi="ar-SA"/>
              </w:rPr>
            </w:pPr>
            <w:del w:id="1015" w:author="四季雨" w:date="2024-11-23T00:07:50Z">
              <w:r>
                <w:rPr>
                  <w:rFonts w:hint="default" w:ascii="Times New Roman" w:hAnsi="Times New Roman" w:cs="Times New Roman"/>
                  <w:color w:val="000000"/>
                  <w:kern w:val="0"/>
                  <w:sz w:val="18"/>
                  <w:szCs w:val="18"/>
                </w:rPr>
                <w:delText>57</w:delText>
              </w:r>
            </w:del>
          </w:p>
        </w:tc>
        <w:tc>
          <w:tcPr>
            <w:tcW w:w="541" w:type="dxa"/>
            <w:tcBorders>
              <w:top w:val="nil"/>
              <w:left w:val="nil"/>
              <w:bottom w:val="nil"/>
              <w:right w:val="nil"/>
            </w:tcBorders>
            <w:shd w:val="clear" w:color="auto" w:fill="FFFFFF"/>
            <w:vAlign w:val="center"/>
          </w:tcPr>
          <w:p w14:paraId="1ADCAE15">
            <w:pPr>
              <w:widowControl/>
              <w:jc w:val="left"/>
              <w:textAlignment w:val="center"/>
              <w:rPr>
                <w:del w:id="1016" w:author="四季雨" w:date="2024-11-23T00:07:50Z"/>
                <w:rFonts w:hint="default" w:ascii="Times New Roman" w:hAnsi="Times New Roman" w:eastAsia="宋体" w:cs="Times New Roman"/>
                <w:color w:val="000000"/>
                <w:kern w:val="0"/>
                <w:sz w:val="18"/>
                <w:szCs w:val="18"/>
                <w:lang w:val="en-US" w:eastAsia="zh-CN" w:bidi="ar-SA"/>
              </w:rPr>
            </w:pPr>
            <w:del w:id="1017" w:author="四季雨" w:date="2024-11-23T00:07:50Z">
              <w:r>
                <w:rPr>
                  <w:rFonts w:hint="default" w:ascii="Times New Roman" w:hAnsi="Times New Roman" w:cs="Times New Roman"/>
                  <w:color w:val="000000"/>
                  <w:kern w:val="0"/>
                  <w:sz w:val="18"/>
                  <w:szCs w:val="18"/>
                </w:rPr>
                <w:delText>65.7</w:delText>
              </w:r>
            </w:del>
          </w:p>
        </w:tc>
        <w:tc>
          <w:tcPr>
            <w:tcW w:w="538" w:type="dxa"/>
            <w:tcBorders>
              <w:top w:val="nil"/>
              <w:left w:val="nil"/>
              <w:bottom w:val="nil"/>
              <w:right w:val="nil"/>
            </w:tcBorders>
            <w:shd w:val="clear" w:color="auto" w:fill="FFFFFF"/>
            <w:vAlign w:val="center"/>
          </w:tcPr>
          <w:p w14:paraId="0047932A">
            <w:pPr>
              <w:widowControl/>
              <w:jc w:val="right"/>
              <w:textAlignment w:val="center"/>
              <w:rPr>
                <w:del w:id="1018" w:author="四季雨" w:date="2024-11-23T00:07:50Z"/>
                <w:rFonts w:hint="default" w:ascii="Times New Roman" w:hAnsi="Times New Roman" w:eastAsia="宋体" w:cs="Times New Roman"/>
                <w:color w:val="000000"/>
                <w:kern w:val="0"/>
                <w:sz w:val="18"/>
                <w:szCs w:val="18"/>
                <w:lang w:val="en-US" w:eastAsia="zh-CN" w:bidi="ar-SA"/>
              </w:rPr>
            </w:pPr>
            <w:del w:id="1019" w:author="四季雨" w:date="2024-11-23T00:07:50Z">
              <w:r>
                <w:rPr>
                  <w:rFonts w:hint="default" w:ascii="Times New Roman" w:hAnsi="Times New Roman" w:cs="Times New Roman"/>
                  <w:color w:val="000000"/>
                  <w:kern w:val="0"/>
                  <w:sz w:val="18"/>
                  <w:szCs w:val="18"/>
                </w:rPr>
                <w:delText>69.8</w:delText>
              </w:r>
            </w:del>
          </w:p>
        </w:tc>
        <w:tc>
          <w:tcPr>
            <w:tcW w:w="541" w:type="dxa"/>
            <w:tcBorders>
              <w:top w:val="nil"/>
              <w:left w:val="nil"/>
              <w:bottom w:val="nil"/>
              <w:right w:val="nil"/>
            </w:tcBorders>
            <w:shd w:val="clear" w:color="auto" w:fill="FFFFFF"/>
            <w:vAlign w:val="center"/>
          </w:tcPr>
          <w:p w14:paraId="68279B53">
            <w:pPr>
              <w:widowControl/>
              <w:textAlignment w:val="center"/>
              <w:rPr>
                <w:del w:id="1020" w:author="四季雨" w:date="2024-11-23T00:07:50Z"/>
                <w:rFonts w:hint="default" w:ascii="Times New Roman" w:hAnsi="Times New Roman" w:eastAsia="宋体" w:cs="Times New Roman"/>
                <w:color w:val="000000"/>
                <w:kern w:val="0"/>
                <w:sz w:val="18"/>
                <w:szCs w:val="18"/>
                <w:lang w:val="en-US" w:eastAsia="zh-CN" w:bidi="ar-SA"/>
              </w:rPr>
            </w:pPr>
            <w:del w:id="1021" w:author="四季雨" w:date="2024-11-23T00:07:50Z">
              <w:r>
                <w:rPr>
                  <w:rFonts w:hint="default" w:ascii="Times New Roman" w:hAnsi="Times New Roman" w:cs="Times New Roman"/>
                  <w:color w:val="000000"/>
                  <w:kern w:val="0"/>
                  <w:sz w:val="18"/>
                  <w:szCs w:val="18"/>
                </w:rPr>
                <w:delText>80</w:delText>
              </w:r>
            </w:del>
          </w:p>
        </w:tc>
        <w:tc>
          <w:tcPr>
            <w:tcW w:w="538" w:type="dxa"/>
            <w:tcBorders>
              <w:top w:val="nil"/>
              <w:left w:val="nil"/>
              <w:bottom w:val="nil"/>
              <w:right w:val="nil"/>
            </w:tcBorders>
            <w:shd w:val="clear" w:color="auto" w:fill="FFFFFF"/>
            <w:vAlign w:val="center"/>
          </w:tcPr>
          <w:p w14:paraId="68F8DC67">
            <w:pPr>
              <w:widowControl/>
              <w:jc w:val="right"/>
              <w:textAlignment w:val="center"/>
              <w:rPr>
                <w:del w:id="1022" w:author="四季雨" w:date="2024-11-23T00:07:50Z"/>
                <w:rFonts w:hint="default" w:ascii="Times New Roman" w:hAnsi="Times New Roman" w:eastAsia="宋体" w:cs="Times New Roman"/>
                <w:color w:val="000000"/>
                <w:kern w:val="0"/>
                <w:sz w:val="18"/>
                <w:szCs w:val="18"/>
                <w:lang w:val="en-US" w:eastAsia="zh-CN" w:bidi="ar-SA"/>
              </w:rPr>
            </w:pPr>
            <w:del w:id="1023" w:author="四季雨" w:date="2024-11-23T00:07:50Z">
              <w:r>
                <w:rPr>
                  <w:rFonts w:hint="default" w:ascii="Times New Roman" w:hAnsi="Times New Roman" w:cs="Times New Roman"/>
                  <w:color w:val="000000"/>
                  <w:kern w:val="0"/>
                  <w:sz w:val="18"/>
                  <w:szCs w:val="18"/>
                </w:rPr>
                <w:delText>67.8</w:delText>
              </w:r>
            </w:del>
          </w:p>
        </w:tc>
        <w:tc>
          <w:tcPr>
            <w:tcW w:w="541" w:type="dxa"/>
            <w:tcBorders>
              <w:top w:val="nil"/>
              <w:left w:val="nil"/>
              <w:bottom w:val="nil"/>
              <w:right w:val="nil"/>
            </w:tcBorders>
            <w:shd w:val="clear" w:color="auto" w:fill="FFFFFF"/>
            <w:vAlign w:val="center"/>
          </w:tcPr>
          <w:p w14:paraId="3B7B965E">
            <w:pPr>
              <w:widowControl/>
              <w:textAlignment w:val="center"/>
              <w:rPr>
                <w:del w:id="1024" w:author="四季雨" w:date="2024-11-23T00:07:50Z"/>
                <w:rFonts w:hint="default" w:ascii="Times New Roman" w:hAnsi="Times New Roman" w:eastAsia="宋体" w:cs="Times New Roman"/>
                <w:color w:val="000000"/>
                <w:kern w:val="0"/>
                <w:sz w:val="18"/>
                <w:szCs w:val="18"/>
                <w:lang w:val="en-US" w:eastAsia="zh-CN" w:bidi="ar-SA"/>
              </w:rPr>
            </w:pPr>
            <w:del w:id="1025" w:author="四季雨" w:date="2024-11-23T00:07:50Z">
              <w:r>
                <w:rPr>
                  <w:rFonts w:hint="default" w:ascii="Times New Roman" w:hAnsi="Times New Roman" w:cs="Times New Roman"/>
                  <w:color w:val="000000"/>
                  <w:kern w:val="0"/>
                  <w:sz w:val="18"/>
                  <w:szCs w:val="18"/>
                </w:rPr>
                <w:delText>73.5</w:delText>
              </w:r>
            </w:del>
          </w:p>
        </w:tc>
        <w:tc>
          <w:tcPr>
            <w:tcW w:w="538" w:type="dxa"/>
            <w:tcBorders>
              <w:top w:val="nil"/>
              <w:left w:val="nil"/>
              <w:bottom w:val="nil"/>
              <w:right w:val="nil"/>
            </w:tcBorders>
            <w:shd w:val="clear" w:color="auto" w:fill="FFFFFF"/>
            <w:vAlign w:val="center"/>
          </w:tcPr>
          <w:p w14:paraId="0BE8B69F">
            <w:pPr>
              <w:widowControl/>
              <w:jc w:val="right"/>
              <w:textAlignment w:val="center"/>
              <w:rPr>
                <w:del w:id="1026" w:author="四季雨" w:date="2024-11-23T00:07:50Z"/>
                <w:rFonts w:hint="default" w:ascii="Times New Roman" w:hAnsi="Times New Roman" w:eastAsia="宋体" w:cs="Times New Roman"/>
                <w:color w:val="000000"/>
                <w:kern w:val="0"/>
                <w:sz w:val="18"/>
                <w:szCs w:val="18"/>
                <w:lang w:val="en-US" w:eastAsia="zh-CN" w:bidi="ar-SA"/>
              </w:rPr>
            </w:pPr>
            <w:del w:id="1027" w:author="四季雨" w:date="2024-11-23T00:07:50Z">
              <w:r>
                <w:rPr>
                  <w:rFonts w:hint="default" w:ascii="Times New Roman" w:hAnsi="Times New Roman" w:cs="Times New Roman"/>
                  <w:color w:val="000000"/>
                  <w:kern w:val="0"/>
                  <w:sz w:val="18"/>
                  <w:szCs w:val="18"/>
                </w:rPr>
                <w:delText>82.6</w:delText>
              </w:r>
            </w:del>
          </w:p>
        </w:tc>
        <w:tc>
          <w:tcPr>
            <w:tcW w:w="547" w:type="dxa"/>
            <w:tcBorders>
              <w:top w:val="nil"/>
              <w:left w:val="nil"/>
              <w:bottom w:val="nil"/>
              <w:right w:val="nil"/>
            </w:tcBorders>
            <w:shd w:val="clear" w:color="auto" w:fill="FFFFFF"/>
            <w:vAlign w:val="center"/>
          </w:tcPr>
          <w:p w14:paraId="1A9706C8">
            <w:pPr>
              <w:widowControl/>
              <w:textAlignment w:val="center"/>
              <w:rPr>
                <w:del w:id="1028" w:author="四季雨" w:date="2024-11-23T00:07:50Z"/>
                <w:rFonts w:hint="default" w:ascii="Times New Roman" w:hAnsi="Times New Roman" w:eastAsia="宋体" w:cs="Times New Roman"/>
                <w:color w:val="000000"/>
                <w:kern w:val="0"/>
                <w:sz w:val="18"/>
                <w:szCs w:val="18"/>
                <w:lang w:val="en-US" w:eastAsia="zh-CN" w:bidi="ar-SA"/>
              </w:rPr>
            </w:pPr>
            <w:del w:id="1029" w:author="四季雨" w:date="2024-11-23T00:07:50Z">
              <w:r>
                <w:rPr>
                  <w:rFonts w:hint="default" w:ascii="Times New Roman" w:hAnsi="Times New Roman" w:cs="Times New Roman"/>
                  <w:color w:val="000000"/>
                  <w:kern w:val="0"/>
                  <w:sz w:val="18"/>
                  <w:szCs w:val="18"/>
                </w:rPr>
                <w:delText>90.7</w:delText>
              </w:r>
            </w:del>
          </w:p>
        </w:tc>
      </w:tr>
      <w:tr w14:paraId="60CE38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del w:id="1030" w:author="四季雨" w:date="2024-11-23T00:07:50Z"/>
        </w:trPr>
        <w:tc>
          <w:tcPr>
            <w:tcW w:w="1120" w:type="dxa"/>
            <w:tcBorders>
              <w:top w:val="nil"/>
              <w:left w:val="nil"/>
              <w:bottom w:val="nil"/>
              <w:right w:val="nil"/>
            </w:tcBorders>
            <w:shd w:val="clear" w:color="auto" w:fill="FFFFFF"/>
            <w:vAlign w:val="center"/>
          </w:tcPr>
          <w:p w14:paraId="7270C859">
            <w:pPr>
              <w:widowControl/>
              <w:textAlignment w:val="center"/>
              <w:rPr>
                <w:del w:id="1031" w:author="四季雨" w:date="2024-11-23T00:07:50Z"/>
                <w:rFonts w:ascii="Times New Roman" w:hAnsi="Times New Roman" w:cs="Times New Roman"/>
                <w:color w:val="000000"/>
                <w:kern w:val="0"/>
                <w:sz w:val="18"/>
                <w:szCs w:val="18"/>
              </w:rPr>
            </w:pPr>
            <w:del w:id="1032" w:author="四季雨" w:date="2024-11-23T00:07:50Z">
              <w:r>
                <w:rPr>
                  <w:rFonts w:hint="default" w:ascii="Times New Roman" w:hAnsi="Times New Roman" w:cs="Times New Roman"/>
                  <w:color w:val="000000"/>
                  <w:kern w:val="0"/>
                  <w:sz w:val="18"/>
                  <w:szCs w:val="18"/>
                </w:rPr>
                <w:delText>MResNet</w:delText>
              </w:r>
            </w:del>
          </w:p>
        </w:tc>
        <w:tc>
          <w:tcPr>
            <w:tcW w:w="538" w:type="dxa"/>
            <w:tcBorders>
              <w:top w:val="nil"/>
              <w:left w:val="nil"/>
              <w:bottom w:val="nil"/>
              <w:right w:val="nil"/>
            </w:tcBorders>
            <w:shd w:val="clear" w:color="auto" w:fill="FFFFFF"/>
            <w:vAlign w:val="center"/>
          </w:tcPr>
          <w:p w14:paraId="3B93D381">
            <w:pPr>
              <w:widowControl/>
              <w:jc w:val="right"/>
              <w:textAlignment w:val="center"/>
              <w:rPr>
                <w:del w:id="1033" w:author="四季雨" w:date="2024-11-23T00:07:50Z"/>
                <w:rFonts w:ascii="Times New Roman" w:hAnsi="Times New Roman" w:cs="Times New Roman"/>
                <w:color w:val="000000"/>
                <w:kern w:val="0"/>
                <w:sz w:val="18"/>
                <w:szCs w:val="18"/>
              </w:rPr>
            </w:pPr>
            <w:del w:id="1034" w:author="四季雨" w:date="2024-11-23T00:07:50Z">
              <w:r>
                <w:rPr>
                  <w:rFonts w:hint="default" w:ascii="Times New Roman" w:hAnsi="Times New Roman" w:cs="Times New Roman"/>
                  <w:color w:val="000000"/>
                  <w:kern w:val="0"/>
                  <w:sz w:val="18"/>
                  <w:szCs w:val="18"/>
                </w:rPr>
                <w:delText>79.1</w:delText>
              </w:r>
            </w:del>
          </w:p>
        </w:tc>
        <w:tc>
          <w:tcPr>
            <w:tcW w:w="541" w:type="dxa"/>
            <w:tcBorders>
              <w:top w:val="nil"/>
              <w:left w:val="nil"/>
              <w:bottom w:val="nil"/>
              <w:right w:val="nil"/>
            </w:tcBorders>
            <w:shd w:val="clear" w:color="auto" w:fill="FFFFFF"/>
            <w:vAlign w:val="center"/>
          </w:tcPr>
          <w:p w14:paraId="36393314">
            <w:pPr>
              <w:widowControl/>
              <w:textAlignment w:val="center"/>
              <w:rPr>
                <w:del w:id="1035" w:author="四季雨" w:date="2024-11-23T00:07:50Z"/>
                <w:rFonts w:ascii="Times New Roman" w:hAnsi="Times New Roman" w:eastAsia="宋体" w:cs="Times New Roman"/>
                <w:color w:val="000000"/>
                <w:kern w:val="0"/>
                <w:sz w:val="18"/>
                <w:szCs w:val="18"/>
                <w:lang w:val="en-US" w:eastAsia="zh-CN" w:bidi="ar-SA"/>
              </w:rPr>
            </w:pPr>
            <w:del w:id="1036" w:author="四季雨" w:date="2024-11-23T00:07:50Z">
              <w:r>
                <w:rPr>
                  <w:rFonts w:hint="default" w:ascii="Times New Roman" w:hAnsi="Times New Roman" w:cs="Times New Roman"/>
                  <w:color w:val="000000"/>
                  <w:kern w:val="0"/>
                  <w:sz w:val="18"/>
                  <w:szCs w:val="18"/>
                </w:rPr>
                <w:delText>88.1</w:delText>
              </w:r>
            </w:del>
          </w:p>
        </w:tc>
        <w:tc>
          <w:tcPr>
            <w:tcW w:w="538" w:type="dxa"/>
            <w:tcBorders>
              <w:top w:val="nil"/>
              <w:left w:val="nil"/>
              <w:bottom w:val="nil"/>
              <w:right w:val="nil"/>
            </w:tcBorders>
            <w:shd w:val="clear" w:color="auto" w:fill="FFFFFF"/>
            <w:vAlign w:val="center"/>
          </w:tcPr>
          <w:p w14:paraId="176A2CC4">
            <w:pPr>
              <w:widowControl/>
              <w:jc w:val="right"/>
              <w:textAlignment w:val="center"/>
              <w:rPr>
                <w:del w:id="1037" w:author="四季雨" w:date="2024-11-23T00:07:50Z"/>
                <w:rFonts w:ascii="Times New Roman" w:hAnsi="Times New Roman" w:eastAsia="宋体" w:cs="Times New Roman"/>
                <w:color w:val="000000"/>
                <w:kern w:val="0"/>
                <w:sz w:val="18"/>
                <w:szCs w:val="18"/>
                <w:lang w:val="en-US" w:eastAsia="zh-CN" w:bidi="ar-SA"/>
              </w:rPr>
            </w:pPr>
            <w:del w:id="1038" w:author="四季雨" w:date="2024-11-23T00:07:50Z">
              <w:r>
                <w:rPr>
                  <w:rFonts w:hint="default" w:ascii="Times New Roman" w:hAnsi="Times New Roman" w:cs="Times New Roman"/>
                  <w:color w:val="000000"/>
                  <w:kern w:val="0"/>
                  <w:sz w:val="18"/>
                  <w:szCs w:val="18"/>
                </w:rPr>
                <w:delText>52</w:delText>
              </w:r>
            </w:del>
          </w:p>
        </w:tc>
        <w:tc>
          <w:tcPr>
            <w:tcW w:w="541" w:type="dxa"/>
            <w:tcBorders>
              <w:top w:val="nil"/>
              <w:left w:val="nil"/>
              <w:bottom w:val="nil"/>
              <w:right w:val="nil"/>
            </w:tcBorders>
            <w:shd w:val="clear" w:color="auto" w:fill="FFFFFF"/>
            <w:vAlign w:val="center"/>
          </w:tcPr>
          <w:p w14:paraId="786A2415">
            <w:pPr>
              <w:widowControl/>
              <w:jc w:val="left"/>
              <w:textAlignment w:val="center"/>
              <w:rPr>
                <w:del w:id="1039" w:author="四季雨" w:date="2024-11-23T00:07:50Z"/>
                <w:rFonts w:ascii="Times New Roman" w:hAnsi="Times New Roman" w:eastAsia="宋体" w:cs="Times New Roman"/>
                <w:color w:val="000000"/>
                <w:kern w:val="0"/>
                <w:sz w:val="18"/>
                <w:szCs w:val="18"/>
                <w:lang w:val="en-US" w:eastAsia="zh-CN" w:bidi="ar-SA"/>
              </w:rPr>
            </w:pPr>
            <w:del w:id="1040" w:author="四季雨" w:date="2024-11-23T00:07:50Z">
              <w:r>
                <w:rPr>
                  <w:rFonts w:hint="default" w:ascii="Times New Roman" w:hAnsi="Times New Roman" w:cs="Times New Roman"/>
                  <w:color w:val="000000"/>
                  <w:kern w:val="0"/>
                  <w:sz w:val="18"/>
                  <w:szCs w:val="18"/>
                </w:rPr>
                <w:delText>56.4</w:delText>
              </w:r>
            </w:del>
          </w:p>
        </w:tc>
        <w:tc>
          <w:tcPr>
            <w:tcW w:w="538" w:type="dxa"/>
            <w:tcBorders>
              <w:top w:val="nil"/>
              <w:left w:val="nil"/>
              <w:bottom w:val="nil"/>
              <w:right w:val="nil"/>
            </w:tcBorders>
            <w:shd w:val="clear" w:color="auto" w:fill="FFFFFF"/>
            <w:vAlign w:val="center"/>
          </w:tcPr>
          <w:p w14:paraId="67F58980">
            <w:pPr>
              <w:widowControl/>
              <w:jc w:val="right"/>
              <w:textAlignment w:val="center"/>
              <w:rPr>
                <w:del w:id="1041" w:author="四季雨" w:date="2024-11-23T00:07:50Z"/>
                <w:rFonts w:ascii="Times New Roman" w:hAnsi="Times New Roman" w:eastAsia="宋体" w:cs="Times New Roman"/>
                <w:color w:val="000000"/>
                <w:kern w:val="0"/>
                <w:sz w:val="18"/>
                <w:szCs w:val="18"/>
                <w:lang w:val="en-US" w:eastAsia="zh-CN" w:bidi="ar-SA"/>
              </w:rPr>
            </w:pPr>
            <w:del w:id="1042" w:author="四季雨" w:date="2024-11-23T00:07:50Z">
              <w:r>
                <w:rPr>
                  <w:rFonts w:hint="default" w:ascii="Times New Roman" w:hAnsi="Times New Roman" w:cs="Times New Roman"/>
                  <w:color w:val="000000"/>
                  <w:kern w:val="0"/>
                  <w:sz w:val="18"/>
                  <w:szCs w:val="18"/>
                </w:rPr>
                <w:delText>60.7</w:delText>
              </w:r>
            </w:del>
          </w:p>
        </w:tc>
        <w:tc>
          <w:tcPr>
            <w:tcW w:w="541" w:type="dxa"/>
            <w:tcBorders>
              <w:top w:val="nil"/>
              <w:left w:val="nil"/>
              <w:bottom w:val="nil"/>
              <w:right w:val="nil"/>
            </w:tcBorders>
            <w:shd w:val="clear" w:color="auto" w:fill="FFFFFF"/>
            <w:vAlign w:val="center"/>
          </w:tcPr>
          <w:p w14:paraId="54E6174B">
            <w:pPr>
              <w:widowControl/>
              <w:jc w:val="left"/>
              <w:textAlignment w:val="center"/>
              <w:rPr>
                <w:del w:id="1043" w:author="四季雨" w:date="2024-11-23T00:07:50Z"/>
                <w:rFonts w:ascii="Times New Roman" w:hAnsi="Times New Roman" w:eastAsia="宋体" w:cs="Times New Roman"/>
                <w:color w:val="000000"/>
                <w:kern w:val="0"/>
                <w:sz w:val="18"/>
                <w:szCs w:val="18"/>
                <w:lang w:val="en-US" w:eastAsia="zh-CN" w:bidi="ar-SA"/>
              </w:rPr>
            </w:pPr>
            <w:del w:id="1044" w:author="四季雨" w:date="2024-11-23T00:07:50Z">
              <w:r>
                <w:rPr>
                  <w:rFonts w:hint="default" w:ascii="Times New Roman" w:hAnsi="Times New Roman" w:cs="Times New Roman"/>
                  <w:color w:val="000000"/>
                  <w:kern w:val="0"/>
                  <w:sz w:val="18"/>
                  <w:szCs w:val="18"/>
                </w:rPr>
                <w:delText>66.2</w:delText>
              </w:r>
            </w:del>
          </w:p>
        </w:tc>
        <w:tc>
          <w:tcPr>
            <w:tcW w:w="538" w:type="dxa"/>
            <w:tcBorders>
              <w:top w:val="nil"/>
              <w:left w:val="nil"/>
              <w:bottom w:val="nil"/>
              <w:right w:val="nil"/>
            </w:tcBorders>
            <w:shd w:val="clear" w:color="auto" w:fill="FFFFFF"/>
            <w:vAlign w:val="center"/>
          </w:tcPr>
          <w:p w14:paraId="067E3C49">
            <w:pPr>
              <w:widowControl/>
              <w:jc w:val="right"/>
              <w:textAlignment w:val="center"/>
              <w:rPr>
                <w:del w:id="1045" w:author="四季雨" w:date="2024-11-23T00:07:50Z"/>
                <w:rFonts w:ascii="Times New Roman" w:hAnsi="Times New Roman" w:eastAsia="宋体" w:cs="Times New Roman"/>
                <w:color w:val="000000"/>
                <w:kern w:val="0"/>
                <w:sz w:val="18"/>
                <w:szCs w:val="18"/>
                <w:lang w:val="en-US" w:eastAsia="zh-CN" w:bidi="ar-SA"/>
              </w:rPr>
            </w:pPr>
            <w:del w:id="1046" w:author="四季雨" w:date="2024-11-23T00:07:50Z">
              <w:r>
                <w:rPr>
                  <w:rFonts w:hint="default" w:ascii="Times New Roman" w:hAnsi="Times New Roman" w:cs="Times New Roman"/>
                  <w:color w:val="000000"/>
                  <w:kern w:val="0"/>
                  <w:sz w:val="18"/>
                  <w:szCs w:val="18"/>
                </w:rPr>
                <w:delText>48.2</w:delText>
              </w:r>
            </w:del>
          </w:p>
        </w:tc>
        <w:tc>
          <w:tcPr>
            <w:tcW w:w="541" w:type="dxa"/>
            <w:tcBorders>
              <w:top w:val="nil"/>
              <w:left w:val="nil"/>
              <w:bottom w:val="nil"/>
              <w:right w:val="nil"/>
            </w:tcBorders>
            <w:shd w:val="clear" w:color="auto" w:fill="FFFFFF"/>
            <w:vAlign w:val="center"/>
          </w:tcPr>
          <w:p w14:paraId="07E7D4F7">
            <w:pPr>
              <w:widowControl/>
              <w:jc w:val="left"/>
              <w:textAlignment w:val="center"/>
              <w:rPr>
                <w:del w:id="1047" w:author="四季雨" w:date="2024-11-23T00:07:50Z"/>
                <w:rFonts w:ascii="Times New Roman" w:hAnsi="Times New Roman" w:eastAsia="宋体" w:cs="Times New Roman"/>
                <w:color w:val="000000"/>
                <w:kern w:val="0"/>
                <w:sz w:val="18"/>
                <w:szCs w:val="18"/>
                <w:lang w:val="en-US" w:eastAsia="zh-CN" w:bidi="ar-SA"/>
              </w:rPr>
            </w:pPr>
            <w:del w:id="1048" w:author="四季雨" w:date="2024-11-23T00:07:50Z">
              <w:r>
                <w:rPr>
                  <w:rFonts w:hint="default" w:ascii="Times New Roman" w:hAnsi="Times New Roman" w:cs="Times New Roman"/>
                  <w:color w:val="000000"/>
                  <w:kern w:val="0"/>
                  <w:sz w:val="18"/>
                  <w:szCs w:val="18"/>
                </w:rPr>
                <w:delText>48.3</w:delText>
              </w:r>
            </w:del>
          </w:p>
        </w:tc>
        <w:tc>
          <w:tcPr>
            <w:tcW w:w="538" w:type="dxa"/>
            <w:tcBorders>
              <w:top w:val="nil"/>
              <w:left w:val="nil"/>
              <w:bottom w:val="nil"/>
              <w:right w:val="nil"/>
            </w:tcBorders>
            <w:shd w:val="clear" w:color="auto" w:fill="FFFFFF"/>
            <w:vAlign w:val="center"/>
          </w:tcPr>
          <w:p w14:paraId="16413B3A">
            <w:pPr>
              <w:widowControl/>
              <w:jc w:val="right"/>
              <w:textAlignment w:val="center"/>
              <w:rPr>
                <w:del w:id="1049" w:author="四季雨" w:date="2024-11-23T00:07:50Z"/>
                <w:rFonts w:hint="default" w:ascii="Times New Roman" w:hAnsi="Times New Roman" w:eastAsia="宋体" w:cs="Times New Roman"/>
                <w:color w:val="000000"/>
                <w:kern w:val="0"/>
                <w:sz w:val="18"/>
                <w:szCs w:val="18"/>
                <w:lang w:val="en-US" w:eastAsia="zh-CN" w:bidi="ar-SA"/>
              </w:rPr>
            </w:pPr>
            <w:del w:id="1050" w:author="四季雨" w:date="2024-11-23T00:07:50Z">
              <w:r>
                <w:rPr>
                  <w:rFonts w:hint="default" w:ascii="Times New Roman" w:hAnsi="Times New Roman" w:cs="Times New Roman"/>
                  <w:color w:val="000000"/>
                  <w:kern w:val="0"/>
                  <w:sz w:val="18"/>
                  <w:szCs w:val="18"/>
                </w:rPr>
                <w:delText>61</w:delText>
              </w:r>
            </w:del>
          </w:p>
        </w:tc>
        <w:tc>
          <w:tcPr>
            <w:tcW w:w="541" w:type="dxa"/>
            <w:tcBorders>
              <w:top w:val="nil"/>
              <w:left w:val="nil"/>
              <w:bottom w:val="nil"/>
              <w:right w:val="nil"/>
            </w:tcBorders>
            <w:shd w:val="clear" w:color="auto" w:fill="FFFFFF"/>
            <w:vAlign w:val="center"/>
          </w:tcPr>
          <w:p w14:paraId="163B16C1">
            <w:pPr>
              <w:widowControl/>
              <w:jc w:val="left"/>
              <w:textAlignment w:val="center"/>
              <w:rPr>
                <w:del w:id="1051" w:author="四季雨" w:date="2024-11-23T00:07:50Z"/>
                <w:rFonts w:hint="default" w:ascii="Times New Roman" w:hAnsi="Times New Roman" w:eastAsia="宋体" w:cs="Times New Roman"/>
                <w:color w:val="000000"/>
                <w:kern w:val="0"/>
                <w:sz w:val="18"/>
                <w:szCs w:val="18"/>
                <w:lang w:val="en-US" w:eastAsia="zh-CN" w:bidi="ar-SA"/>
              </w:rPr>
            </w:pPr>
            <w:del w:id="1052" w:author="四季雨" w:date="2024-11-23T00:07:50Z">
              <w:r>
                <w:rPr>
                  <w:rFonts w:hint="default" w:ascii="Times New Roman" w:hAnsi="Times New Roman" w:cs="Times New Roman"/>
                  <w:color w:val="000000"/>
                  <w:kern w:val="0"/>
                  <w:sz w:val="18"/>
                  <w:szCs w:val="18"/>
                </w:rPr>
                <w:delText>68.5</w:delText>
              </w:r>
            </w:del>
          </w:p>
        </w:tc>
        <w:tc>
          <w:tcPr>
            <w:tcW w:w="538" w:type="dxa"/>
            <w:tcBorders>
              <w:top w:val="nil"/>
              <w:left w:val="nil"/>
              <w:bottom w:val="nil"/>
              <w:right w:val="nil"/>
            </w:tcBorders>
            <w:shd w:val="clear" w:color="auto" w:fill="FFFFFF"/>
            <w:vAlign w:val="center"/>
          </w:tcPr>
          <w:p w14:paraId="00AE98FC">
            <w:pPr>
              <w:widowControl/>
              <w:jc w:val="right"/>
              <w:textAlignment w:val="center"/>
              <w:rPr>
                <w:del w:id="1053" w:author="四季雨" w:date="2024-11-23T00:07:50Z"/>
                <w:rFonts w:hint="default" w:ascii="Times New Roman" w:hAnsi="Times New Roman" w:eastAsia="宋体" w:cs="Times New Roman"/>
                <w:color w:val="000000"/>
                <w:kern w:val="0"/>
                <w:sz w:val="18"/>
                <w:szCs w:val="18"/>
                <w:lang w:val="en-US" w:eastAsia="zh-CN" w:bidi="ar-SA"/>
              </w:rPr>
            </w:pPr>
            <w:del w:id="1054" w:author="四季雨" w:date="2024-11-23T00:07:50Z">
              <w:r>
                <w:rPr>
                  <w:rFonts w:hint="default" w:ascii="Times New Roman" w:hAnsi="Times New Roman" w:cs="Times New Roman"/>
                  <w:color w:val="000000"/>
                  <w:kern w:val="0"/>
                  <w:sz w:val="18"/>
                  <w:szCs w:val="18"/>
                </w:rPr>
                <w:delText>71.5</w:delText>
              </w:r>
            </w:del>
          </w:p>
        </w:tc>
        <w:tc>
          <w:tcPr>
            <w:tcW w:w="541" w:type="dxa"/>
            <w:tcBorders>
              <w:top w:val="nil"/>
              <w:left w:val="nil"/>
              <w:bottom w:val="nil"/>
              <w:right w:val="nil"/>
            </w:tcBorders>
            <w:shd w:val="clear" w:color="auto" w:fill="FFFFFF"/>
            <w:vAlign w:val="center"/>
          </w:tcPr>
          <w:p w14:paraId="2EF243E0">
            <w:pPr>
              <w:widowControl/>
              <w:textAlignment w:val="center"/>
              <w:rPr>
                <w:del w:id="1055" w:author="四季雨" w:date="2024-11-23T00:07:50Z"/>
                <w:rFonts w:hint="default" w:ascii="Times New Roman" w:hAnsi="Times New Roman" w:eastAsia="宋体" w:cs="Times New Roman"/>
                <w:color w:val="000000"/>
                <w:kern w:val="0"/>
                <w:sz w:val="18"/>
                <w:szCs w:val="18"/>
                <w:lang w:val="en-US" w:eastAsia="zh-CN" w:bidi="ar-SA"/>
              </w:rPr>
            </w:pPr>
            <w:del w:id="1056" w:author="四季雨" w:date="2024-11-23T00:07:50Z">
              <w:r>
                <w:rPr>
                  <w:rFonts w:hint="default" w:ascii="Times New Roman" w:hAnsi="Times New Roman" w:cs="Times New Roman"/>
                  <w:color w:val="000000"/>
                  <w:kern w:val="0"/>
                  <w:sz w:val="18"/>
                  <w:szCs w:val="18"/>
                </w:rPr>
                <w:delText>86.2</w:delText>
              </w:r>
            </w:del>
          </w:p>
        </w:tc>
        <w:tc>
          <w:tcPr>
            <w:tcW w:w="538" w:type="dxa"/>
            <w:tcBorders>
              <w:top w:val="nil"/>
              <w:left w:val="nil"/>
              <w:bottom w:val="nil"/>
              <w:right w:val="nil"/>
            </w:tcBorders>
            <w:shd w:val="clear" w:color="auto" w:fill="FFFFFF"/>
            <w:vAlign w:val="center"/>
          </w:tcPr>
          <w:p w14:paraId="76FDDD16">
            <w:pPr>
              <w:widowControl/>
              <w:jc w:val="right"/>
              <w:textAlignment w:val="center"/>
              <w:rPr>
                <w:del w:id="1057" w:author="四季雨" w:date="2024-11-23T00:07:50Z"/>
                <w:rFonts w:hint="default" w:ascii="Times New Roman" w:hAnsi="Times New Roman" w:eastAsia="宋体" w:cs="Times New Roman"/>
                <w:color w:val="000000"/>
                <w:kern w:val="0"/>
                <w:sz w:val="18"/>
                <w:szCs w:val="18"/>
                <w:lang w:val="en-US" w:eastAsia="zh-CN" w:bidi="ar-SA"/>
              </w:rPr>
            </w:pPr>
            <w:del w:id="1058" w:author="四季雨" w:date="2024-11-23T00:07:50Z">
              <w:r>
                <w:rPr>
                  <w:rFonts w:hint="default" w:ascii="Times New Roman" w:hAnsi="Times New Roman" w:cs="Times New Roman"/>
                  <w:color w:val="000000"/>
                  <w:kern w:val="0"/>
                  <w:sz w:val="18"/>
                  <w:szCs w:val="18"/>
                </w:rPr>
                <w:delText>65.7</w:delText>
              </w:r>
            </w:del>
          </w:p>
        </w:tc>
        <w:tc>
          <w:tcPr>
            <w:tcW w:w="541" w:type="dxa"/>
            <w:tcBorders>
              <w:top w:val="nil"/>
              <w:left w:val="nil"/>
              <w:bottom w:val="nil"/>
              <w:right w:val="nil"/>
            </w:tcBorders>
            <w:shd w:val="clear" w:color="auto" w:fill="FFFFFF"/>
            <w:vAlign w:val="center"/>
          </w:tcPr>
          <w:p w14:paraId="211F9840">
            <w:pPr>
              <w:widowControl/>
              <w:textAlignment w:val="center"/>
              <w:rPr>
                <w:del w:id="1059" w:author="四季雨" w:date="2024-11-23T00:07:50Z"/>
                <w:rFonts w:hint="default" w:ascii="Times New Roman" w:hAnsi="Times New Roman" w:eastAsia="宋体" w:cs="Times New Roman"/>
                <w:color w:val="000000"/>
                <w:kern w:val="0"/>
                <w:sz w:val="18"/>
                <w:szCs w:val="18"/>
                <w:lang w:val="en-US" w:eastAsia="zh-CN" w:bidi="ar-SA"/>
              </w:rPr>
            </w:pPr>
            <w:del w:id="1060" w:author="四季雨" w:date="2024-11-23T00:07:50Z">
              <w:r>
                <w:rPr>
                  <w:rFonts w:hint="default" w:ascii="Times New Roman" w:hAnsi="Times New Roman" w:cs="Times New Roman"/>
                  <w:color w:val="000000"/>
                  <w:kern w:val="0"/>
                  <w:sz w:val="18"/>
                  <w:szCs w:val="18"/>
                </w:rPr>
                <w:delText>72.4</w:delText>
              </w:r>
            </w:del>
          </w:p>
        </w:tc>
        <w:tc>
          <w:tcPr>
            <w:tcW w:w="538" w:type="dxa"/>
            <w:tcBorders>
              <w:top w:val="nil"/>
              <w:left w:val="nil"/>
              <w:bottom w:val="nil"/>
              <w:right w:val="nil"/>
            </w:tcBorders>
            <w:shd w:val="clear" w:color="auto" w:fill="FFFFFF"/>
            <w:vAlign w:val="center"/>
          </w:tcPr>
          <w:p w14:paraId="6941BB38">
            <w:pPr>
              <w:widowControl/>
              <w:jc w:val="right"/>
              <w:textAlignment w:val="center"/>
              <w:rPr>
                <w:del w:id="1061" w:author="四季雨" w:date="2024-11-23T00:07:50Z"/>
                <w:rFonts w:hint="default" w:ascii="Times New Roman" w:hAnsi="Times New Roman" w:eastAsia="宋体" w:cs="Times New Roman"/>
                <w:color w:val="000000"/>
                <w:kern w:val="0"/>
                <w:sz w:val="18"/>
                <w:szCs w:val="18"/>
                <w:lang w:val="en-US" w:eastAsia="zh-CN" w:bidi="ar-SA"/>
              </w:rPr>
            </w:pPr>
            <w:del w:id="1062" w:author="四季雨" w:date="2024-11-23T00:07:50Z">
              <w:r>
                <w:rPr>
                  <w:rFonts w:hint="default" w:ascii="Times New Roman" w:hAnsi="Times New Roman" w:cs="Times New Roman"/>
                  <w:color w:val="000000"/>
                  <w:kern w:val="0"/>
                  <w:sz w:val="18"/>
                  <w:szCs w:val="18"/>
                </w:rPr>
                <w:delText>82.9</w:delText>
              </w:r>
            </w:del>
          </w:p>
        </w:tc>
        <w:tc>
          <w:tcPr>
            <w:tcW w:w="547" w:type="dxa"/>
            <w:tcBorders>
              <w:top w:val="nil"/>
              <w:left w:val="nil"/>
              <w:bottom w:val="nil"/>
              <w:right w:val="nil"/>
            </w:tcBorders>
            <w:shd w:val="clear" w:color="auto" w:fill="FFFFFF"/>
            <w:vAlign w:val="center"/>
          </w:tcPr>
          <w:p w14:paraId="7E41F602">
            <w:pPr>
              <w:widowControl/>
              <w:textAlignment w:val="center"/>
              <w:rPr>
                <w:del w:id="1063" w:author="四季雨" w:date="2024-11-23T00:07:50Z"/>
                <w:rFonts w:hint="default" w:ascii="Times New Roman" w:hAnsi="Times New Roman" w:eastAsia="宋体" w:cs="Times New Roman"/>
                <w:color w:val="000000"/>
                <w:kern w:val="0"/>
                <w:sz w:val="18"/>
                <w:szCs w:val="18"/>
                <w:lang w:val="en-US" w:eastAsia="zh-CN" w:bidi="ar-SA"/>
              </w:rPr>
            </w:pPr>
            <w:del w:id="1064" w:author="四季雨" w:date="2024-11-23T00:07:50Z">
              <w:r>
                <w:rPr>
                  <w:rFonts w:hint="default" w:ascii="Times New Roman" w:hAnsi="Times New Roman" w:cs="Times New Roman"/>
                  <w:color w:val="000000"/>
                  <w:kern w:val="0"/>
                  <w:sz w:val="18"/>
                  <w:szCs w:val="18"/>
                </w:rPr>
                <w:delText>91.8</w:delText>
              </w:r>
            </w:del>
          </w:p>
        </w:tc>
      </w:tr>
      <w:tr w14:paraId="3915FB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del w:id="1065" w:author="四季雨" w:date="2024-11-23T00:07:50Z"/>
        </w:trPr>
        <w:tc>
          <w:tcPr>
            <w:tcW w:w="1120" w:type="dxa"/>
            <w:tcBorders>
              <w:top w:val="nil"/>
              <w:left w:val="nil"/>
              <w:bottom w:val="nil"/>
              <w:right w:val="nil"/>
            </w:tcBorders>
            <w:shd w:val="clear" w:color="auto" w:fill="FFFFFF"/>
            <w:vAlign w:val="center"/>
          </w:tcPr>
          <w:p w14:paraId="0ADA63B5">
            <w:pPr>
              <w:widowControl/>
              <w:textAlignment w:val="center"/>
              <w:rPr>
                <w:del w:id="1066" w:author="四季雨" w:date="2024-11-23T00:07:50Z"/>
                <w:rFonts w:ascii="Times New Roman" w:hAnsi="Times New Roman" w:cs="Times New Roman"/>
                <w:color w:val="000000"/>
                <w:kern w:val="0"/>
                <w:sz w:val="18"/>
                <w:szCs w:val="18"/>
              </w:rPr>
            </w:pPr>
            <w:del w:id="1067" w:author="四季雨" w:date="2024-11-23T00:07:50Z">
              <w:r>
                <w:rPr>
                  <w:rFonts w:hint="default" w:ascii="Times New Roman" w:hAnsi="Times New Roman" w:cs="Times New Roman"/>
                  <w:color w:val="000000"/>
                  <w:kern w:val="0"/>
                  <w:sz w:val="18"/>
                  <w:szCs w:val="18"/>
                </w:rPr>
                <w:delText>MaxSel</w:delText>
              </w:r>
            </w:del>
          </w:p>
        </w:tc>
        <w:tc>
          <w:tcPr>
            <w:tcW w:w="538" w:type="dxa"/>
            <w:tcBorders>
              <w:top w:val="nil"/>
              <w:left w:val="nil"/>
              <w:bottom w:val="nil"/>
              <w:right w:val="nil"/>
            </w:tcBorders>
            <w:shd w:val="clear" w:color="auto" w:fill="FFFFFF"/>
            <w:vAlign w:val="center"/>
          </w:tcPr>
          <w:p w14:paraId="0C4786C7">
            <w:pPr>
              <w:widowControl/>
              <w:jc w:val="right"/>
              <w:textAlignment w:val="center"/>
              <w:rPr>
                <w:del w:id="1068" w:author="四季雨" w:date="2024-11-23T00:07:50Z"/>
                <w:rFonts w:ascii="Times New Roman" w:hAnsi="Times New Roman" w:cs="Times New Roman"/>
                <w:color w:val="000000"/>
                <w:kern w:val="0"/>
                <w:sz w:val="18"/>
                <w:szCs w:val="18"/>
              </w:rPr>
            </w:pPr>
            <w:del w:id="1069" w:author="四季雨" w:date="2024-11-23T00:07:50Z">
              <w:r>
                <w:rPr>
                  <w:rFonts w:hint="default" w:ascii="Times New Roman" w:hAnsi="Times New Roman" w:cs="Times New Roman"/>
                  <w:color w:val="000000"/>
                  <w:kern w:val="0"/>
                  <w:sz w:val="18"/>
                  <w:szCs w:val="18"/>
                </w:rPr>
                <w:delText>98</w:delText>
              </w:r>
            </w:del>
          </w:p>
        </w:tc>
        <w:tc>
          <w:tcPr>
            <w:tcW w:w="541" w:type="dxa"/>
            <w:tcBorders>
              <w:top w:val="nil"/>
              <w:left w:val="nil"/>
              <w:bottom w:val="nil"/>
              <w:right w:val="nil"/>
            </w:tcBorders>
            <w:shd w:val="clear" w:color="auto" w:fill="FFFFFF"/>
            <w:vAlign w:val="center"/>
          </w:tcPr>
          <w:p w14:paraId="1A3D8CA9">
            <w:pPr>
              <w:widowControl/>
              <w:textAlignment w:val="center"/>
              <w:rPr>
                <w:del w:id="1070" w:author="四季雨" w:date="2024-11-23T00:07:50Z"/>
                <w:rFonts w:ascii="Times New Roman" w:hAnsi="Times New Roman" w:eastAsia="宋体" w:cs="Times New Roman"/>
                <w:b/>
                <w:bCs w:val="0"/>
                <w:color w:val="000000"/>
                <w:kern w:val="0"/>
                <w:sz w:val="18"/>
                <w:szCs w:val="18"/>
                <w:lang w:val="en-US" w:eastAsia="zh-CN" w:bidi="ar-SA"/>
              </w:rPr>
            </w:pPr>
            <w:del w:id="1071" w:author="四季雨" w:date="2024-11-23T00:07:50Z">
              <w:r>
                <w:rPr>
                  <w:rFonts w:hint="default" w:ascii="Times New Roman" w:hAnsi="Times New Roman" w:cs="Times New Roman"/>
                  <w:b/>
                  <w:bCs w:val="0"/>
                  <w:color w:val="000000"/>
                  <w:kern w:val="0"/>
                  <w:sz w:val="18"/>
                  <w:szCs w:val="18"/>
                </w:rPr>
                <w:delText>99.9</w:delText>
              </w:r>
            </w:del>
          </w:p>
        </w:tc>
        <w:tc>
          <w:tcPr>
            <w:tcW w:w="538" w:type="dxa"/>
            <w:tcBorders>
              <w:top w:val="nil"/>
              <w:left w:val="nil"/>
              <w:bottom w:val="nil"/>
              <w:right w:val="nil"/>
            </w:tcBorders>
            <w:shd w:val="clear" w:color="auto" w:fill="FFFFFF"/>
            <w:vAlign w:val="center"/>
          </w:tcPr>
          <w:p w14:paraId="29824D9D">
            <w:pPr>
              <w:widowControl/>
              <w:jc w:val="right"/>
              <w:textAlignment w:val="center"/>
              <w:rPr>
                <w:del w:id="1072" w:author="四季雨" w:date="2024-11-23T00:07:50Z"/>
                <w:rFonts w:ascii="Times New Roman" w:hAnsi="Times New Roman" w:eastAsia="宋体" w:cs="Times New Roman"/>
                <w:color w:val="000000"/>
                <w:kern w:val="0"/>
                <w:sz w:val="18"/>
                <w:szCs w:val="18"/>
                <w:lang w:val="en-US" w:eastAsia="zh-CN" w:bidi="ar-SA"/>
              </w:rPr>
            </w:pPr>
            <w:del w:id="1073" w:author="四季雨" w:date="2024-11-23T00:07:50Z">
              <w:r>
                <w:rPr>
                  <w:rFonts w:hint="default" w:ascii="Times New Roman" w:hAnsi="Times New Roman" w:cs="Times New Roman"/>
                  <w:color w:val="000000"/>
                  <w:kern w:val="0"/>
                  <w:sz w:val="18"/>
                  <w:szCs w:val="18"/>
                </w:rPr>
                <w:delText>79.2</w:delText>
              </w:r>
            </w:del>
          </w:p>
        </w:tc>
        <w:tc>
          <w:tcPr>
            <w:tcW w:w="541" w:type="dxa"/>
            <w:tcBorders>
              <w:top w:val="nil"/>
              <w:left w:val="nil"/>
              <w:bottom w:val="nil"/>
              <w:right w:val="nil"/>
            </w:tcBorders>
            <w:shd w:val="clear" w:color="auto" w:fill="FFFFFF"/>
            <w:vAlign w:val="center"/>
          </w:tcPr>
          <w:p w14:paraId="6F7096D4">
            <w:pPr>
              <w:widowControl/>
              <w:jc w:val="left"/>
              <w:textAlignment w:val="center"/>
              <w:rPr>
                <w:del w:id="1074" w:author="四季雨" w:date="2024-11-23T00:07:50Z"/>
                <w:rFonts w:ascii="Times New Roman" w:hAnsi="Times New Roman" w:cs="Times New Roman"/>
                <w:b w:val="0"/>
                <w:bCs w:val="0"/>
                <w:color w:val="000000"/>
                <w:kern w:val="0"/>
                <w:sz w:val="18"/>
                <w:szCs w:val="18"/>
              </w:rPr>
            </w:pPr>
            <w:del w:id="1075" w:author="四季雨" w:date="2024-11-23T00:07:50Z">
              <w:r>
                <w:rPr>
                  <w:rFonts w:hint="default" w:ascii="Times New Roman" w:hAnsi="Times New Roman" w:cs="Times New Roman"/>
                  <w:color w:val="000000"/>
                  <w:kern w:val="0"/>
                  <w:sz w:val="18"/>
                  <w:szCs w:val="18"/>
                </w:rPr>
                <w:delText>90.2</w:delText>
              </w:r>
            </w:del>
          </w:p>
        </w:tc>
        <w:tc>
          <w:tcPr>
            <w:tcW w:w="538" w:type="dxa"/>
            <w:tcBorders>
              <w:top w:val="nil"/>
              <w:left w:val="nil"/>
              <w:bottom w:val="nil"/>
              <w:right w:val="nil"/>
            </w:tcBorders>
            <w:shd w:val="clear" w:color="auto" w:fill="FFFFFF"/>
            <w:vAlign w:val="center"/>
          </w:tcPr>
          <w:p w14:paraId="70AACA35">
            <w:pPr>
              <w:widowControl/>
              <w:jc w:val="right"/>
              <w:textAlignment w:val="center"/>
              <w:rPr>
                <w:del w:id="1076" w:author="四季雨" w:date="2024-11-23T00:07:50Z"/>
                <w:rFonts w:ascii="Times New Roman" w:hAnsi="Times New Roman" w:eastAsia="宋体" w:cs="Times New Roman"/>
                <w:color w:val="000000"/>
                <w:kern w:val="0"/>
                <w:sz w:val="18"/>
                <w:szCs w:val="18"/>
                <w:lang w:val="en-US" w:eastAsia="zh-CN" w:bidi="ar-SA"/>
              </w:rPr>
            </w:pPr>
            <w:del w:id="1077" w:author="四季雨" w:date="2024-11-23T00:07:50Z">
              <w:r>
                <w:rPr>
                  <w:rFonts w:hint="default" w:ascii="Times New Roman" w:hAnsi="Times New Roman" w:cs="Times New Roman"/>
                  <w:color w:val="000000"/>
                  <w:kern w:val="0"/>
                  <w:sz w:val="18"/>
                  <w:szCs w:val="18"/>
                </w:rPr>
                <w:delText>67</w:delText>
              </w:r>
            </w:del>
          </w:p>
        </w:tc>
        <w:tc>
          <w:tcPr>
            <w:tcW w:w="541" w:type="dxa"/>
            <w:tcBorders>
              <w:top w:val="nil"/>
              <w:left w:val="nil"/>
              <w:bottom w:val="nil"/>
              <w:right w:val="nil"/>
            </w:tcBorders>
            <w:shd w:val="clear" w:color="auto" w:fill="FFFFFF"/>
            <w:vAlign w:val="center"/>
          </w:tcPr>
          <w:p w14:paraId="228A863D">
            <w:pPr>
              <w:widowControl/>
              <w:jc w:val="left"/>
              <w:textAlignment w:val="center"/>
              <w:rPr>
                <w:del w:id="1078" w:author="四季雨" w:date="2024-11-23T00:07:50Z"/>
                <w:rFonts w:ascii="Times New Roman" w:hAnsi="Times New Roman" w:cs="Times New Roman"/>
                <w:b w:val="0"/>
                <w:bCs w:val="0"/>
                <w:color w:val="000000"/>
                <w:kern w:val="0"/>
                <w:sz w:val="18"/>
                <w:szCs w:val="18"/>
              </w:rPr>
            </w:pPr>
            <w:del w:id="1079" w:author="四季雨" w:date="2024-11-23T00:07:50Z">
              <w:r>
                <w:rPr>
                  <w:rFonts w:hint="default" w:ascii="Times New Roman" w:hAnsi="Times New Roman" w:cs="Times New Roman"/>
                  <w:color w:val="000000"/>
                  <w:kern w:val="0"/>
                  <w:sz w:val="18"/>
                  <w:szCs w:val="18"/>
                </w:rPr>
                <w:delText>81.5</w:delText>
              </w:r>
            </w:del>
          </w:p>
        </w:tc>
        <w:tc>
          <w:tcPr>
            <w:tcW w:w="538" w:type="dxa"/>
            <w:tcBorders>
              <w:top w:val="nil"/>
              <w:left w:val="nil"/>
              <w:bottom w:val="nil"/>
              <w:right w:val="nil"/>
            </w:tcBorders>
            <w:shd w:val="clear" w:color="auto" w:fill="FFFFFF"/>
            <w:vAlign w:val="center"/>
          </w:tcPr>
          <w:p w14:paraId="0954EC55">
            <w:pPr>
              <w:widowControl/>
              <w:jc w:val="right"/>
              <w:textAlignment w:val="center"/>
              <w:rPr>
                <w:del w:id="1080" w:author="四季雨" w:date="2024-11-23T00:07:50Z"/>
                <w:rFonts w:ascii="Times New Roman" w:hAnsi="Times New Roman" w:cs="Times New Roman"/>
                <w:b/>
                <w:bCs w:val="0"/>
                <w:color w:val="000000"/>
                <w:kern w:val="0"/>
                <w:sz w:val="18"/>
                <w:szCs w:val="18"/>
              </w:rPr>
            </w:pPr>
            <w:del w:id="1081" w:author="四季雨" w:date="2024-11-23T00:07:50Z">
              <w:r>
                <w:rPr>
                  <w:rFonts w:hint="default" w:ascii="Times New Roman" w:hAnsi="Times New Roman" w:cs="Times New Roman"/>
                  <w:b/>
                  <w:bCs w:val="0"/>
                  <w:color w:val="000000"/>
                  <w:kern w:val="0"/>
                  <w:sz w:val="18"/>
                  <w:szCs w:val="18"/>
                </w:rPr>
                <w:delText>88.9</w:delText>
              </w:r>
            </w:del>
          </w:p>
        </w:tc>
        <w:tc>
          <w:tcPr>
            <w:tcW w:w="541" w:type="dxa"/>
            <w:tcBorders>
              <w:top w:val="nil"/>
              <w:left w:val="nil"/>
              <w:bottom w:val="nil"/>
              <w:right w:val="nil"/>
            </w:tcBorders>
            <w:shd w:val="clear" w:color="auto" w:fill="FFFFFF"/>
            <w:vAlign w:val="center"/>
          </w:tcPr>
          <w:p w14:paraId="39D8CAFB">
            <w:pPr>
              <w:widowControl/>
              <w:jc w:val="left"/>
              <w:textAlignment w:val="center"/>
              <w:rPr>
                <w:del w:id="1082" w:author="四季雨" w:date="2024-11-23T00:07:50Z"/>
                <w:rFonts w:ascii="Times New Roman" w:hAnsi="Times New Roman" w:eastAsia="宋体" w:cs="Times New Roman"/>
                <w:b/>
                <w:bCs w:val="0"/>
                <w:color w:val="000000"/>
                <w:kern w:val="0"/>
                <w:sz w:val="18"/>
                <w:szCs w:val="18"/>
                <w:lang w:val="en-US" w:eastAsia="zh-CN" w:bidi="ar-SA"/>
              </w:rPr>
            </w:pPr>
            <w:del w:id="1083" w:author="四季雨" w:date="2024-11-23T00:07:50Z">
              <w:r>
                <w:rPr>
                  <w:rFonts w:hint="default" w:ascii="Times New Roman" w:hAnsi="Times New Roman" w:cs="Times New Roman"/>
                  <w:b/>
                  <w:bCs w:val="0"/>
                  <w:color w:val="000000"/>
                  <w:kern w:val="0"/>
                  <w:sz w:val="18"/>
                  <w:szCs w:val="18"/>
                </w:rPr>
                <w:delText>96.2</w:delText>
              </w:r>
            </w:del>
          </w:p>
        </w:tc>
        <w:tc>
          <w:tcPr>
            <w:tcW w:w="538" w:type="dxa"/>
            <w:tcBorders>
              <w:top w:val="nil"/>
              <w:left w:val="nil"/>
              <w:bottom w:val="nil"/>
              <w:right w:val="nil"/>
            </w:tcBorders>
            <w:shd w:val="clear" w:color="auto" w:fill="FFFFFF"/>
            <w:vAlign w:val="center"/>
          </w:tcPr>
          <w:p w14:paraId="38410EE9">
            <w:pPr>
              <w:widowControl/>
              <w:jc w:val="right"/>
              <w:textAlignment w:val="center"/>
              <w:rPr>
                <w:del w:id="1084" w:author="四季雨" w:date="2024-11-23T00:07:50Z"/>
                <w:rFonts w:hint="default" w:ascii="Times New Roman" w:hAnsi="Times New Roman" w:eastAsia="宋体" w:cs="Times New Roman"/>
                <w:color w:val="000000"/>
                <w:kern w:val="0"/>
                <w:sz w:val="18"/>
                <w:szCs w:val="18"/>
                <w:lang w:val="en-US" w:eastAsia="zh-CN" w:bidi="ar-SA"/>
              </w:rPr>
            </w:pPr>
            <w:del w:id="1085" w:author="四季雨" w:date="2024-11-23T00:07:50Z">
              <w:r>
                <w:rPr>
                  <w:rFonts w:hint="default" w:ascii="Times New Roman" w:hAnsi="Times New Roman" w:cs="Times New Roman"/>
                  <w:color w:val="000000"/>
                  <w:kern w:val="0"/>
                  <w:sz w:val="18"/>
                  <w:szCs w:val="18"/>
                </w:rPr>
                <w:delText>54.7</w:delText>
              </w:r>
            </w:del>
          </w:p>
        </w:tc>
        <w:tc>
          <w:tcPr>
            <w:tcW w:w="541" w:type="dxa"/>
            <w:tcBorders>
              <w:top w:val="nil"/>
              <w:left w:val="nil"/>
              <w:bottom w:val="nil"/>
              <w:right w:val="nil"/>
            </w:tcBorders>
            <w:shd w:val="clear" w:color="auto" w:fill="FFFFFF"/>
            <w:vAlign w:val="center"/>
          </w:tcPr>
          <w:p w14:paraId="6E555CF3">
            <w:pPr>
              <w:widowControl/>
              <w:jc w:val="left"/>
              <w:textAlignment w:val="center"/>
              <w:rPr>
                <w:del w:id="1086" w:author="四季雨" w:date="2024-11-23T00:07:50Z"/>
                <w:rFonts w:hint="default" w:ascii="Times New Roman" w:hAnsi="Times New Roman" w:eastAsia="宋体" w:cs="Times New Roman"/>
                <w:color w:val="000000"/>
                <w:kern w:val="0"/>
                <w:sz w:val="18"/>
                <w:szCs w:val="18"/>
                <w:lang w:val="en-US" w:eastAsia="zh-CN" w:bidi="ar-SA"/>
              </w:rPr>
            </w:pPr>
            <w:del w:id="1087" w:author="四季雨" w:date="2024-11-23T00:07:50Z">
              <w:r>
                <w:rPr>
                  <w:rFonts w:hint="default" w:ascii="Times New Roman" w:hAnsi="Times New Roman" w:cs="Times New Roman"/>
                  <w:color w:val="000000"/>
                  <w:kern w:val="0"/>
                  <w:sz w:val="18"/>
                  <w:szCs w:val="18"/>
                </w:rPr>
                <w:delText>63.5</w:delText>
              </w:r>
            </w:del>
          </w:p>
        </w:tc>
        <w:tc>
          <w:tcPr>
            <w:tcW w:w="538" w:type="dxa"/>
            <w:tcBorders>
              <w:top w:val="nil"/>
              <w:left w:val="nil"/>
              <w:bottom w:val="nil"/>
              <w:right w:val="nil"/>
            </w:tcBorders>
            <w:shd w:val="clear" w:color="auto" w:fill="FFFFFF"/>
            <w:vAlign w:val="center"/>
          </w:tcPr>
          <w:p w14:paraId="6C050C83">
            <w:pPr>
              <w:widowControl/>
              <w:jc w:val="right"/>
              <w:textAlignment w:val="center"/>
              <w:rPr>
                <w:del w:id="1088" w:author="四季雨" w:date="2024-11-23T00:07:50Z"/>
                <w:rFonts w:hint="default" w:ascii="Times New Roman" w:hAnsi="Times New Roman" w:eastAsia="宋体" w:cs="Times New Roman"/>
                <w:b/>
                <w:bCs w:val="0"/>
                <w:color w:val="000000"/>
                <w:kern w:val="0"/>
                <w:sz w:val="18"/>
                <w:szCs w:val="18"/>
                <w:lang w:val="en-US" w:eastAsia="zh-CN" w:bidi="ar-SA"/>
              </w:rPr>
            </w:pPr>
            <w:del w:id="1089" w:author="四季雨" w:date="2024-11-23T00:07:50Z">
              <w:r>
                <w:rPr>
                  <w:rFonts w:hint="default" w:ascii="Times New Roman" w:hAnsi="Times New Roman" w:cs="Times New Roman"/>
                  <w:b/>
                  <w:bCs w:val="0"/>
                  <w:color w:val="000000"/>
                  <w:kern w:val="0"/>
                  <w:sz w:val="18"/>
                  <w:szCs w:val="18"/>
                </w:rPr>
                <w:delText>100</w:delText>
              </w:r>
            </w:del>
          </w:p>
        </w:tc>
        <w:tc>
          <w:tcPr>
            <w:tcW w:w="541" w:type="dxa"/>
            <w:tcBorders>
              <w:top w:val="nil"/>
              <w:left w:val="nil"/>
              <w:bottom w:val="nil"/>
              <w:right w:val="nil"/>
            </w:tcBorders>
            <w:shd w:val="clear" w:color="auto" w:fill="FFFFFF"/>
            <w:vAlign w:val="center"/>
          </w:tcPr>
          <w:p w14:paraId="66B3F39B">
            <w:pPr>
              <w:widowControl/>
              <w:textAlignment w:val="center"/>
              <w:rPr>
                <w:del w:id="1090" w:author="四季雨" w:date="2024-11-23T00:07:50Z"/>
                <w:rFonts w:hint="default" w:ascii="Times New Roman" w:hAnsi="Times New Roman" w:eastAsia="宋体" w:cs="Times New Roman"/>
                <w:b/>
                <w:bCs w:val="0"/>
                <w:color w:val="000000"/>
                <w:kern w:val="0"/>
                <w:sz w:val="18"/>
                <w:szCs w:val="18"/>
                <w:lang w:val="en-US" w:eastAsia="zh-CN" w:bidi="ar-SA"/>
              </w:rPr>
            </w:pPr>
            <w:del w:id="1091" w:author="四季雨" w:date="2024-11-23T00:07:50Z">
              <w:r>
                <w:rPr>
                  <w:rFonts w:hint="default" w:ascii="Times New Roman" w:hAnsi="Times New Roman" w:cs="Times New Roman"/>
                  <w:b/>
                  <w:bCs w:val="0"/>
                  <w:color w:val="000000"/>
                  <w:kern w:val="0"/>
                  <w:sz w:val="18"/>
                  <w:szCs w:val="18"/>
                </w:rPr>
                <w:delText>100</w:delText>
              </w:r>
            </w:del>
          </w:p>
        </w:tc>
        <w:tc>
          <w:tcPr>
            <w:tcW w:w="538" w:type="dxa"/>
            <w:tcBorders>
              <w:top w:val="nil"/>
              <w:left w:val="nil"/>
              <w:bottom w:val="nil"/>
              <w:right w:val="nil"/>
            </w:tcBorders>
            <w:shd w:val="clear" w:color="auto" w:fill="FFFFFF"/>
            <w:vAlign w:val="center"/>
          </w:tcPr>
          <w:p w14:paraId="7BABECAA">
            <w:pPr>
              <w:widowControl/>
              <w:jc w:val="right"/>
              <w:textAlignment w:val="center"/>
              <w:rPr>
                <w:del w:id="1092" w:author="四季雨" w:date="2024-11-23T00:07:50Z"/>
                <w:rFonts w:hint="default" w:ascii="Times New Roman" w:hAnsi="Times New Roman" w:eastAsia="宋体" w:cs="Times New Roman"/>
                <w:b/>
                <w:bCs w:val="0"/>
                <w:color w:val="000000"/>
                <w:kern w:val="0"/>
                <w:sz w:val="18"/>
                <w:szCs w:val="18"/>
                <w:lang w:val="en-US" w:eastAsia="zh-CN" w:bidi="ar-SA"/>
              </w:rPr>
            </w:pPr>
            <w:del w:id="1093" w:author="四季雨" w:date="2024-11-23T00:07:50Z">
              <w:r>
                <w:rPr>
                  <w:rFonts w:hint="default" w:ascii="Times New Roman" w:hAnsi="Times New Roman" w:cs="Times New Roman"/>
                  <w:b/>
                  <w:bCs w:val="0"/>
                  <w:color w:val="000000"/>
                  <w:kern w:val="0"/>
                  <w:sz w:val="18"/>
                  <w:szCs w:val="18"/>
                </w:rPr>
                <w:delText>97.4</w:delText>
              </w:r>
            </w:del>
          </w:p>
        </w:tc>
        <w:tc>
          <w:tcPr>
            <w:tcW w:w="541" w:type="dxa"/>
            <w:tcBorders>
              <w:top w:val="nil"/>
              <w:left w:val="nil"/>
              <w:bottom w:val="nil"/>
              <w:right w:val="nil"/>
            </w:tcBorders>
            <w:shd w:val="clear" w:color="auto" w:fill="FFFFFF"/>
            <w:vAlign w:val="center"/>
          </w:tcPr>
          <w:p w14:paraId="15283744">
            <w:pPr>
              <w:widowControl/>
              <w:textAlignment w:val="center"/>
              <w:rPr>
                <w:del w:id="1094" w:author="四季雨" w:date="2024-11-23T00:07:50Z"/>
                <w:rFonts w:hint="default" w:ascii="Times New Roman" w:hAnsi="Times New Roman" w:eastAsia="宋体" w:cs="Times New Roman"/>
                <w:b/>
                <w:bCs w:val="0"/>
                <w:color w:val="000000"/>
                <w:kern w:val="0"/>
                <w:sz w:val="18"/>
                <w:szCs w:val="18"/>
                <w:lang w:val="en-US" w:eastAsia="zh-CN" w:bidi="ar-SA"/>
              </w:rPr>
            </w:pPr>
            <w:del w:id="1095" w:author="四季雨" w:date="2024-11-23T00:07:50Z">
              <w:r>
                <w:rPr>
                  <w:rFonts w:hint="default" w:ascii="Times New Roman" w:hAnsi="Times New Roman" w:cs="Times New Roman"/>
                  <w:b/>
                  <w:bCs w:val="0"/>
                  <w:color w:val="000000"/>
                  <w:kern w:val="0"/>
                  <w:sz w:val="18"/>
                  <w:szCs w:val="18"/>
                </w:rPr>
                <w:delText>99.8</w:delText>
              </w:r>
            </w:del>
          </w:p>
        </w:tc>
        <w:tc>
          <w:tcPr>
            <w:tcW w:w="538" w:type="dxa"/>
            <w:tcBorders>
              <w:top w:val="nil"/>
              <w:left w:val="nil"/>
              <w:bottom w:val="nil"/>
              <w:right w:val="nil"/>
            </w:tcBorders>
            <w:shd w:val="clear" w:color="auto" w:fill="FFFFFF"/>
            <w:vAlign w:val="center"/>
          </w:tcPr>
          <w:p w14:paraId="2F5FADAC">
            <w:pPr>
              <w:widowControl/>
              <w:jc w:val="right"/>
              <w:textAlignment w:val="center"/>
              <w:rPr>
                <w:del w:id="1096" w:author="四季雨" w:date="2024-11-23T00:07:50Z"/>
                <w:rFonts w:hint="default" w:ascii="Times New Roman" w:hAnsi="Times New Roman" w:eastAsia="宋体" w:cs="Times New Roman"/>
                <w:color w:val="000000"/>
                <w:kern w:val="0"/>
                <w:sz w:val="18"/>
                <w:szCs w:val="18"/>
                <w:lang w:val="en-US" w:eastAsia="zh-CN" w:bidi="ar-SA"/>
              </w:rPr>
            </w:pPr>
            <w:del w:id="1097" w:author="四季雨" w:date="2024-11-23T00:07:50Z">
              <w:r>
                <w:rPr>
                  <w:rFonts w:hint="default" w:ascii="Times New Roman" w:hAnsi="Times New Roman" w:cs="Times New Roman"/>
                  <w:color w:val="000000"/>
                  <w:kern w:val="0"/>
                  <w:sz w:val="18"/>
                  <w:szCs w:val="18"/>
                </w:rPr>
                <w:delText>94.4</w:delText>
              </w:r>
            </w:del>
          </w:p>
        </w:tc>
        <w:tc>
          <w:tcPr>
            <w:tcW w:w="547" w:type="dxa"/>
            <w:tcBorders>
              <w:top w:val="nil"/>
              <w:left w:val="nil"/>
              <w:bottom w:val="nil"/>
              <w:right w:val="nil"/>
            </w:tcBorders>
            <w:shd w:val="clear" w:color="auto" w:fill="FFFFFF"/>
            <w:vAlign w:val="center"/>
          </w:tcPr>
          <w:p w14:paraId="61419B06">
            <w:pPr>
              <w:widowControl/>
              <w:textAlignment w:val="center"/>
              <w:rPr>
                <w:del w:id="1098" w:author="四季雨" w:date="2024-11-23T00:07:50Z"/>
                <w:rFonts w:hint="default" w:ascii="Times New Roman" w:hAnsi="Times New Roman" w:eastAsia="宋体" w:cs="Times New Roman"/>
                <w:color w:val="000000"/>
                <w:kern w:val="0"/>
                <w:sz w:val="18"/>
                <w:szCs w:val="18"/>
                <w:lang w:val="en-US" w:eastAsia="zh-CN" w:bidi="ar-SA"/>
              </w:rPr>
            </w:pPr>
            <w:del w:id="1099" w:author="四季雨" w:date="2024-11-23T00:07:50Z">
              <w:r>
                <w:rPr>
                  <w:rFonts w:hint="default" w:ascii="Times New Roman" w:hAnsi="Times New Roman" w:cs="Times New Roman"/>
                  <w:color w:val="000000"/>
                  <w:kern w:val="0"/>
                  <w:sz w:val="18"/>
                  <w:szCs w:val="18"/>
                </w:rPr>
                <w:delText>99.4</w:delText>
              </w:r>
            </w:del>
          </w:p>
        </w:tc>
      </w:tr>
      <w:tr w14:paraId="70B080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del w:id="1100" w:author="四季雨" w:date="2024-11-23T00:07:50Z"/>
        </w:trPr>
        <w:tc>
          <w:tcPr>
            <w:tcW w:w="1120" w:type="dxa"/>
            <w:tcBorders>
              <w:top w:val="nil"/>
              <w:left w:val="nil"/>
              <w:bottom w:val="single" w:color="000000" w:sz="12" w:space="0"/>
              <w:right w:val="nil"/>
            </w:tcBorders>
            <w:shd w:val="clear" w:color="auto" w:fill="FFFFFF"/>
            <w:vAlign w:val="center"/>
          </w:tcPr>
          <w:p w14:paraId="6E4FEC13">
            <w:pPr>
              <w:widowControl/>
              <w:textAlignment w:val="center"/>
              <w:rPr>
                <w:del w:id="1101" w:author="四季雨" w:date="2024-11-23T00:07:50Z"/>
                <w:rFonts w:ascii="Times New Roman" w:hAnsi="Times New Roman" w:cs="Times New Roman"/>
                <w:color w:val="000000"/>
                <w:kern w:val="0"/>
                <w:sz w:val="18"/>
                <w:szCs w:val="18"/>
              </w:rPr>
            </w:pPr>
            <w:del w:id="1102" w:author="四季雨" w:date="2024-11-23T00:07:50Z">
              <w:r>
                <w:rPr>
                  <w:rFonts w:hint="default" w:ascii="Times New Roman" w:hAnsi="Times New Roman" w:cs="Times New Roman"/>
                  <w:color w:val="000000"/>
                  <w:kern w:val="0"/>
                  <w:sz w:val="18"/>
                  <w:szCs w:val="18"/>
                </w:rPr>
                <w:delText>MaxPix</w:delText>
              </w:r>
            </w:del>
          </w:p>
        </w:tc>
        <w:tc>
          <w:tcPr>
            <w:tcW w:w="538" w:type="dxa"/>
            <w:tcBorders>
              <w:top w:val="nil"/>
              <w:left w:val="nil"/>
              <w:bottom w:val="single" w:color="000000" w:sz="12" w:space="0"/>
              <w:right w:val="nil"/>
            </w:tcBorders>
            <w:shd w:val="clear" w:color="auto" w:fill="FFFFFF"/>
            <w:vAlign w:val="center"/>
          </w:tcPr>
          <w:p w14:paraId="04DCAEDA">
            <w:pPr>
              <w:widowControl/>
              <w:jc w:val="right"/>
              <w:textAlignment w:val="center"/>
              <w:rPr>
                <w:del w:id="1103" w:author="四季雨" w:date="2024-11-23T00:07:50Z"/>
                <w:rFonts w:ascii="Times New Roman" w:hAnsi="Times New Roman" w:cs="Times New Roman"/>
                <w:b w:val="0"/>
                <w:bCs/>
                <w:color w:val="000000"/>
                <w:kern w:val="0"/>
                <w:sz w:val="18"/>
                <w:szCs w:val="18"/>
              </w:rPr>
            </w:pPr>
            <w:del w:id="1104" w:author="四季雨" w:date="2024-11-23T00:07:50Z">
              <w:r>
                <w:rPr>
                  <w:rFonts w:hint="default" w:ascii="Times New Roman" w:hAnsi="Times New Roman" w:cs="Times New Roman"/>
                  <w:b/>
                  <w:bCs w:val="0"/>
                  <w:color w:val="000000"/>
                  <w:kern w:val="0"/>
                  <w:sz w:val="18"/>
                  <w:szCs w:val="18"/>
                </w:rPr>
                <w:delText>98.1</w:delText>
              </w:r>
            </w:del>
          </w:p>
        </w:tc>
        <w:tc>
          <w:tcPr>
            <w:tcW w:w="541" w:type="dxa"/>
            <w:tcBorders>
              <w:top w:val="nil"/>
              <w:left w:val="nil"/>
              <w:bottom w:val="single" w:color="000000" w:sz="12" w:space="0"/>
              <w:right w:val="nil"/>
            </w:tcBorders>
            <w:shd w:val="clear" w:color="auto" w:fill="FFFFFF"/>
            <w:vAlign w:val="center"/>
          </w:tcPr>
          <w:p w14:paraId="10A2B248">
            <w:pPr>
              <w:widowControl/>
              <w:textAlignment w:val="center"/>
              <w:rPr>
                <w:del w:id="1105" w:author="四季雨" w:date="2024-11-23T00:07:50Z"/>
                <w:rFonts w:ascii="Times New Roman" w:hAnsi="Times New Roman" w:cs="Times New Roman"/>
                <w:b/>
                <w:bCs w:val="0"/>
                <w:color w:val="000000"/>
                <w:kern w:val="0"/>
                <w:sz w:val="18"/>
                <w:szCs w:val="18"/>
              </w:rPr>
            </w:pPr>
            <w:del w:id="1106" w:author="四季雨" w:date="2024-11-23T00:07:50Z">
              <w:r>
                <w:rPr>
                  <w:rFonts w:hint="default" w:ascii="Times New Roman" w:hAnsi="Times New Roman" w:cs="Times New Roman"/>
                  <w:b/>
                  <w:bCs w:val="0"/>
                  <w:color w:val="000000"/>
                  <w:kern w:val="0"/>
                  <w:sz w:val="18"/>
                  <w:szCs w:val="18"/>
                </w:rPr>
                <w:delText>99.9</w:delText>
              </w:r>
            </w:del>
          </w:p>
        </w:tc>
        <w:tc>
          <w:tcPr>
            <w:tcW w:w="538" w:type="dxa"/>
            <w:tcBorders>
              <w:top w:val="nil"/>
              <w:left w:val="nil"/>
              <w:bottom w:val="single" w:color="000000" w:sz="12" w:space="0"/>
              <w:right w:val="nil"/>
            </w:tcBorders>
            <w:shd w:val="clear" w:color="auto" w:fill="FFFFFF"/>
            <w:vAlign w:val="center"/>
          </w:tcPr>
          <w:p w14:paraId="63C67C9F">
            <w:pPr>
              <w:widowControl/>
              <w:jc w:val="right"/>
              <w:textAlignment w:val="center"/>
              <w:rPr>
                <w:del w:id="1107" w:author="四季雨" w:date="2024-11-23T00:07:50Z"/>
                <w:rFonts w:ascii="Times New Roman" w:hAnsi="Times New Roman" w:cs="Times New Roman"/>
                <w:b/>
                <w:bCs w:val="0"/>
                <w:color w:val="000000"/>
                <w:kern w:val="0"/>
                <w:sz w:val="18"/>
                <w:szCs w:val="18"/>
              </w:rPr>
            </w:pPr>
            <w:del w:id="1108" w:author="四季雨" w:date="2024-11-23T00:07:50Z">
              <w:r>
                <w:rPr>
                  <w:rFonts w:hint="default" w:ascii="Times New Roman" w:hAnsi="Times New Roman" w:cs="Times New Roman"/>
                  <w:b/>
                  <w:bCs w:val="0"/>
                  <w:color w:val="000000"/>
                  <w:kern w:val="0"/>
                  <w:sz w:val="18"/>
                  <w:szCs w:val="18"/>
                </w:rPr>
                <w:delText>82</w:delText>
              </w:r>
            </w:del>
          </w:p>
        </w:tc>
        <w:tc>
          <w:tcPr>
            <w:tcW w:w="541" w:type="dxa"/>
            <w:tcBorders>
              <w:top w:val="nil"/>
              <w:left w:val="nil"/>
              <w:bottom w:val="single" w:color="000000" w:sz="12" w:space="0"/>
              <w:right w:val="nil"/>
            </w:tcBorders>
            <w:shd w:val="clear" w:color="auto" w:fill="FFFFFF"/>
            <w:vAlign w:val="center"/>
          </w:tcPr>
          <w:p w14:paraId="6130A035">
            <w:pPr>
              <w:widowControl/>
              <w:jc w:val="left"/>
              <w:textAlignment w:val="center"/>
              <w:rPr>
                <w:del w:id="1109" w:author="四季雨" w:date="2024-11-23T00:07:50Z"/>
                <w:rFonts w:ascii="Times New Roman" w:hAnsi="Times New Roman" w:eastAsia="宋体" w:cs="Times New Roman"/>
                <w:b/>
                <w:bCs w:val="0"/>
                <w:color w:val="000000"/>
                <w:kern w:val="0"/>
                <w:sz w:val="18"/>
                <w:szCs w:val="18"/>
                <w:lang w:val="en-US" w:eastAsia="zh-CN" w:bidi="ar-SA"/>
              </w:rPr>
            </w:pPr>
            <w:del w:id="1110" w:author="四季雨" w:date="2024-11-23T00:07:50Z">
              <w:r>
                <w:rPr>
                  <w:rFonts w:hint="default" w:ascii="Times New Roman" w:hAnsi="Times New Roman" w:cs="Times New Roman"/>
                  <w:b/>
                  <w:bCs w:val="0"/>
                  <w:color w:val="000000"/>
                  <w:kern w:val="0"/>
                  <w:sz w:val="18"/>
                  <w:szCs w:val="18"/>
                </w:rPr>
                <w:delText>93.2</w:delText>
              </w:r>
            </w:del>
          </w:p>
        </w:tc>
        <w:tc>
          <w:tcPr>
            <w:tcW w:w="538" w:type="dxa"/>
            <w:tcBorders>
              <w:top w:val="nil"/>
              <w:left w:val="nil"/>
              <w:bottom w:val="single" w:color="000000" w:sz="12" w:space="0"/>
              <w:right w:val="nil"/>
            </w:tcBorders>
            <w:shd w:val="clear" w:color="auto" w:fill="FFFFFF"/>
            <w:vAlign w:val="center"/>
          </w:tcPr>
          <w:p w14:paraId="5951E117">
            <w:pPr>
              <w:widowControl/>
              <w:jc w:val="right"/>
              <w:textAlignment w:val="center"/>
              <w:rPr>
                <w:del w:id="1111" w:author="四季雨" w:date="2024-11-23T00:07:50Z"/>
                <w:rFonts w:ascii="Times New Roman" w:hAnsi="Times New Roman" w:cs="Times New Roman"/>
                <w:b/>
                <w:bCs w:val="0"/>
                <w:color w:val="000000"/>
                <w:kern w:val="0"/>
                <w:sz w:val="18"/>
                <w:szCs w:val="18"/>
              </w:rPr>
            </w:pPr>
            <w:del w:id="1112" w:author="四季雨" w:date="2024-11-23T00:07:50Z">
              <w:r>
                <w:rPr>
                  <w:rFonts w:hint="default" w:ascii="Times New Roman" w:hAnsi="Times New Roman" w:cs="Times New Roman"/>
                  <w:b/>
                  <w:bCs w:val="0"/>
                  <w:color w:val="000000"/>
                  <w:kern w:val="0"/>
                  <w:sz w:val="18"/>
                  <w:szCs w:val="18"/>
                </w:rPr>
                <w:delText>83.5</w:delText>
              </w:r>
            </w:del>
          </w:p>
        </w:tc>
        <w:tc>
          <w:tcPr>
            <w:tcW w:w="541" w:type="dxa"/>
            <w:tcBorders>
              <w:top w:val="nil"/>
              <w:left w:val="nil"/>
              <w:bottom w:val="single" w:color="000000" w:sz="12" w:space="0"/>
              <w:right w:val="nil"/>
            </w:tcBorders>
            <w:shd w:val="clear" w:color="auto" w:fill="FFFFFF"/>
            <w:vAlign w:val="center"/>
          </w:tcPr>
          <w:p w14:paraId="6382F11F">
            <w:pPr>
              <w:widowControl/>
              <w:jc w:val="left"/>
              <w:textAlignment w:val="center"/>
              <w:rPr>
                <w:del w:id="1113" w:author="四季雨" w:date="2024-11-23T00:07:50Z"/>
                <w:rFonts w:ascii="Times New Roman" w:hAnsi="Times New Roman" w:cs="Times New Roman"/>
                <w:b/>
                <w:bCs w:val="0"/>
                <w:color w:val="000000"/>
                <w:kern w:val="0"/>
                <w:sz w:val="18"/>
                <w:szCs w:val="18"/>
              </w:rPr>
            </w:pPr>
            <w:del w:id="1114" w:author="四季雨" w:date="2024-11-23T00:07:50Z">
              <w:r>
                <w:rPr>
                  <w:rFonts w:hint="default" w:ascii="Times New Roman" w:hAnsi="Times New Roman" w:cs="Times New Roman"/>
                  <w:b/>
                  <w:bCs w:val="0"/>
                  <w:color w:val="000000"/>
                  <w:kern w:val="0"/>
                  <w:sz w:val="18"/>
                  <w:szCs w:val="18"/>
                </w:rPr>
                <w:delText>93.4</w:delText>
              </w:r>
            </w:del>
          </w:p>
        </w:tc>
        <w:tc>
          <w:tcPr>
            <w:tcW w:w="538" w:type="dxa"/>
            <w:tcBorders>
              <w:top w:val="nil"/>
              <w:left w:val="nil"/>
              <w:bottom w:val="single" w:color="000000" w:sz="12" w:space="0"/>
              <w:right w:val="nil"/>
            </w:tcBorders>
            <w:shd w:val="clear" w:color="auto" w:fill="FFFFFF"/>
            <w:vAlign w:val="center"/>
          </w:tcPr>
          <w:p w14:paraId="39E55D13">
            <w:pPr>
              <w:widowControl/>
              <w:jc w:val="right"/>
              <w:textAlignment w:val="center"/>
              <w:rPr>
                <w:del w:id="1115" w:author="四季雨" w:date="2024-11-23T00:07:50Z"/>
                <w:rFonts w:ascii="Times New Roman" w:hAnsi="Times New Roman" w:eastAsia="宋体" w:cs="Times New Roman"/>
                <w:color w:val="000000"/>
                <w:kern w:val="0"/>
                <w:sz w:val="18"/>
                <w:szCs w:val="18"/>
                <w:lang w:val="en-US" w:eastAsia="zh-CN" w:bidi="ar-SA"/>
              </w:rPr>
            </w:pPr>
            <w:del w:id="1116" w:author="四季雨" w:date="2024-11-23T00:07:50Z">
              <w:r>
                <w:rPr>
                  <w:rFonts w:hint="default" w:ascii="Times New Roman" w:hAnsi="Times New Roman" w:cs="Times New Roman"/>
                  <w:color w:val="000000"/>
                  <w:kern w:val="0"/>
                  <w:sz w:val="18"/>
                  <w:szCs w:val="18"/>
                </w:rPr>
                <w:delText>69</w:delText>
              </w:r>
            </w:del>
          </w:p>
        </w:tc>
        <w:tc>
          <w:tcPr>
            <w:tcW w:w="541" w:type="dxa"/>
            <w:tcBorders>
              <w:top w:val="nil"/>
              <w:left w:val="nil"/>
              <w:bottom w:val="single" w:color="000000" w:sz="12" w:space="0"/>
              <w:right w:val="nil"/>
            </w:tcBorders>
            <w:shd w:val="clear" w:color="auto" w:fill="FFFFFF"/>
            <w:vAlign w:val="center"/>
          </w:tcPr>
          <w:p w14:paraId="30F2D571">
            <w:pPr>
              <w:widowControl/>
              <w:jc w:val="left"/>
              <w:textAlignment w:val="center"/>
              <w:rPr>
                <w:del w:id="1117" w:author="四季雨" w:date="2024-11-23T00:07:50Z"/>
                <w:rFonts w:ascii="Times New Roman" w:hAnsi="Times New Roman" w:eastAsia="宋体" w:cs="Times New Roman"/>
                <w:color w:val="000000"/>
                <w:kern w:val="0"/>
                <w:sz w:val="18"/>
                <w:szCs w:val="18"/>
                <w:lang w:val="en-US" w:eastAsia="zh-CN" w:bidi="ar-SA"/>
              </w:rPr>
            </w:pPr>
            <w:del w:id="1118" w:author="四季雨" w:date="2024-11-23T00:07:50Z">
              <w:r>
                <w:rPr>
                  <w:rFonts w:hint="default" w:ascii="Times New Roman" w:hAnsi="Times New Roman" w:cs="Times New Roman"/>
                  <w:color w:val="000000"/>
                  <w:kern w:val="0"/>
                  <w:sz w:val="18"/>
                  <w:szCs w:val="18"/>
                </w:rPr>
                <w:delText>95.4</w:delText>
              </w:r>
            </w:del>
          </w:p>
        </w:tc>
        <w:tc>
          <w:tcPr>
            <w:tcW w:w="538" w:type="dxa"/>
            <w:tcBorders>
              <w:top w:val="nil"/>
              <w:left w:val="nil"/>
              <w:bottom w:val="single" w:color="000000" w:sz="12" w:space="0"/>
              <w:right w:val="nil"/>
            </w:tcBorders>
            <w:shd w:val="clear" w:color="auto" w:fill="FFFFFF"/>
            <w:vAlign w:val="center"/>
          </w:tcPr>
          <w:p w14:paraId="7BD6B220">
            <w:pPr>
              <w:widowControl/>
              <w:jc w:val="right"/>
              <w:textAlignment w:val="center"/>
              <w:rPr>
                <w:del w:id="1119" w:author="四季雨" w:date="2024-11-23T00:07:50Z"/>
                <w:rFonts w:hint="default" w:ascii="Times New Roman" w:hAnsi="Times New Roman" w:eastAsia="宋体" w:cs="Times New Roman"/>
                <w:b/>
                <w:bCs w:val="0"/>
                <w:color w:val="000000"/>
                <w:kern w:val="0"/>
                <w:sz w:val="18"/>
                <w:szCs w:val="18"/>
                <w:lang w:val="en-US" w:eastAsia="zh-CN" w:bidi="ar-SA"/>
              </w:rPr>
            </w:pPr>
            <w:del w:id="1120" w:author="四季雨" w:date="2024-11-23T00:07:50Z">
              <w:r>
                <w:rPr>
                  <w:rFonts w:hint="default" w:ascii="Times New Roman" w:hAnsi="Times New Roman" w:cs="Times New Roman"/>
                  <w:b/>
                  <w:bCs w:val="0"/>
                  <w:color w:val="000000"/>
                  <w:kern w:val="0"/>
                  <w:sz w:val="18"/>
                  <w:szCs w:val="18"/>
                </w:rPr>
                <w:delText>63</w:delText>
              </w:r>
            </w:del>
          </w:p>
        </w:tc>
        <w:tc>
          <w:tcPr>
            <w:tcW w:w="541" w:type="dxa"/>
            <w:tcBorders>
              <w:top w:val="nil"/>
              <w:left w:val="nil"/>
              <w:bottom w:val="single" w:color="000000" w:sz="12" w:space="0"/>
              <w:right w:val="nil"/>
            </w:tcBorders>
            <w:shd w:val="clear" w:color="auto" w:fill="FFFFFF"/>
            <w:vAlign w:val="center"/>
          </w:tcPr>
          <w:p w14:paraId="09410D3E">
            <w:pPr>
              <w:widowControl/>
              <w:jc w:val="left"/>
              <w:textAlignment w:val="center"/>
              <w:rPr>
                <w:del w:id="1121" w:author="四季雨" w:date="2024-11-23T00:07:50Z"/>
                <w:rFonts w:hint="default" w:ascii="Times New Roman" w:hAnsi="Times New Roman" w:eastAsia="宋体" w:cs="Times New Roman"/>
                <w:b/>
                <w:bCs w:val="0"/>
                <w:color w:val="000000"/>
                <w:kern w:val="0"/>
                <w:sz w:val="18"/>
                <w:szCs w:val="18"/>
                <w:lang w:val="en-US" w:eastAsia="zh-CN" w:bidi="ar-SA"/>
              </w:rPr>
            </w:pPr>
            <w:del w:id="1122" w:author="四季雨" w:date="2024-11-23T00:07:50Z">
              <w:r>
                <w:rPr>
                  <w:rFonts w:hint="default" w:ascii="Times New Roman" w:hAnsi="Times New Roman" w:cs="Times New Roman"/>
                  <w:b/>
                  <w:bCs w:val="0"/>
                  <w:color w:val="000000"/>
                  <w:kern w:val="0"/>
                  <w:sz w:val="18"/>
                  <w:szCs w:val="18"/>
                </w:rPr>
                <w:delText>75.5</w:delText>
              </w:r>
            </w:del>
          </w:p>
        </w:tc>
        <w:tc>
          <w:tcPr>
            <w:tcW w:w="538" w:type="dxa"/>
            <w:tcBorders>
              <w:top w:val="nil"/>
              <w:left w:val="nil"/>
              <w:bottom w:val="single" w:color="000000" w:sz="12" w:space="0"/>
              <w:right w:val="nil"/>
            </w:tcBorders>
            <w:shd w:val="clear" w:color="auto" w:fill="FFFFFF"/>
            <w:vAlign w:val="center"/>
          </w:tcPr>
          <w:p w14:paraId="1A489A29">
            <w:pPr>
              <w:widowControl/>
              <w:jc w:val="right"/>
              <w:textAlignment w:val="center"/>
              <w:rPr>
                <w:del w:id="1123" w:author="四季雨" w:date="2024-11-23T00:07:50Z"/>
                <w:rFonts w:hint="default" w:ascii="Times New Roman" w:hAnsi="Times New Roman" w:eastAsia="宋体" w:cs="Times New Roman"/>
                <w:b/>
                <w:bCs w:val="0"/>
                <w:color w:val="000000"/>
                <w:kern w:val="0"/>
                <w:sz w:val="18"/>
                <w:szCs w:val="18"/>
                <w:lang w:val="en-US" w:eastAsia="zh-CN" w:bidi="ar-SA"/>
              </w:rPr>
            </w:pPr>
            <w:del w:id="1124" w:author="四季雨" w:date="2024-11-23T00:07:50Z">
              <w:r>
                <w:rPr>
                  <w:rFonts w:hint="default" w:ascii="Times New Roman" w:hAnsi="Times New Roman" w:cs="Times New Roman"/>
                  <w:b/>
                  <w:bCs w:val="0"/>
                  <w:color w:val="000000"/>
                  <w:kern w:val="0"/>
                  <w:sz w:val="18"/>
                  <w:szCs w:val="18"/>
                </w:rPr>
                <w:delText>100</w:delText>
              </w:r>
            </w:del>
          </w:p>
        </w:tc>
        <w:tc>
          <w:tcPr>
            <w:tcW w:w="541" w:type="dxa"/>
            <w:tcBorders>
              <w:top w:val="nil"/>
              <w:left w:val="nil"/>
              <w:bottom w:val="single" w:color="000000" w:sz="12" w:space="0"/>
              <w:right w:val="nil"/>
            </w:tcBorders>
            <w:shd w:val="clear" w:color="auto" w:fill="FFFFFF"/>
            <w:vAlign w:val="center"/>
          </w:tcPr>
          <w:p w14:paraId="0B12A7D5">
            <w:pPr>
              <w:widowControl/>
              <w:textAlignment w:val="center"/>
              <w:rPr>
                <w:del w:id="1125" w:author="四季雨" w:date="2024-11-23T00:07:50Z"/>
                <w:rFonts w:hint="default" w:ascii="Times New Roman" w:hAnsi="Times New Roman" w:eastAsia="宋体" w:cs="Times New Roman"/>
                <w:b/>
                <w:bCs w:val="0"/>
                <w:color w:val="000000"/>
                <w:kern w:val="0"/>
                <w:sz w:val="18"/>
                <w:szCs w:val="18"/>
                <w:lang w:val="en-US" w:eastAsia="zh-CN" w:bidi="ar-SA"/>
              </w:rPr>
            </w:pPr>
            <w:del w:id="1126" w:author="四季雨" w:date="2024-11-23T00:07:50Z">
              <w:r>
                <w:rPr>
                  <w:rFonts w:hint="default" w:ascii="Times New Roman" w:hAnsi="Times New Roman" w:cs="Times New Roman"/>
                  <w:b/>
                  <w:bCs w:val="0"/>
                  <w:color w:val="000000"/>
                  <w:kern w:val="0"/>
                  <w:sz w:val="18"/>
                  <w:szCs w:val="18"/>
                </w:rPr>
                <w:delText>100</w:delText>
              </w:r>
            </w:del>
          </w:p>
        </w:tc>
        <w:tc>
          <w:tcPr>
            <w:tcW w:w="538" w:type="dxa"/>
            <w:tcBorders>
              <w:top w:val="nil"/>
              <w:left w:val="nil"/>
              <w:bottom w:val="single" w:color="000000" w:sz="12" w:space="0"/>
              <w:right w:val="nil"/>
            </w:tcBorders>
            <w:shd w:val="clear" w:color="auto" w:fill="FFFFFF"/>
            <w:vAlign w:val="center"/>
          </w:tcPr>
          <w:p w14:paraId="1A413BA5">
            <w:pPr>
              <w:widowControl/>
              <w:jc w:val="right"/>
              <w:textAlignment w:val="center"/>
              <w:rPr>
                <w:del w:id="1127" w:author="四季雨" w:date="2024-11-23T00:07:50Z"/>
                <w:rFonts w:hint="default" w:ascii="Times New Roman" w:hAnsi="Times New Roman" w:eastAsia="宋体" w:cs="Times New Roman"/>
                <w:color w:val="000000"/>
                <w:kern w:val="0"/>
                <w:sz w:val="18"/>
                <w:szCs w:val="18"/>
                <w:lang w:val="en-US" w:eastAsia="zh-CN" w:bidi="ar-SA"/>
              </w:rPr>
            </w:pPr>
            <w:del w:id="1128" w:author="四季雨" w:date="2024-11-23T00:07:50Z">
              <w:r>
                <w:rPr>
                  <w:rFonts w:hint="default" w:ascii="Times New Roman" w:hAnsi="Times New Roman" w:cs="Times New Roman"/>
                  <w:color w:val="000000"/>
                  <w:kern w:val="0"/>
                  <w:sz w:val="18"/>
                  <w:szCs w:val="18"/>
                </w:rPr>
                <w:delText>97.2</w:delText>
              </w:r>
            </w:del>
          </w:p>
        </w:tc>
        <w:tc>
          <w:tcPr>
            <w:tcW w:w="541" w:type="dxa"/>
            <w:tcBorders>
              <w:top w:val="nil"/>
              <w:left w:val="nil"/>
              <w:bottom w:val="single" w:color="000000" w:sz="12" w:space="0"/>
              <w:right w:val="nil"/>
            </w:tcBorders>
            <w:shd w:val="clear" w:color="auto" w:fill="FFFFFF"/>
            <w:vAlign w:val="center"/>
          </w:tcPr>
          <w:p w14:paraId="6B5106F7">
            <w:pPr>
              <w:widowControl/>
              <w:textAlignment w:val="center"/>
              <w:rPr>
                <w:del w:id="1129" w:author="四季雨" w:date="2024-11-23T00:07:50Z"/>
                <w:rFonts w:hint="default" w:ascii="Times New Roman" w:hAnsi="Times New Roman" w:eastAsia="宋体" w:cs="Times New Roman"/>
                <w:b/>
                <w:bCs w:val="0"/>
                <w:color w:val="000000"/>
                <w:kern w:val="0"/>
                <w:sz w:val="18"/>
                <w:szCs w:val="18"/>
                <w:lang w:val="en-US" w:eastAsia="zh-CN" w:bidi="ar-SA"/>
              </w:rPr>
            </w:pPr>
            <w:del w:id="1130" w:author="四季雨" w:date="2024-11-23T00:07:50Z">
              <w:r>
                <w:rPr>
                  <w:rFonts w:hint="default" w:ascii="Times New Roman" w:hAnsi="Times New Roman" w:cs="Times New Roman"/>
                  <w:b/>
                  <w:bCs w:val="0"/>
                  <w:color w:val="000000"/>
                  <w:kern w:val="0"/>
                  <w:sz w:val="18"/>
                  <w:szCs w:val="18"/>
                </w:rPr>
                <w:delText>99.8</w:delText>
              </w:r>
            </w:del>
          </w:p>
        </w:tc>
        <w:tc>
          <w:tcPr>
            <w:tcW w:w="538" w:type="dxa"/>
            <w:tcBorders>
              <w:top w:val="nil"/>
              <w:left w:val="nil"/>
              <w:bottom w:val="single" w:color="000000" w:sz="12" w:space="0"/>
              <w:right w:val="nil"/>
            </w:tcBorders>
            <w:shd w:val="clear" w:color="auto" w:fill="FFFFFF"/>
            <w:vAlign w:val="center"/>
          </w:tcPr>
          <w:p w14:paraId="3EC73EDE">
            <w:pPr>
              <w:widowControl/>
              <w:jc w:val="right"/>
              <w:textAlignment w:val="center"/>
              <w:rPr>
                <w:del w:id="1131" w:author="四季雨" w:date="2024-11-23T00:07:50Z"/>
                <w:rFonts w:hint="default" w:ascii="Times New Roman" w:hAnsi="Times New Roman" w:eastAsia="宋体" w:cs="Times New Roman"/>
                <w:b/>
                <w:color w:val="000000"/>
                <w:kern w:val="0"/>
                <w:sz w:val="18"/>
                <w:szCs w:val="18"/>
                <w:lang w:val="en-US" w:eastAsia="zh-CN" w:bidi="ar-SA"/>
              </w:rPr>
            </w:pPr>
            <w:del w:id="1132" w:author="四季雨" w:date="2024-11-23T00:07:50Z">
              <w:r>
                <w:rPr>
                  <w:rFonts w:hint="default" w:ascii="Times New Roman" w:hAnsi="Times New Roman" w:cs="Times New Roman"/>
                  <w:b/>
                  <w:bCs w:val="0"/>
                  <w:color w:val="000000"/>
                  <w:kern w:val="0"/>
                  <w:sz w:val="18"/>
                  <w:szCs w:val="18"/>
                </w:rPr>
                <w:delText>94.5</w:delText>
              </w:r>
            </w:del>
          </w:p>
        </w:tc>
        <w:tc>
          <w:tcPr>
            <w:tcW w:w="547" w:type="dxa"/>
            <w:tcBorders>
              <w:top w:val="nil"/>
              <w:left w:val="nil"/>
              <w:bottom w:val="single" w:color="000000" w:sz="12" w:space="0"/>
              <w:right w:val="nil"/>
            </w:tcBorders>
            <w:shd w:val="clear" w:color="auto" w:fill="FFFFFF"/>
            <w:vAlign w:val="center"/>
          </w:tcPr>
          <w:p w14:paraId="0D198345">
            <w:pPr>
              <w:widowControl/>
              <w:textAlignment w:val="center"/>
              <w:rPr>
                <w:del w:id="1133" w:author="四季雨" w:date="2024-11-23T00:07:50Z"/>
                <w:rFonts w:hint="default" w:ascii="Times New Roman" w:hAnsi="Times New Roman" w:eastAsia="宋体" w:cs="Times New Roman"/>
                <w:b/>
                <w:bCs w:val="0"/>
                <w:color w:val="000000"/>
                <w:kern w:val="0"/>
                <w:sz w:val="18"/>
                <w:szCs w:val="18"/>
                <w:lang w:val="en-US" w:eastAsia="zh-CN" w:bidi="ar-SA"/>
              </w:rPr>
            </w:pPr>
            <w:del w:id="1134" w:author="四季雨" w:date="2024-11-23T00:07:50Z">
              <w:r>
                <w:rPr>
                  <w:rFonts w:hint="default" w:ascii="Times New Roman" w:hAnsi="Times New Roman" w:cs="Times New Roman"/>
                  <w:b/>
                  <w:bCs w:val="0"/>
                  <w:color w:val="000000"/>
                  <w:kern w:val="0"/>
                  <w:sz w:val="18"/>
                  <w:szCs w:val="18"/>
                </w:rPr>
                <w:delText>99.6</w:delText>
              </w:r>
            </w:del>
          </w:p>
        </w:tc>
      </w:tr>
    </w:tbl>
    <w:p w14:paraId="116F4E60">
      <w:pPr>
        <w:spacing w:before="0" w:beforeLines="0" w:after="0" w:afterLines="-2147483648" w:line="240" w:lineRule="auto"/>
        <w:jc w:val="both"/>
        <w:outlineLvl w:val="9"/>
        <w:rPr>
          <w:rFonts w:hint="eastAsia"/>
          <w:lang w:val="en-US" w:eastAsia="zh-CN"/>
        </w:rPr>
        <w:sectPr>
          <w:footnotePr>
            <w:pos w:val="beneathText"/>
            <w:numFmt w:val="decimal"/>
          </w:footnotePr>
          <w:type w:val="continuous"/>
          <w:pgSz w:w="11906" w:h="16838"/>
          <w:pgMar w:top="1134" w:right="850" w:bottom="850" w:left="850" w:header="567" w:footer="567" w:gutter="0"/>
          <w:pgNumType w:fmt="decimal" w:start="1"/>
          <w:cols w:space="425" w:num="1"/>
          <w:docGrid w:type="linesAndChars" w:linePitch="322" w:charSpace="460"/>
        </w:sectPr>
      </w:pPr>
    </w:p>
    <w:p w14:paraId="335D1F47">
      <w:pPr>
        <w:spacing w:before="0" w:beforeLines="0" w:after="162" w:afterLines="50" w:line="240" w:lineRule="auto"/>
        <w:jc w:val="both"/>
        <w:outlineLvl w:val="9"/>
        <w:rPr>
          <w:ins w:id="1136" w:author="四季雨" w:date="2024-11-23T00:06:52Z"/>
          <w:rFonts w:ascii="Times New Roman" w:hAnsi="Times New Roman" w:cs="Times New Roman"/>
          <w:b/>
          <w:bCs/>
          <w:szCs w:val="18"/>
        </w:rPr>
        <w:pPrChange w:id="1135" w:author="四季雨" w:date="2024-11-23T00:08:13Z">
          <w:pPr>
            <w:spacing w:before="162" w:beforeLines="50" w:after="162" w:afterLines="50" w:line="240" w:lineRule="auto"/>
            <w:jc w:val="both"/>
            <w:outlineLvl w:val="9"/>
          </w:pPr>
        </w:pPrChange>
      </w:pPr>
      <w:ins w:id="1137" w:author="四季雨" w:date="2024-11-23T00:06:52Z">
        <w:r>
          <w:rPr>
            <w:rFonts w:hint="default" w:ascii="Times New Roman" w:hAnsi="Times New Roman" w:cs="Times New Roman"/>
            <w:b/>
            <w:bCs/>
            <w:szCs w:val="18"/>
            <w:lang w:val="en-US" w:eastAsia="zh-CN"/>
          </w:rPr>
          <w:t>3.</w:t>
        </w:r>
      </w:ins>
      <w:ins w:id="1138" w:author="四季雨" w:date="2024-11-23T00:06:52Z">
        <w:r>
          <w:rPr>
            <w:rFonts w:hint="default" w:ascii="Times New Roman" w:hAnsi="Times New Roman" w:cs="Times New Roman"/>
            <w:b/>
            <w:bCs/>
            <w:szCs w:val="18"/>
          </w:rPr>
          <w:t>4.1</w:t>
        </w:r>
      </w:ins>
      <w:ins w:id="1139" w:author="四季雨" w:date="2024-11-23T00:06:52Z">
        <w:r>
          <w:rPr>
            <w:rFonts w:hint="default" w:ascii="Times New Roman" w:hAnsi="Times New Roman" w:cs="Times New Roman"/>
            <w:b/>
            <w:bCs/>
            <w:szCs w:val="18"/>
            <w:lang w:val="en-US" w:eastAsia="zh-CN"/>
          </w:rPr>
          <w:t xml:space="preserve"> </w:t>
        </w:r>
      </w:ins>
      <w:ins w:id="1140" w:author="四季雨" w:date="2024-11-23T00:06:52Z">
        <w:r>
          <w:rPr>
            <w:rFonts w:hint="default" w:ascii="Times New Roman" w:hAnsi="Times New Roman" w:cs="Times New Roman"/>
            <w:b/>
            <w:bCs/>
            <w:szCs w:val="18"/>
          </w:rPr>
          <w:t xml:space="preserve">Module </w:t>
        </w:r>
      </w:ins>
      <w:ins w:id="1141" w:author="四季雨" w:date="2024-11-23T00:06:52Z">
        <w:r>
          <w:rPr>
            <w:rFonts w:hint="default" w:ascii="Times New Roman" w:hAnsi="Times New Roman" w:cs="Times New Roman"/>
            <w:b/>
            <w:bCs/>
            <w:szCs w:val="18"/>
            <w:lang w:val="en-US" w:eastAsia="zh-CN"/>
          </w:rPr>
          <w:t>a</w:t>
        </w:r>
      </w:ins>
      <w:ins w:id="1142" w:author="四季雨" w:date="2024-11-23T00:06:52Z">
        <w:r>
          <w:rPr>
            <w:rFonts w:hint="default" w:ascii="Times New Roman" w:hAnsi="Times New Roman" w:cs="Times New Roman"/>
            <w:b/>
            <w:bCs/>
            <w:szCs w:val="18"/>
          </w:rPr>
          <w:t xml:space="preserve">blation </w:t>
        </w:r>
      </w:ins>
      <w:ins w:id="1143" w:author="四季雨" w:date="2024-11-23T00:06:52Z">
        <w:r>
          <w:rPr>
            <w:rFonts w:hint="default" w:ascii="Times New Roman" w:hAnsi="Times New Roman" w:cs="Times New Roman"/>
            <w:b/>
            <w:bCs/>
            <w:szCs w:val="18"/>
            <w:lang w:val="en-US" w:eastAsia="zh-CN"/>
          </w:rPr>
          <w:t>e</w:t>
        </w:r>
      </w:ins>
      <w:ins w:id="1144" w:author="四季雨" w:date="2024-11-23T00:06:52Z">
        <w:r>
          <w:rPr>
            <w:rFonts w:hint="default" w:ascii="Times New Roman" w:hAnsi="Times New Roman" w:cs="Times New Roman"/>
            <w:b/>
            <w:bCs/>
            <w:szCs w:val="18"/>
          </w:rPr>
          <w:t>xperiments</w:t>
        </w:r>
      </w:ins>
    </w:p>
    <w:p w14:paraId="489E3C3B">
      <w:pPr>
        <w:spacing w:before="0" w:beforeLines="-2147483648" w:after="0" w:afterLines="-2147483648" w:line="240" w:lineRule="auto"/>
        <w:jc w:val="both"/>
        <w:outlineLvl w:val="9"/>
        <w:rPr>
          <w:ins w:id="1146" w:author="四季雨" w:date="2024-11-23T00:09:36Z"/>
          <w:rFonts w:hint="eastAsia"/>
          <w:sz w:val="20"/>
        </w:rPr>
        <w:pPrChange w:id="1145" w:author="四季雨" w:date="2024-11-23T00:31:09Z">
          <w:pPr>
            <w:spacing w:before="162" w:beforeLines="50" w:after="162" w:afterLines="50" w:line="240" w:lineRule="auto"/>
            <w:jc w:val="both"/>
            <w:outlineLvl w:val="9"/>
          </w:pPr>
        </w:pPrChange>
      </w:pPr>
      <w:ins w:id="1147" w:author="四季雨" w:date="2024-11-23T00:06:52Z">
        <w:r>
          <w:rPr>
            <w:rFonts w:hint="eastAsia"/>
            <w:sz w:val="20"/>
          </w:rPr>
          <w:t>As shown in table 3, ResNet only detects stylegan2 and progan with more than 80% accuracy and more than 90% average precision. MResNet does not improve the accuracy and average precision of detecting the generated images despite the addition of MA Block, meaning MA Block alone does not improve the algorithm's performance. Due to the adoption of MaxSel for filtering the image, which makes it easy for the algorithm to learn distinguishable features from the filtered images, the detection accuracy and average precision of MSel are comprehensively improved, especially for detecting deepfake, which improves the accuracy by 40.5% and the average precision by 47.9%. MaxPix introduces MA Block to MSel to detect progan, biggan, cyclegan, gaugan, and stylegan2 with 0.1%, 2.8%, 16.5%, 8.3%, and 0.1% accuracy improvements, respectively. There is a slight decrease in the average precision of MaxPix in detecting deepfake. It can be seen that Maxsel used with MA Block effectively improves the accuracy and average precision of the detection algorithm in detecting the generated images, and it is the Maxsel filter that plays the biggest role.</w:t>
        </w:r>
      </w:ins>
    </w:p>
    <w:p w14:paraId="537F37CA">
      <w:pPr>
        <w:spacing w:before="162" w:beforeLines="50" w:after="162" w:afterLines="50" w:line="240" w:lineRule="auto"/>
        <w:jc w:val="left"/>
        <w:outlineLvl w:val="9"/>
        <w:rPr>
          <w:ins w:id="1148" w:author="四季雨" w:date="2024-11-23T00:09:36Z"/>
          <w:rFonts w:ascii="Times New Roman" w:hAnsi="Times New Roman" w:cs="Times New Roman"/>
          <w:b/>
          <w:bCs/>
          <w:szCs w:val="18"/>
        </w:rPr>
      </w:pPr>
      <w:ins w:id="1149" w:author="四季雨" w:date="2024-11-23T00:09:36Z">
        <w:r>
          <w:rPr>
            <w:rFonts w:hint="default" w:ascii="Times New Roman" w:hAnsi="Times New Roman" w:cs="Times New Roman"/>
            <w:b/>
            <w:bCs/>
            <w:szCs w:val="18"/>
            <w:lang w:val="en-US" w:eastAsia="zh-CN"/>
          </w:rPr>
          <w:t>3</w:t>
        </w:r>
      </w:ins>
      <w:ins w:id="1150" w:author="四季雨" w:date="2024-11-23T00:09:36Z">
        <w:r>
          <w:rPr>
            <w:rFonts w:hint="default" w:ascii="Times New Roman" w:hAnsi="Times New Roman" w:cs="Times New Roman"/>
            <w:b/>
            <w:bCs/>
            <w:szCs w:val="18"/>
          </w:rPr>
          <w:t>.4.</w:t>
        </w:r>
      </w:ins>
      <w:ins w:id="1151" w:author="四季雨" w:date="2024-11-23T00:09:36Z">
        <w:r>
          <w:rPr>
            <w:rFonts w:hint="default" w:ascii="Times New Roman" w:hAnsi="Times New Roman" w:cs="Times New Roman"/>
            <w:b/>
            <w:bCs/>
            <w:szCs w:val="18"/>
            <w:lang w:val="en-US" w:eastAsia="zh-CN"/>
          </w:rPr>
          <w:t>2 Network Structure A</w:t>
        </w:r>
      </w:ins>
      <w:ins w:id="1152" w:author="四季雨" w:date="2024-11-23T00:09:36Z">
        <w:r>
          <w:rPr>
            <w:rFonts w:hint="default" w:ascii="Times New Roman" w:hAnsi="Times New Roman" w:cs="Times New Roman"/>
            <w:b/>
            <w:bCs/>
            <w:szCs w:val="18"/>
          </w:rPr>
          <w:t xml:space="preserve">blation </w:t>
        </w:r>
      </w:ins>
      <w:ins w:id="1153" w:author="四季雨" w:date="2024-11-23T00:09:36Z">
        <w:r>
          <w:rPr>
            <w:rFonts w:hint="default" w:ascii="Times New Roman" w:hAnsi="Times New Roman" w:cs="Times New Roman"/>
            <w:b/>
            <w:bCs/>
            <w:szCs w:val="18"/>
            <w:lang w:val="en-US" w:eastAsia="zh-CN"/>
          </w:rPr>
          <w:t>E</w:t>
        </w:r>
      </w:ins>
      <w:ins w:id="1154" w:author="四季雨" w:date="2024-11-23T00:09:36Z">
        <w:r>
          <w:rPr>
            <w:rFonts w:hint="default" w:ascii="Times New Roman" w:hAnsi="Times New Roman" w:cs="Times New Roman"/>
            <w:b/>
            <w:bCs/>
            <w:szCs w:val="18"/>
          </w:rPr>
          <w:t>xperiments</w:t>
        </w:r>
      </w:ins>
    </w:p>
    <w:p w14:paraId="2A8D0BE0">
      <w:pPr>
        <w:spacing w:before="0" w:beforeLines="-2147483648" w:line="240" w:lineRule="auto"/>
        <w:jc w:val="both"/>
        <w:rPr>
          <w:ins w:id="1155" w:author="四季雨" w:date="2024-11-23T00:10:00Z"/>
          <w:rFonts w:hint="eastAsia"/>
          <w:sz w:val="20"/>
        </w:rPr>
      </w:pPr>
      <w:ins w:id="1156" w:author="四季雨" w:date="2024-11-23T00:09:36Z">
        <w:r>
          <w:rPr>
            <w:rFonts w:hint="eastAsia"/>
            <w:sz w:val="20"/>
          </w:rPr>
          <w:t xml:space="preserve">In this </w:t>
        </w:r>
      </w:ins>
      <w:ins w:id="1157" w:author="四季雨" w:date="2024-11-23T00:09:36Z">
        <w:r>
          <w:rPr>
            <w:rFonts w:hint="eastAsia"/>
            <w:sz w:val="20"/>
            <w:lang w:val="en-US" w:eastAsia="zh-CN"/>
          </w:rPr>
          <w:t xml:space="preserve">ablation </w:t>
        </w:r>
      </w:ins>
      <w:ins w:id="1158" w:author="四季雨" w:date="2024-11-23T00:09:36Z">
        <w:r>
          <w:rPr>
            <w:rFonts w:hint="eastAsia"/>
            <w:sz w:val="20"/>
          </w:rPr>
          <w:t>experiment,</w:t>
        </w:r>
      </w:ins>
      <w:ins w:id="1159" w:author="四季雨" w:date="2024-11-23T00:09:36Z">
        <w:r>
          <w:rPr>
            <w:rFonts w:hint="eastAsia"/>
            <w:sz w:val="20"/>
            <w:lang w:val="en-US" w:eastAsia="zh-CN"/>
          </w:rPr>
          <w:t xml:space="preserve"> filtered</w:t>
        </w:r>
      </w:ins>
      <w:ins w:id="1160" w:author="四季雨" w:date="2024-11-23T00:09:36Z">
        <w:r>
          <w:rPr>
            <w:rFonts w:hint="eastAsia"/>
            <w:sz w:val="20"/>
          </w:rPr>
          <w:t xml:space="preserve"> images obtained by different filtering algorithms</w:t>
        </w:r>
      </w:ins>
      <w:ins w:id="1161" w:author="四季雨" w:date="2024-11-23T00:09:36Z">
        <w:r>
          <w:rPr>
            <w:rFonts w:hint="eastAsia"/>
            <w:sz w:val="20"/>
            <w:lang w:val="en-US" w:eastAsia="zh-CN"/>
          </w:rPr>
          <w:t>, such as</w:t>
        </w:r>
      </w:ins>
      <w:ins w:id="1162" w:author="四季雨" w:date="2024-11-23T00:09:36Z">
        <w:r>
          <w:rPr>
            <w:rFonts w:hint="eastAsia"/>
            <w:sz w:val="20"/>
          </w:rPr>
          <w:t xml:space="preserve"> Laplacian, Sobel, Prewitt and Scharr</w:t>
        </w:r>
      </w:ins>
      <w:ins w:id="1163" w:author="四季雨" w:date="2024-11-23T00:09:36Z">
        <w:r>
          <w:rPr>
            <w:rFonts w:hint="eastAsia"/>
            <w:sz w:val="20"/>
            <w:lang w:val="en-US" w:eastAsia="zh-CN"/>
          </w:rPr>
          <w:t>,</w:t>
        </w:r>
      </w:ins>
      <w:ins w:id="1164" w:author="四季雨" w:date="2024-11-23T00:09:36Z">
        <w:r>
          <w:rPr>
            <w:rFonts w:hint="eastAsia"/>
            <w:sz w:val="20"/>
          </w:rPr>
          <w:t xml:space="preserve"> are used as inputs</w:t>
        </w:r>
      </w:ins>
      <w:ins w:id="1165" w:author="四季雨" w:date="2024-11-23T00:09:36Z">
        <w:r>
          <w:rPr>
            <w:rFonts w:hint="eastAsia"/>
            <w:sz w:val="20"/>
            <w:lang w:val="en-US" w:eastAsia="zh-CN"/>
          </w:rPr>
          <w:t xml:space="preserve"> for </w:t>
        </w:r>
      </w:ins>
      <w:ins w:id="1166" w:author="四季雨" w:date="2024-11-23T00:09:36Z">
        <w:r>
          <w:rPr>
            <w:rFonts w:hint="eastAsia"/>
            <w:sz w:val="20"/>
          </w:rPr>
          <w:t>MResNet</w:t>
        </w:r>
      </w:ins>
      <w:ins w:id="1167" w:author="四季雨" w:date="2024-11-23T00:09:36Z">
        <w:r>
          <w:rPr>
            <w:rFonts w:hint="eastAsia"/>
            <w:sz w:val="20"/>
            <w:lang w:val="en-US" w:eastAsia="zh-CN"/>
          </w:rPr>
          <w:t xml:space="preserve"> and</w:t>
        </w:r>
      </w:ins>
      <w:ins w:id="1168" w:author="四季雨" w:date="2024-11-23T00:09:36Z">
        <w:r>
          <w:rPr>
            <w:rFonts w:hint="eastAsia"/>
            <w:sz w:val="20"/>
          </w:rPr>
          <w:t xml:space="preserve"> ResNet </w:t>
        </w:r>
      </w:ins>
      <w:ins w:id="1169" w:author="四季雨" w:date="2024-11-23T00:09:36Z">
        <w:r>
          <w:rPr>
            <w:rFonts w:hint="eastAsia"/>
            <w:sz w:val="20"/>
            <w:lang w:eastAsia="zh-CN"/>
          </w:rPr>
          <w:t xml:space="preserve">to </w:t>
        </w:r>
      </w:ins>
      <w:ins w:id="1170" w:author="四季雨" w:date="2024-11-23T00:09:36Z">
        <w:r>
          <w:rPr>
            <w:rFonts w:hint="eastAsia"/>
            <w:sz w:val="20"/>
            <w:lang w:val="en-US" w:eastAsia="zh-CN"/>
          </w:rPr>
          <w:t xml:space="preserve">further explore the need for the proposed </w:t>
        </w:r>
      </w:ins>
      <w:ins w:id="1171" w:author="四季雨" w:date="2024-11-23T00:09:36Z">
        <w:r>
          <w:rPr>
            <w:rFonts w:hint="eastAsia"/>
            <w:sz w:val="20"/>
          </w:rPr>
          <w:t xml:space="preserve">MaxSel </w:t>
        </w:r>
      </w:ins>
      <w:ins w:id="1172" w:author="四季雨" w:date="2024-11-23T00:09:36Z">
        <w:r>
          <w:rPr>
            <w:rFonts w:hint="eastAsia"/>
            <w:sz w:val="20"/>
            <w:lang w:val="en-US" w:eastAsia="zh-CN"/>
          </w:rPr>
          <w:t>filtering algorithm</w:t>
        </w:r>
      </w:ins>
      <w:ins w:id="1173" w:author="四季雨" w:date="2024-11-23T00:09:36Z">
        <w:r>
          <w:rPr>
            <w:rFonts w:hint="eastAsia"/>
            <w:sz w:val="20"/>
          </w:rPr>
          <w:t>.</w:t>
        </w:r>
      </w:ins>
    </w:p>
    <w:p w14:paraId="172E124D">
      <w:pPr>
        <w:spacing w:before="0" w:beforeLines="0" w:after="0" w:afterLines="0" w:line="240" w:lineRule="auto"/>
        <w:ind w:firstLine="420" w:firstLineChars="0"/>
        <w:jc w:val="both"/>
        <w:rPr>
          <w:ins w:id="1175" w:author="四季雨" w:date="2024-11-23T00:10:01Z"/>
          <w:rFonts w:hint="eastAsia"/>
          <w:sz w:val="20"/>
        </w:rPr>
        <w:pPrChange w:id="1174" w:author="四季雨" w:date="2024-11-23T00:10:21Z">
          <w:pPr>
            <w:spacing w:before="162" w:beforeLines="50" w:after="0" w:afterLines="0" w:line="240" w:lineRule="auto"/>
            <w:ind w:firstLine="420" w:firstLineChars="0"/>
            <w:jc w:val="both"/>
          </w:pPr>
        </w:pPrChange>
      </w:pPr>
      <w:ins w:id="1176" w:author="四季雨" w:date="2024-11-23T00:10:01Z">
        <w:r>
          <w:rPr>
            <w:rFonts w:hint="eastAsia"/>
            <w:sz w:val="20"/>
          </w:rPr>
          <w:t>As shown in table 4 and table 5, the detection algorithm uses Maxsel to filter the images and achieves the highest accuracy and average precision on multiple datasets regardless of whether MResNet or ResNet is used as the network architecture. Especially for the detection of stargan, which algorithm consistently achieves 100% accuracy and average precision. The accuracy for the detection of gaugan is consistently lower, at 63% and 54.7%, and the average precision was only obtained as 75.5% and 63.5%. However, even when the image is filtered using other operators, the detection algorithm has a low accuracy and average precision for detecting gaugan with maximum accuracy of 70.3% and average precision of only 80%. This indicates that by filtering the image, it is less helpful to improve the accuracy and average precision of the algorithm when detecting gaugan.</w:t>
        </w:r>
      </w:ins>
    </w:p>
    <w:p w14:paraId="44366B23">
      <w:pPr>
        <w:spacing w:before="162" w:beforeLines="50" w:after="162" w:afterLines="50" w:line="240" w:lineRule="auto"/>
        <w:jc w:val="left"/>
        <w:outlineLvl w:val="9"/>
        <w:rPr>
          <w:ins w:id="1178" w:author="四季雨" w:date="2024-11-23T00:09:08Z"/>
          <w:rFonts w:hint="default" w:ascii="Times New Roman" w:hAnsi="Times New Roman" w:cs="Times New Roman"/>
          <w:b/>
          <w:bCs/>
          <w:szCs w:val="18"/>
          <w:lang w:val="en-US" w:eastAsia="zh-CN"/>
        </w:rPr>
        <w:sectPr>
          <w:type w:val="continuous"/>
          <w:pgSz w:w="11906" w:h="16838"/>
          <w:pgMar w:top="1134" w:right="850" w:bottom="850" w:left="850" w:header="567" w:footer="567" w:gutter="0"/>
          <w:pgNumType w:fmt="decimal"/>
          <w:cols w:equalWidth="0" w:num="2">
            <w:col w:w="4890" w:space="425"/>
            <w:col w:w="4890"/>
          </w:cols>
          <w:docGrid w:type="linesAndChars" w:linePitch="322" w:charSpace="460"/>
        </w:sectPr>
        <w:pPrChange w:id="1177" w:author="四季雨" w:date="2024-11-23T00:08:52Z">
          <w:pPr>
            <w:spacing w:before="162" w:beforeLines="50" w:after="162" w:afterLines="50" w:line="240" w:lineRule="auto"/>
            <w:jc w:val="both"/>
            <w:outlineLvl w:val="9"/>
          </w:pPr>
        </w:pPrChange>
      </w:pPr>
    </w:p>
    <w:p w14:paraId="2EC61413">
      <w:pPr>
        <w:spacing w:before="162" w:beforeLines="50" w:after="162" w:afterLines="50" w:line="240" w:lineRule="auto"/>
        <w:jc w:val="left"/>
        <w:outlineLvl w:val="9"/>
        <w:rPr>
          <w:del w:id="1180" w:author="四季雨" w:date="2024-11-23T00:09:33Z"/>
          <w:rFonts w:ascii="Times New Roman" w:hAnsi="Times New Roman" w:cs="Times New Roman"/>
          <w:b/>
          <w:bCs/>
          <w:szCs w:val="18"/>
        </w:rPr>
        <w:pPrChange w:id="1179" w:author="四季雨" w:date="2024-11-23T00:08:52Z">
          <w:pPr>
            <w:spacing w:before="162" w:beforeLines="50" w:after="162" w:afterLines="50" w:line="240" w:lineRule="auto"/>
            <w:jc w:val="both"/>
            <w:outlineLvl w:val="9"/>
          </w:pPr>
        </w:pPrChange>
      </w:pPr>
      <w:del w:id="1181" w:author="四季雨" w:date="2024-11-23T00:09:33Z">
        <w:r>
          <w:rPr>
            <w:rFonts w:hint="default" w:ascii="Times New Roman" w:hAnsi="Times New Roman" w:cs="Times New Roman"/>
            <w:b/>
            <w:bCs/>
            <w:szCs w:val="18"/>
            <w:lang w:val="en-US" w:eastAsia="zh-CN"/>
          </w:rPr>
          <w:delText>3</w:delText>
        </w:r>
      </w:del>
      <w:del w:id="1182" w:author="四季雨" w:date="2024-11-23T00:09:33Z">
        <w:r>
          <w:rPr>
            <w:rFonts w:hint="default" w:ascii="Times New Roman" w:hAnsi="Times New Roman" w:cs="Times New Roman"/>
            <w:b/>
            <w:bCs/>
            <w:szCs w:val="18"/>
          </w:rPr>
          <w:delText>.4.</w:delText>
        </w:r>
      </w:del>
      <w:del w:id="1183" w:author="四季雨" w:date="2024-11-23T00:09:33Z">
        <w:r>
          <w:rPr>
            <w:rFonts w:hint="default" w:ascii="Times New Roman" w:hAnsi="Times New Roman" w:cs="Times New Roman"/>
            <w:b/>
            <w:bCs/>
            <w:szCs w:val="18"/>
            <w:lang w:val="en-US" w:eastAsia="zh-CN"/>
          </w:rPr>
          <w:delText>2 Network Structure A</w:delText>
        </w:r>
      </w:del>
      <w:del w:id="1184" w:author="四季雨" w:date="2024-11-23T00:09:33Z">
        <w:r>
          <w:rPr>
            <w:rFonts w:hint="default" w:ascii="Times New Roman" w:hAnsi="Times New Roman" w:cs="Times New Roman"/>
            <w:b/>
            <w:bCs/>
            <w:szCs w:val="18"/>
          </w:rPr>
          <w:delText xml:space="preserve">blation </w:delText>
        </w:r>
      </w:del>
      <w:del w:id="1185" w:author="四季雨" w:date="2024-11-23T00:09:33Z">
        <w:r>
          <w:rPr>
            <w:rFonts w:hint="default" w:ascii="Times New Roman" w:hAnsi="Times New Roman" w:cs="Times New Roman"/>
            <w:b/>
            <w:bCs/>
            <w:szCs w:val="18"/>
            <w:lang w:val="en-US" w:eastAsia="zh-CN"/>
          </w:rPr>
          <w:delText>E</w:delText>
        </w:r>
      </w:del>
      <w:del w:id="1186" w:author="四季雨" w:date="2024-11-23T00:09:33Z">
        <w:r>
          <w:rPr>
            <w:rFonts w:hint="default" w:ascii="Times New Roman" w:hAnsi="Times New Roman" w:cs="Times New Roman"/>
            <w:b/>
            <w:bCs/>
            <w:szCs w:val="18"/>
          </w:rPr>
          <w:delText>xperiments</w:delText>
        </w:r>
      </w:del>
    </w:p>
    <w:p w14:paraId="3D24A2B7">
      <w:pPr>
        <w:spacing w:before="0" w:beforeLines="-2147483648" w:line="240" w:lineRule="auto"/>
        <w:jc w:val="both"/>
        <w:rPr>
          <w:del w:id="1187" w:author="四季雨" w:date="2024-11-23T00:09:33Z"/>
          <w:rFonts w:hint="eastAsia"/>
          <w:sz w:val="20"/>
          <w:lang w:val="en-US" w:eastAsia="zh-CN"/>
          <w:rPrChange w:id="1188" w:author="四季雨" w:date="2024-11-22T23:32:44Z">
            <w:rPr>
              <w:del w:id="1189" w:author="四季雨" w:date="2024-11-23T00:09:33Z"/>
              <w:rFonts w:hint="eastAsia"/>
              <w:lang w:val="en-US" w:eastAsia="zh-CN"/>
            </w:rPr>
          </w:rPrChange>
        </w:rPr>
      </w:pPr>
      <w:del w:id="1190" w:author="四季雨" w:date="2024-11-23T00:09:33Z">
        <w:r>
          <w:rPr>
            <w:rFonts w:hint="eastAsia"/>
            <w:sz w:val="20"/>
            <w:rPrChange w:id="1191" w:author="四季雨" w:date="2024-11-22T23:32:44Z">
              <w:rPr>
                <w:rFonts w:hint="eastAsia"/>
              </w:rPr>
            </w:rPrChange>
          </w:rPr>
          <w:delText xml:space="preserve">In this </w:delText>
        </w:r>
      </w:del>
      <w:del w:id="1192" w:author="四季雨" w:date="2024-11-23T00:09:33Z">
        <w:r>
          <w:rPr>
            <w:rFonts w:hint="eastAsia"/>
            <w:sz w:val="20"/>
            <w:lang w:val="en-US" w:eastAsia="zh-CN"/>
            <w:rPrChange w:id="1193" w:author="四季雨" w:date="2024-11-22T23:32:44Z">
              <w:rPr>
                <w:rFonts w:hint="eastAsia"/>
                <w:lang w:val="en-US" w:eastAsia="zh-CN"/>
              </w:rPr>
            </w:rPrChange>
          </w:rPr>
          <w:delText xml:space="preserve">ablation </w:delText>
        </w:r>
      </w:del>
      <w:del w:id="1194" w:author="四季雨" w:date="2024-11-23T00:09:33Z">
        <w:r>
          <w:rPr>
            <w:rFonts w:hint="eastAsia"/>
            <w:sz w:val="20"/>
            <w:rPrChange w:id="1195" w:author="四季雨" w:date="2024-11-22T23:32:44Z">
              <w:rPr>
                <w:rFonts w:hint="eastAsia"/>
              </w:rPr>
            </w:rPrChange>
          </w:rPr>
          <w:delText>experiment,</w:delText>
        </w:r>
      </w:del>
      <w:del w:id="1196" w:author="四季雨" w:date="2024-11-23T00:09:33Z">
        <w:r>
          <w:rPr>
            <w:rFonts w:hint="eastAsia"/>
            <w:sz w:val="20"/>
            <w:lang w:val="en-US" w:eastAsia="zh-CN"/>
            <w:rPrChange w:id="1197" w:author="四季雨" w:date="2024-11-22T23:32:44Z">
              <w:rPr>
                <w:rFonts w:hint="eastAsia"/>
                <w:lang w:val="en-US" w:eastAsia="zh-CN"/>
              </w:rPr>
            </w:rPrChange>
          </w:rPr>
          <w:delText xml:space="preserve"> filtered</w:delText>
        </w:r>
      </w:del>
      <w:del w:id="1198" w:author="四季雨" w:date="2024-11-23T00:09:33Z">
        <w:r>
          <w:rPr>
            <w:rFonts w:hint="eastAsia"/>
            <w:sz w:val="20"/>
            <w:rPrChange w:id="1199" w:author="四季雨" w:date="2024-11-22T23:32:44Z">
              <w:rPr>
                <w:rFonts w:hint="eastAsia"/>
              </w:rPr>
            </w:rPrChange>
          </w:rPr>
          <w:delText xml:space="preserve"> images obtained by different filtering algorithms</w:delText>
        </w:r>
      </w:del>
      <w:del w:id="1200" w:author="四季雨" w:date="2024-11-23T00:09:33Z">
        <w:r>
          <w:rPr>
            <w:rFonts w:hint="eastAsia"/>
            <w:sz w:val="20"/>
            <w:lang w:val="en-US" w:eastAsia="zh-CN"/>
            <w:rPrChange w:id="1201" w:author="四季雨" w:date="2024-11-22T23:32:44Z">
              <w:rPr>
                <w:rFonts w:hint="eastAsia"/>
                <w:lang w:val="en-US" w:eastAsia="zh-CN"/>
              </w:rPr>
            </w:rPrChange>
          </w:rPr>
          <w:delText>, such as</w:delText>
        </w:r>
      </w:del>
      <w:del w:id="1202" w:author="四季雨" w:date="2024-11-23T00:09:33Z">
        <w:r>
          <w:rPr>
            <w:rFonts w:hint="eastAsia"/>
            <w:sz w:val="20"/>
            <w:rPrChange w:id="1203" w:author="四季雨" w:date="2024-11-22T23:32:44Z">
              <w:rPr>
                <w:rFonts w:hint="eastAsia"/>
              </w:rPr>
            </w:rPrChange>
          </w:rPr>
          <w:delText xml:space="preserve"> Laplacian, Sobel, Prewitt and Scharr</w:delText>
        </w:r>
      </w:del>
      <w:del w:id="1204" w:author="四季雨" w:date="2024-11-23T00:09:33Z">
        <w:r>
          <w:rPr>
            <w:rFonts w:hint="eastAsia"/>
            <w:sz w:val="20"/>
            <w:lang w:val="en-US" w:eastAsia="zh-CN"/>
            <w:rPrChange w:id="1205" w:author="四季雨" w:date="2024-11-22T23:32:44Z">
              <w:rPr>
                <w:rFonts w:hint="eastAsia"/>
                <w:lang w:val="en-US" w:eastAsia="zh-CN"/>
              </w:rPr>
            </w:rPrChange>
          </w:rPr>
          <w:delText>,</w:delText>
        </w:r>
      </w:del>
      <w:del w:id="1206" w:author="四季雨" w:date="2024-11-23T00:09:33Z">
        <w:r>
          <w:rPr>
            <w:rFonts w:hint="eastAsia"/>
            <w:sz w:val="20"/>
            <w:rPrChange w:id="1207" w:author="四季雨" w:date="2024-11-22T23:32:44Z">
              <w:rPr>
                <w:rFonts w:hint="eastAsia"/>
              </w:rPr>
            </w:rPrChange>
          </w:rPr>
          <w:delText xml:space="preserve"> are used as inputs</w:delText>
        </w:r>
      </w:del>
      <w:del w:id="1208" w:author="四季雨" w:date="2024-11-23T00:09:33Z">
        <w:r>
          <w:rPr>
            <w:rFonts w:hint="eastAsia"/>
            <w:sz w:val="20"/>
            <w:lang w:val="en-US" w:eastAsia="zh-CN"/>
            <w:rPrChange w:id="1209" w:author="四季雨" w:date="2024-11-22T23:32:44Z">
              <w:rPr>
                <w:rFonts w:hint="eastAsia"/>
                <w:lang w:val="en-US" w:eastAsia="zh-CN"/>
              </w:rPr>
            </w:rPrChange>
          </w:rPr>
          <w:delText xml:space="preserve"> for </w:delText>
        </w:r>
      </w:del>
      <w:del w:id="1210" w:author="四季雨" w:date="2024-11-23T00:09:33Z">
        <w:r>
          <w:rPr>
            <w:rFonts w:hint="eastAsia"/>
            <w:sz w:val="20"/>
            <w:rPrChange w:id="1211" w:author="四季雨" w:date="2024-11-22T23:32:44Z">
              <w:rPr>
                <w:rFonts w:hint="eastAsia"/>
              </w:rPr>
            </w:rPrChange>
          </w:rPr>
          <w:delText>MResNet</w:delText>
        </w:r>
      </w:del>
      <w:del w:id="1212" w:author="四季雨" w:date="2024-11-23T00:09:33Z">
        <w:r>
          <w:rPr>
            <w:rFonts w:hint="eastAsia"/>
            <w:sz w:val="20"/>
            <w:lang w:val="en-US" w:eastAsia="zh-CN"/>
            <w:rPrChange w:id="1213" w:author="四季雨" w:date="2024-11-22T23:32:44Z">
              <w:rPr>
                <w:rFonts w:hint="eastAsia"/>
                <w:lang w:val="en-US" w:eastAsia="zh-CN"/>
              </w:rPr>
            </w:rPrChange>
          </w:rPr>
          <w:delText xml:space="preserve"> and</w:delText>
        </w:r>
      </w:del>
      <w:del w:id="1214" w:author="四季雨" w:date="2024-11-23T00:09:33Z">
        <w:r>
          <w:rPr>
            <w:rFonts w:hint="eastAsia"/>
            <w:sz w:val="20"/>
            <w:rPrChange w:id="1215" w:author="四季雨" w:date="2024-11-22T23:32:44Z">
              <w:rPr>
                <w:rFonts w:hint="eastAsia"/>
              </w:rPr>
            </w:rPrChange>
          </w:rPr>
          <w:delText xml:space="preserve"> ResNet </w:delText>
        </w:r>
      </w:del>
      <w:del w:id="1216" w:author="四季雨" w:date="2024-11-23T00:09:33Z">
        <w:r>
          <w:rPr>
            <w:rFonts w:hint="eastAsia"/>
            <w:sz w:val="20"/>
            <w:lang w:eastAsia="zh-CN"/>
            <w:rPrChange w:id="1217" w:author="四季雨" w:date="2024-11-22T23:32:44Z">
              <w:rPr>
                <w:rFonts w:hint="eastAsia"/>
                <w:lang w:eastAsia="zh-CN"/>
              </w:rPr>
            </w:rPrChange>
          </w:rPr>
          <w:delText xml:space="preserve">to </w:delText>
        </w:r>
      </w:del>
      <w:del w:id="1218" w:author="四季雨" w:date="2024-11-23T00:09:33Z">
        <w:r>
          <w:rPr>
            <w:rFonts w:hint="eastAsia"/>
            <w:sz w:val="20"/>
            <w:lang w:val="en-US" w:eastAsia="zh-CN"/>
            <w:rPrChange w:id="1219" w:author="四季雨" w:date="2024-11-22T23:32:44Z">
              <w:rPr>
                <w:rFonts w:hint="eastAsia"/>
                <w:lang w:val="en-US" w:eastAsia="zh-CN"/>
              </w:rPr>
            </w:rPrChange>
          </w:rPr>
          <w:delText xml:space="preserve">further explore the need for the proposed </w:delText>
        </w:r>
      </w:del>
      <w:del w:id="1220" w:author="四季雨" w:date="2024-11-23T00:09:33Z">
        <w:r>
          <w:rPr>
            <w:rFonts w:hint="eastAsia"/>
            <w:sz w:val="20"/>
            <w:rPrChange w:id="1221" w:author="四季雨" w:date="2024-11-22T23:32:44Z">
              <w:rPr>
                <w:rFonts w:hint="eastAsia"/>
              </w:rPr>
            </w:rPrChange>
          </w:rPr>
          <w:delText xml:space="preserve">MaxSel </w:delText>
        </w:r>
      </w:del>
      <w:del w:id="1222" w:author="四季雨" w:date="2024-11-23T00:09:33Z">
        <w:r>
          <w:rPr>
            <w:rFonts w:hint="eastAsia"/>
            <w:sz w:val="20"/>
            <w:lang w:val="en-US" w:eastAsia="zh-CN"/>
            <w:rPrChange w:id="1223" w:author="四季雨" w:date="2024-11-22T23:32:44Z">
              <w:rPr>
                <w:rFonts w:hint="eastAsia"/>
                <w:lang w:val="en-US" w:eastAsia="zh-CN"/>
              </w:rPr>
            </w:rPrChange>
          </w:rPr>
          <w:delText>filtering algorithm</w:delText>
        </w:r>
      </w:del>
      <w:del w:id="1224" w:author="四季雨" w:date="2024-11-23T00:09:33Z">
        <w:r>
          <w:rPr>
            <w:rFonts w:hint="eastAsia"/>
            <w:sz w:val="20"/>
            <w:rPrChange w:id="1225" w:author="四季雨" w:date="2024-11-22T23:32:44Z">
              <w:rPr>
                <w:rFonts w:hint="eastAsia"/>
              </w:rPr>
            </w:rPrChange>
          </w:rPr>
          <w:delText>.</w:delText>
        </w:r>
      </w:del>
    </w:p>
    <w:p w14:paraId="4B04B593">
      <w:pPr>
        <w:spacing w:before="162" w:beforeLines="50" w:line="240" w:lineRule="auto"/>
        <w:jc w:val="center"/>
        <w:rPr>
          <w:rFonts w:hint="eastAsia"/>
        </w:rPr>
      </w:pPr>
      <w:r>
        <w:rPr>
          <w:rFonts w:hint="eastAsia"/>
          <w:lang w:val="en-US" w:eastAsia="zh-CN"/>
        </w:rPr>
        <w:t xml:space="preserve">Tab4 Network structure </w:t>
      </w:r>
      <w:r>
        <w:rPr>
          <w:rFonts w:hint="eastAsia"/>
        </w:rPr>
        <w:t>ablation experiment-MResNet (%)</w:t>
      </w:r>
    </w:p>
    <w:tbl>
      <w:tblPr>
        <w:tblStyle w:val="19"/>
        <w:tblW w:w="461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1"/>
        <w:gridCol w:w="544"/>
        <w:gridCol w:w="546"/>
        <w:gridCol w:w="544"/>
        <w:gridCol w:w="546"/>
        <w:gridCol w:w="544"/>
        <w:gridCol w:w="546"/>
        <w:gridCol w:w="544"/>
        <w:gridCol w:w="546"/>
        <w:gridCol w:w="544"/>
        <w:gridCol w:w="546"/>
        <w:gridCol w:w="545"/>
        <w:gridCol w:w="547"/>
        <w:gridCol w:w="545"/>
        <w:gridCol w:w="547"/>
        <w:gridCol w:w="545"/>
        <w:gridCol w:w="547"/>
      </w:tblGrid>
      <w:tr w14:paraId="66ABCA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463" w:type="pct"/>
            <w:tcBorders>
              <w:top w:val="single" w:color="000000" w:sz="12" w:space="0"/>
              <w:left w:val="nil"/>
              <w:bottom w:val="single" w:color="000000" w:sz="4" w:space="0"/>
              <w:right w:val="nil"/>
              <w:tl2br w:val="nil"/>
            </w:tcBorders>
            <w:shd w:val="clear" w:color="auto" w:fill="FFFFFF"/>
            <w:vAlign w:val="center"/>
          </w:tcPr>
          <w:p w14:paraId="51A3E242">
            <w:pPr>
              <w:widowControl/>
              <w:textAlignment w:val="center"/>
              <w:rPr>
                <w:rFonts w:ascii="Times New Roman" w:hAnsi="Times New Roman" w:cs="Times New Roman"/>
                <w:color w:val="000000"/>
                <w:kern w:val="0"/>
                <w:szCs w:val="18"/>
              </w:rPr>
            </w:pPr>
          </w:p>
        </w:tc>
        <w:tc>
          <w:tcPr>
            <w:tcW w:w="567" w:type="pct"/>
            <w:gridSpan w:val="2"/>
            <w:tcBorders>
              <w:top w:val="single" w:color="000000" w:sz="12" w:space="0"/>
              <w:left w:val="nil"/>
              <w:bottom w:val="single" w:color="000000" w:sz="4" w:space="0"/>
              <w:right w:val="nil"/>
            </w:tcBorders>
            <w:shd w:val="clear" w:color="auto" w:fill="FFFFFF"/>
            <w:vAlign w:val="center"/>
          </w:tcPr>
          <w:p w14:paraId="643CA765">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progan</w:t>
            </w:r>
          </w:p>
        </w:tc>
        <w:tc>
          <w:tcPr>
            <w:tcW w:w="567" w:type="pct"/>
            <w:gridSpan w:val="2"/>
            <w:tcBorders>
              <w:top w:val="single" w:color="000000" w:sz="12" w:space="0"/>
              <w:left w:val="nil"/>
              <w:bottom w:val="single" w:color="000000" w:sz="4" w:space="0"/>
              <w:right w:val="nil"/>
            </w:tcBorders>
            <w:shd w:val="clear" w:color="auto" w:fill="FFFFFF"/>
            <w:vAlign w:val="center"/>
          </w:tcPr>
          <w:p w14:paraId="363A0A8A">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biggan</w:t>
            </w:r>
          </w:p>
        </w:tc>
        <w:tc>
          <w:tcPr>
            <w:tcW w:w="567" w:type="pct"/>
            <w:gridSpan w:val="2"/>
            <w:tcBorders>
              <w:top w:val="single" w:color="000000" w:sz="12" w:space="0"/>
              <w:left w:val="nil"/>
              <w:bottom w:val="single" w:color="000000" w:sz="4" w:space="0"/>
              <w:right w:val="nil"/>
            </w:tcBorders>
            <w:shd w:val="clear" w:color="auto" w:fill="FFFFFF"/>
            <w:vAlign w:val="center"/>
          </w:tcPr>
          <w:p w14:paraId="529ACB63">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cyclegan</w:t>
            </w:r>
          </w:p>
        </w:tc>
        <w:tc>
          <w:tcPr>
            <w:tcW w:w="567" w:type="pct"/>
            <w:gridSpan w:val="2"/>
            <w:tcBorders>
              <w:top w:val="single" w:color="000000" w:sz="12" w:space="0"/>
              <w:left w:val="nil"/>
              <w:bottom w:val="single" w:color="000000" w:sz="4" w:space="0"/>
              <w:right w:val="nil"/>
            </w:tcBorders>
            <w:shd w:val="clear" w:color="auto" w:fill="FFFFFF"/>
            <w:vAlign w:val="center"/>
          </w:tcPr>
          <w:p w14:paraId="6D4A888E">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deepfake</w:t>
            </w:r>
          </w:p>
        </w:tc>
        <w:tc>
          <w:tcPr>
            <w:tcW w:w="567" w:type="pct"/>
            <w:gridSpan w:val="2"/>
            <w:tcBorders>
              <w:top w:val="single" w:color="000000" w:sz="12" w:space="0"/>
              <w:left w:val="nil"/>
              <w:bottom w:val="single" w:color="000000" w:sz="4" w:space="0"/>
              <w:right w:val="nil"/>
            </w:tcBorders>
            <w:shd w:val="clear" w:color="auto" w:fill="FFFFFF"/>
            <w:vAlign w:val="center"/>
          </w:tcPr>
          <w:p w14:paraId="25610936">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gaugan</w:t>
            </w:r>
          </w:p>
        </w:tc>
        <w:tc>
          <w:tcPr>
            <w:tcW w:w="567" w:type="pct"/>
            <w:gridSpan w:val="2"/>
            <w:tcBorders>
              <w:top w:val="single" w:color="000000" w:sz="12" w:space="0"/>
              <w:left w:val="nil"/>
              <w:bottom w:val="single" w:color="000000" w:sz="4" w:space="0"/>
              <w:right w:val="nil"/>
            </w:tcBorders>
            <w:shd w:val="clear" w:color="auto" w:fill="FFFFFF"/>
            <w:vAlign w:val="center"/>
          </w:tcPr>
          <w:p w14:paraId="7A4F7BD7">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stargan</w:t>
            </w:r>
          </w:p>
        </w:tc>
        <w:tc>
          <w:tcPr>
            <w:tcW w:w="567" w:type="pct"/>
            <w:gridSpan w:val="2"/>
            <w:tcBorders>
              <w:top w:val="single" w:color="000000" w:sz="12" w:space="0"/>
              <w:left w:val="nil"/>
              <w:bottom w:val="single" w:color="000000" w:sz="4" w:space="0"/>
              <w:right w:val="nil"/>
            </w:tcBorders>
            <w:shd w:val="clear" w:color="auto" w:fill="FFFFFF"/>
            <w:vAlign w:val="center"/>
          </w:tcPr>
          <w:p w14:paraId="28371B5C">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stylegan</w:t>
            </w:r>
          </w:p>
        </w:tc>
        <w:tc>
          <w:tcPr>
            <w:tcW w:w="567" w:type="pct"/>
            <w:gridSpan w:val="2"/>
            <w:tcBorders>
              <w:top w:val="single" w:color="000000" w:sz="12" w:space="0"/>
              <w:left w:val="nil"/>
              <w:bottom w:val="single" w:color="000000" w:sz="4" w:space="0"/>
              <w:right w:val="nil"/>
            </w:tcBorders>
            <w:shd w:val="clear" w:color="auto" w:fill="FFFFFF"/>
            <w:vAlign w:val="center"/>
          </w:tcPr>
          <w:p w14:paraId="5657A4FF">
            <w:pPr>
              <w:widowControl/>
              <w:jc w:val="center"/>
              <w:textAlignment w:val="center"/>
              <w:rPr>
                <w:rFonts w:ascii="Times New Roman" w:hAnsi="Times New Roman" w:cs="Times New Roman"/>
                <w:color w:val="000000"/>
                <w:kern w:val="0"/>
                <w:szCs w:val="18"/>
              </w:rPr>
            </w:pPr>
            <w:r>
              <w:rPr>
                <w:rFonts w:ascii="Times New Roman" w:hAnsi="Times New Roman" w:cs="Times New Roman"/>
                <w:color w:val="000000"/>
                <w:kern w:val="0"/>
                <w:szCs w:val="18"/>
              </w:rPr>
              <w:t>stylegan2</w:t>
            </w:r>
          </w:p>
        </w:tc>
      </w:tr>
      <w:tr w14:paraId="626D26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463" w:type="pct"/>
            <w:tcBorders>
              <w:top w:val="single" w:color="000000" w:sz="4" w:space="0"/>
              <w:left w:val="nil"/>
              <w:bottom w:val="nil"/>
              <w:right w:val="nil"/>
            </w:tcBorders>
            <w:shd w:val="clear" w:color="auto" w:fill="FFFFFF"/>
            <w:vAlign w:val="center"/>
          </w:tcPr>
          <w:p w14:paraId="5EFEC6F1">
            <w:pPr>
              <w:widowControl/>
              <w:textAlignment w:val="center"/>
              <w:rPr>
                <w:rFonts w:hint="default" w:ascii="Times New Roman" w:hAnsi="Times New Roman" w:cs="Times New Roman"/>
                <w:color w:val="000000"/>
                <w:kern w:val="0"/>
                <w:szCs w:val="18"/>
              </w:rPr>
            </w:pPr>
          </w:p>
        </w:tc>
        <w:tc>
          <w:tcPr>
            <w:tcW w:w="283" w:type="pct"/>
            <w:tcBorders>
              <w:top w:val="single" w:color="000000" w:sz="4" w:space="0"/>
              <w:left w:val="nil"/>
              <w:bottom w:val="nil"/>
              <w:right w:val="nil"/>
            </w:tcBorders>
            <w:shd w:val="clear" w:color="auto" w:fill="FFFFFF"/>
            <w:vAlign w:val="center"/>
          </w:tcPr>
          <w:p w14:paraId="1B890957">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Acc</w:t>
            </w:r>
          </w:p>
        </w:tc>
        <w:tc>
          <w:tcPr>
            <w:tcW w:w="283" w:type="pct"/>
            <w:tcBorders>
              <w:top w:val="single" w:color="000000" w:sz="4" w:space="0"/>
              <w:left w:val="nil"/>
              <w:bottom w:val="nil"/>
              <w:right w:val="nil"/>
            </w:tcBorders>
            <w:shd w:val="clear" w:color="auto" w:fill="FFFFFF"/>
            <w:vAlign w:val="center"/>
          </w:tcPr>
          <w:p w14:paraId="0A4504E2">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AP</w:t>
            </w:r>
          </w:p>
        </w:tc>
        <w:tc>
          <w:tcPr>
            <w:tcW w:w="283" w:type="pct"/>
            <w:tcBorders>
              <w:top w:val="single" w:color="000000" w:sz="4" w:space="0"/>
              <w:left w:val="nil"/>
              <w:bottom w:val="nil"/>
              <w:right w:val="nil"/>
            </w:tcBorders>
            <w:shd w:val="clear" w:color="auto" w:fill="FFFFFF"/>
            <w:vAlign w:val="center"/>
          </w:tcPr>
          <w:p w14:paraId="00E0DF46">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Acc</w:t>
            </w:r>
          </w:p>
        </w:tc>
        <w:tc>
          <w:tcPr>
            <w:tcW w:w="283" w:type="pct"/>
            <w:tcBorders>
              <w:top w:val="single" w:color="000000" w:sz="4" w:space="0"/>
              <w:left w:val="nil"/>
              <w:bottom w:val="nil"/>
              <w:right w:val="nil"/>
            </w:tcBorders>
            <w:shd w:val="clear" w:color="auto" w:fill="FFFFFF"/>
            <w:vAlign w:val="center"/>
          </w:tcPr>
          <w:p w14:paraId="469C44D9">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AP</w:t>
            </w:r>
          </w:p>
        </w:tc>
        <w:tc>
          <w:tcPr>
            <w:tcW w:w="283" w:type="pct"/>
            <w:tcBorders>
              <w:top w:val="single" w:color="000000" w:sz="4" w:space="0"/>
              <w:left w:val="nil"/>
              <w:bottom w:val="nil"/>
              <w:right w:val="nil"/>
            </w:tcBorders>
            <w:shd w:val="clear" w:color="auto" w:fill="FFFFFF"/>
            <w:vAlign w:val="center"/>
          </w:tcPr>
          <w:p w14:paraId="30E85A5E">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Acc</w:t>
            </w:r>
          </w:p>
        </w:tc>
        <w:tc>
          <w:tcPr>
            <w:tcW w:w="283" w:type="pct"/>
            <w:tcBorders>
              <w:top w:val="single" w:color="000000" w:sz="4" w:space="0"/>
              <w:left w:val="nil"/>
              <w:bottom w:val="nil"/>
              <w:right w:val="nil"/>
            </w:tcBorders>
            <w:shd w:val="clear" w:color="auto" w:fill="FFFFFF"/>
            <w:vAlign w:val="center"/>
          </w:tcPr>
          <w:p w14:paraId="176FB880">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AP</w:t>
            </w:r>
          </w:p>
        </w:tc>
        <w:tc>
          <w:tcPr>
            <w:tcW w:w="283" w:type="pct"/>
            <w:tcBorders>
              <w:top w:val="single" w:color="000000" w:sz="4" w:space="0"/>
              <w:left w:val="nil"/>
              <w:bottom w:val="nil"/>
              <w:right w:val="nil"/>
            </w:tcBorders>
            <w:shd w:val="clear" w:color="auto" w:fill="FFFFFF"/>
            <w:vAlign w:val="center"/>
          </w:tcPr>
          <w:p w14:paraId="75CD5BB6">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Acc</w:t>
            </w:r>
          </w:p>
        </w:tc>
        <w:tc>
          <w:tcPr>
            <w:tcW w:w="283" w:type="pct"/>
            <w:tcBorders>
              <w:top w:val="single" w:color="000000" w:sz="4" w:space="0"/>
              <w:left w:val="nil"/>
              <w:bottom w:val="nil"/>
              <w:right w:val="nil"/>
            </w:tcBorders>
            <w:shd w:val="clear" w:color="auto" w:fill="FFFFFF"/>
            <w:vAlign w:val="center"/>
          </w:tcPr>
          <w:p w14:paraId="68BB6C6C">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AP</w:t>
            </w:r>
          </w:p>
        </w:tc>
        <w:tc>
          <w:tcPr>
            <w:tcW w:w="283" w:type="pct"/>
            <w:tcBorders>
              <w:top w:val="single" w:color="000000" w:sz="4" w:space="0"/>
              <w:left w:val="nil"/>
              <w:bottom w:val="nil"/>
              <w:right w:val="nil"/>
            </w:tcBorders>
            <w:shd w:val="clear" w:color="auto" w:fill="FFFFFF"/>
            <w:vAlign w:val="center"/>
          </w:tcPr>
          <w:p w14:paraId="10ED9504">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Acc</w:t>
            </w:r>
          </w:p>
        </w:tc>
        <w:tc>
          <w:tcPr>
            <w:tcW w:w="283" w:type="pct"/>
            <w:tcBorders>
              <w:top w:val="single" w:color="000000" w:sz="4" w:space="0"/>
              <w:left w:val="nil"/>
              <w:bottom w:val="nil"/>
              <w:right w:val="nil"/>
            </w:tcBorders>
            <w:shd w:val="clear" w:color="auto" w:fill="FFFFFF"/>
            <w:vAlign w:val="center"/>
          </w:tcPr>
          <w:p w14:paraId="2FC2D181">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AP</w:t>
            </w:r>
          </w:p>
        </w:tc>
        <w:tc>
          <w:tcPr>
            <w:tcW w:w="283" w:type="pct"/>
            <w:tcBorders>
              <w:top w:val="single" w:color="000000" w:sz="4" w:space="0"/>
              <w:left w:val="nil"/>
              <w:bottom w:val="nil"/>
              <w:right w:val="nil"/>
            </w:tcBorders>
            <w:shd w:val="clear" w:color="auto" w:fill="FFFFFF"/>
            <w:vAlign w:val="center"/>
          </w:tcPr>
          <w:p w14:paraId="55900477">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Acc</w:t>
            </w:r>
          </w:p>
        </w:tc>
        <w:tc>
          <w:tcPr>
            <w:tcW w:w="283" w:type="pct"/>
            <w:tcBorders>
              <w:top w:val="single" w:color="000000" w:sz="4" w:space="0"/>
              <w:left w:val="nil"/>
              <w:bottom w:val="nil"/>
              <w:right w:val="nil"/>
            </w:tcBorders>
            <w:shd w:val="clear" w:color="auto" w:fill="FFFFFF"/>
            <w:vAlign w:val="center"/>
          </w:tcPr>
          <w:p w14:paraId="6FF174EA">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AP</w:t>
            </w:r>
          </w:p>
        </w:tc>
        <w:tc>
          <w:tcPr>
            <w:tcW w:w="283" w:type="pct"/>
            <w:tcBorders>
              <w:top w:val="single" w:color="000000" w:sz="4" w:space="0"/>
              <w:left w:val="nil"/>
              <w:bottom w:val="nil"/>
              <w:right w:val="nil"/>
            </w:tcBorders>
            <w:shd w:val="clear" w:color="auto" w:fill="FFFFFF"/>
            <w:vAlign w:val="center"/>
          </w:tcPr>
          <w:p w14:paraId="512C8D0C">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Acc</w:t>
            </w:r>
          </w:p>
        </w:tc>
        <w:tc>
          <w:tcPr>
            <w:tcW w:w="283" w:type="pct"/>
            <w:tcBorders>
              <w:top w:val="single" w:color="000000" w:sz="4" w:space="0"/>
              <w:left w:val="nil"/>
              <w:bottom w:val="nil"/>
              <w:right w:val="nil"/>
            </w:tcBorders>
            <w:shd w:val="clear" w:color="auto" w:fill="FFFFFF"/>
            <w:vAlign w:val="center"/>
          </w:tcPr>
          <w:p w14:paraId="16B51DC2">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AP</w:t>
            </w:r>
          </w:p>
        </w:tc>
        <w:tc>
          <w:tcPr>
            <w:tcW w:w="283" w:type="pct"/>
            <w:tcBorders>
              <w:top w:val="single" w:color="000000" w:sz="4" w:space="0"/>
              <w:left w:val="nil"/>
              <w:bottom w:val="nil"/>
              <w:right w:val="nil"/>
            </w:tcBorders>
            <w:shd w:val="clear" w:color="auto" w:fill="FFFFFF"/>
            <w:vAlign w:val="center"/>
          </w:tcPr>
          <w:p w14:paraId="0EC047EA">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Acc</w:t>
            </w:r>
          </w:p>
        </w:tc>
        <w:tc>
          <w:tcPr>
            <w:tcW w:w="283" w:type="pct"/>
            <w:tcBorders>
              <w:top w:val="single" w:color="000000" w:sz="4" w:space="0"/>
              <w:left w:val="nil"/>
              <w:bottom w:val="nil"/>
              <w:right w:val="nil"/>
            </w:tcBorders>
            <w:shd w:val="clear" w:color="auto" w:fill="FFFFFF"/>
            <w:vAlign w:val="center"/>
          </w:tcPr>
          <w:p w14:paraId="696F655F">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cs="Times New Roman"/>
                <w:color w:val="000000"/>
                <w:kern w:val="0"/>
                <w:szCs w:val="18"/>
                <w:lang w:val="en-US" w:eastAsia="zh-CN"/>
              </w:rPr>
              <w:t>AP</w:t>
            </w:r>
          </w:p>
        </w:tc>
      </w:tr>
      <w:tr w14:paraId="5A5DD7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463" w:type="pct"/>
            <w:tcBorders>
              <w:top w:val="nil"/>
              <w:left w:val="nil"/>
              <w:bottom w:val="nil"/>
              <w:right w:val="nil"/>
            </w:tcBorders>
            <w:shd w:val="clear" w:color="auto" w:fill="FFFFFF"/>
            <w:vAlign w:val="center"/>
          </w:tcPr>
          <w:p w14:paraId="1C394384">
            <w:pPr>
              <w:widowControl/>
              <w:textAlignment w:val="center"/>
              <w:rPr>
                <w:rFonts w:ascii="Times New Roman" w:hAnsi="Times New Roman" w:cs="Times New Roman"/>
                <w:color w:val="000000"/>
                <w:kern w:val="0"/>
                <w:szCs w:val="18"/>
              </w:rPr>
            </w:pPr>
            <w:r>
              <w:rPr>
                <w:rFonts w:hint="default" w:ascii="Times New Roman" w:hAnsi="Times New Roman" w:cs="Times New Roman"/>
                <w:color w:val="000000"/>
                <w:kern w:val="0"/>
                <w:szCs w:val="18"/>
              </w:rPr>
              <w:t>laplacian</w:t>
            </w:r>
          </w:p>
        </w:tc>
        <w:tc>
          <w:tcPr>
            <w:tcW w:w="283" w:type="pct"/>
            <w:tcBorders>
              <w:top w:val="nil"/>
              <w:left w:val="nil"/>
              <w:bottom w:val="nil"/>
              <w:right w:val="nil"/>
            </w:tcBorders>
            <w:shd w:val="clear" w:color="auto" w:fill="FFFFFF"/>
            <w:vAlign w:val="center"/>
          </w:tcPr>
          <w:p w14:paraId="66B14E0E">
            <w:pPr>
              <w:widowControl/>
              <w:jc w:val="right"/>
              <w:textAlignment w:val="center"/>
              <w:rPr>
                <w:rFonts w:ascii="Times New Roman" w:hAnsi="Times New Roman" w:cs="Times New Roman"/>
                <w:color w:val="000000"/>
                <w:kern w:val="0"/>
                <w:szCs w:val="18"/>
              </w:rPr>
            </w:pPr>
            <w:r>
              <w:rPr>
                <w:rFonts w:hint="default" w:ascii="Times New Roman" w:hAnsi="Times New Roman" w:cs="Times New Roman"/>
                <w:color w:val="000000"/>
                <w:kern w:val="0"/>
                <w:szCs w:val="18"/>
              </w:rPr>
              <w:t>98.1</w:t>
            </w:r>
          </w:p>
        </w:tc>
        <w:tc>
          <w:tcPr>
            <w:tcW w:w="283" w:type="pct"/>
            <w:tcBorders>
              <w:top w:val="nil"/>
              <w:left w:val="nil"/>
              <w:bottom w:val="nil"/>
              <w:right w:val="nil"/>
            </w:tcBorders>
            <w:shd w:val="clear" w:color="auto" w:fill="FFFFFF"/>
            <w:vAlign w:val="center"/>
          </w:tcPr>
          <w:p w14:paraId="0875AB79">
            <w:pPr>
              <w:widowControl/>
              <w:jc w:val="left"/>
              <w:textAlignment w:val="center"/>
              <w:rPr>
                <w:rFonts w:hint="default" w:ascii="Times New Roman" w:hAnsi="Times New Roman" w:eastAsia="宋体" w:cs="Times New Roman"/>
                <w:b/>
                <w:bCs w:val="0"/>
                <w:color w:val="000000"/>
                <w:kern w:val="0"/>
                <w:sz w:val="18"/>
                <w:szCs w:val="18"/>
                <w:lang w:val="en-US" w:eastAsia="zh-CN" w:bidi="ar-SA"/>
              </w:rPr>
            </w:pPr>
            <w:r>
              <w:rPr>
                <w:rFonts w:hint="default" w:ascii="Times New Roman" w:hAnsi="Times New Roman" w:cs="Times New Roman"/>
                <w:b/>
                <w:bCs w:val="0"/>
                <w:color w:val="000000"/>
                <w:kern w:val="0"/>
                <w:szCs w:val="18"/>
              </w:rPr>
              <w:t>99.9</w:t>
            </w:r>
          </w:p>
        </w:tc>
        <w:tc>
          <w:tcPr>
            <w:tcW w:w="283" w:type="pct"/>
            <w:tcBorders>
              <w:top w:val="nil"/>
              <w:left w:val="nil"/>
              <w:bottom w:val="nil"/>
              <w:right w:val="nil"/>
            </w:tcBorders>
            <w:shd w:val="clear" w:color="auto" w:fill="FFFFFF"/>
            <w:vAlign w:val="center"/>
          </w:tcPr>
          <w:p w14:paraId="28BFEB54">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79.4</w:t>
            </w:r>
          </w:p>
        </w:tc>
        <w:tc>
          <w:tcPr>
            <w:tcW w:w="283" w:type="pct"/>
            <w:tcBorders>
              <w:top w:val="nil"/>
              <w:left w:val="nil"/>
              <w:bottom w:val="nil"/>
              <w:right w:val="nil"/>
            </w:tcBorders>
            <w:shd w:val="clear" w:color="auto" w:fill="FFFFFF"/>
            <w:vAlign w:val="center"/>
          </w:tcPr>
          <w:p w14:paraId="621BC0D2">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92.6</w:t>
            </w:r>
          </w:p>
        </w:tc>
        <w:tc>
          <w:tcPr>
            <w:tcW w:w="283" w:type="pct"/>
            <w:tcBorders>
              <w:top w:val="nil"/>
              <w:left w:val="nil"/>
              <w:bottom w:val="nil"/>
              <w:right w:val="nil"/>
            </w:tcBorders>
            <w:shd w:val="clear" w:color="auto" w:fill="FFFFFF"/>
            <w:vAlign w:val="center"/>
          </w:tcPr>
          <w:p w14:paraId="14EC6672">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83.1</w:t>
            </w:r>
          </w:p>
        </w:tc>
        <w:tc>
          <w:tcPr>
            <w:tcW w:w="283" w:type="pct"/>
            <w:tcBorders>
              <w:top w:val="nil"/>
              <w:left w:val="nil"/>
              <w:bottom w:val="nil"/>
              <w:right w:val="nil"/>
            </w:tcBorders>
            <w:shd w:val="clear" w:color="auto" w:fill="FFFFFF"/>
            <w:vAlign w:val="center"/>
          </w:tcPr>
          <w:p w14:paraId="4B528CC3">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b/>
                <w:bCs w:val="0"/>
                <w:color w:val="000000"/>
                <w:kern w:val="0"/>
                <w:szCs w:val="18"/>
              </w:rPr>
              <w:t>95.6</w:t>
            </w:r>
          </w:p>
        </w:tc>
        <w:tc>
          <w:tcPr>
            <w:tcW w:w="283" w:type="pct"/>
            <w:tcBorders>
              <w:top w:val="nil"/>
              <w:left w:val="nil"/>
              <w:bottom w:val="nil"/>
              <w:right w:val="nil"/>
            </w:tcBorders>
            <w:shd w:val="clear" w:color="auto" w:fill="FFFFFF"/>
            <w:vAlign w:val="center"/>
          </w:tcPr>
          <w:p w14:paraId="4F94BA8B">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60.3</w:t>
            </w:r>
          </w:p>
        </w:tc>
        <w:tc>
          <w:tcPr>
            <w:tcW w:w="283" w:type="pct"/>
            <w:tcBorders>
              <w:top w:val="nil"/>
              <w:left w:val="nil"/>
              <w:bottom w:val="nil"/>
              <w:right w:val="nil"/>
            </w:tcBorders>
            <w:shd w:val="clear" w:color="auto" w:fill="FFFFFF"/>
            <w:vAlign w:val="center"/>
          </w:tcPr>
          <w:p w14:paraId="180B3885">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76.4</w:t>
            </w:r>
          </w:p>
        </w:tc>
        <w:tc>
          <w:tcPr>
            <w:tcW w:w="283" w:type="pct"/>
            <w:tcBorders>
              <w:top w:val="nil"/>
              <w:left w:val="nil"/>
              <w:bottom w:val="nil"/>
              <w:right w:val="nil"/>
            </w:tcBorders>
            <w:shd w:val="clear" w:color="auto" w:fill="FFFFFF"/>
            <w:vAlign w:val="center"/>
          </w:tcPr>
          <w:p w14:paraId="4189B999">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62</w:t>
            </w:r>
          </w:p>
        </w:tc>
        <w:tc>
          <w:tcPr>
            <w:tcW w:w="283" w:type="pct"/>
            <w:tcBorders>
              <w:top w:val="nil"/>
              <w:left w:val="nil"/>
              <w:bottom w:val="nil"/>
              <w:right w:val="nil"/>
            </w:tcBorders>
            <w:shd w:val="clear" w:color="auto" w:fill="FFFFFF"/>
            <w:vAlign w:val="center"/>
          </w:tcPr>
          <w:p w14:paraId="08DC6A0C">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77.4</w:t>
            </w:r>
          </w:p>
        </w:tc>
        <w:tc>
          <w:tcPr>
            <w:tcW w:w="283" w:type="pct"/>
            <w:tcBorders>
              <w:top w:val="nil"/>
              <w:left w:val="nil"/>
              <w:bottom w:val="nil"/>
              <w:right w:val="nil"/>
            </w:tcBorders>
            <w:shd w:val="clear" w:color="auto" w:fill="FFFFFF"/>
            <w:vAlign w:val="center"/>
          </w:tcPr>
          <w:p w14:paraId="41552579">
            <w:pPr>
              <w:widowControl/>
              <w:jc w:val="right"/>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100</w:t>
            </w:r>
          </w:p>
        </w:tc>
        <w:tc>
          <w:tcPr>
            <w:tcW w:w="283" w:type="pct"/>
            <w:tcBorders>
              <w:top w:val="nil"/>
              <w:left w:val="nil"/>
              <w:bottom w:val="nil"/>
              <w:right w:val="nil"/>
            </w:tcBorders>
            <w:shd w:val="clear" w:color="auto" w:fill="FFFFFF"/>
            <w:vAlign w:val="center"/>
          </w:tcPr>
          <w:p w14:paraId="35AA0912">
            <w:pPr>
              <w:widowControl/>
              <w:jc w:val="left"/>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100</w:t>
            </w:r>
          </w:p>
        </w:tc>
        <w:tc>
          <w:tcPr>
            <w:tcW w:w="283" w:type="pct"/>
            <w:tcBorders>
              <w:top w:val="nil"/>
              <w:left w:val="nil"/>
              <w:bottom w:val="nil"/>
              <w:right w:val="nil"/>
            </w:tcBorders>
            <w:shd w:val="clear" w:color="auto" w:fill="FFFFFF"/>
            <w:vAlign w:val="center"/>
          </w:tcPr>
          <w:p w14:paraId="75DD4846">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94.2</w:t>
            </w:r>
          </w:p>
        </w:tc>
        <w:tc>
          <w:tcPr>
            <w:tcW w:w="283" w:type="pct"/>
            <w:tcBorders>
              <w:top w:val="nil"/>
              <w:left w:val="nil"/>
              <w:bottom w:val="nil"/>
              <w:right w:val="nil"/>
            </w:tcBorders>
            <w:shd w:val="clear" w:color="auto" w:fill="FFFFFF"/>
            <w:vAlign w:val="center"/>
          </w:tcPr>
          <w:p w14:paraId="3B7A5C97">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98.6</w:t>
            </w:r>
          </w:p>
        </w:tc>
        <w:tc>
          <w:tcPr>
            <w:tcW w:w="283" w:type="pct"/>
            <w:tcBorders>
              <w:top w:val="nil"/>
              <w:left w:val="nil"/>
              <w:bottom w:val="nil"/>
              <w:right w:val="nil"/>
            </w:tcBorders>
            <w:shd w:val="clear" w:color="auto" w:fill="FFFFFF"/>
            <w:vAlign w:val="center"/>
          </w:tcPr>
          <w:p w14:paraId="5334EB78">
            <w:pPr>
              <w:widowControl/>
              <w:jc w:val="right"/>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95.9</w:t>
            </w:r>
          </w:p>
        </w:tc>
        <w:tc>
          <w:tcPr>
            <w:tcW w:w="283" w:type="pct"/>
            <w:tcBorders>
              <w:top w:val="nil"/>
              <w:left w:val="nil"/>
              <w:bottom w:val="nil"/>
              <w:right w:val="nil"/>
            </w:tcBorders>
            <w:shd w:val="clear" w:color="auto" w:fill="FFFFFF"/>
            <w:vAlign w:val="center"/>
          </w:tcPr>
          <w:p w14:paraId="380E01FE">
            <w:pPr>
              <w:widowControl/>
              <w:jc w:val="left"/>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99.6</w:t>
            </w:r>
          </w:p>
        </w:tc>
      </w:tr>
      <w:tr w14:paraId="732401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463" w:type="pct"/>
            <w:tcBorders>
              <w:top w:val="nil"/>
              <w:left w:val="nil"/>
              <w:bottom w:val="nil"/>
              <w:right w:val="nil"/>
            </w:tcBorders>
            <w:shd w:val="clear" w:color="auto" w:fill="FFFFFF"/>
            <w:vAlign w:val="center"/>
          </w:tcPr>
          <w:p w14:paraId="359883AE">
            <w:pPr>
              <w:widowControl/>
              <w:textAlignment w:val="center"/>
              <w:rPr>
                <w:rFonts w:ascii="Times New Roman" w:hAnsi="Times New Roman" w:cs="Times New Roman"/>
                <w:color w:val="000000"/>
                <w:kern w:val="0"/>
                <w:szCs w:val="18"/>
              </w:rPr>
            </w:pPr>
            <w:r>
              <w:rPr>
                <w:rFonts w:hint="default" w:ascii="Times New Roman" w:hAnsi="Times New Roman" w:cs="Times New Roman"/>
                <w:color w:val="000000"/>
                <w:kern w:val="0"/>
                <w:szCs w:val="18"/>
              </w:rPr>
              <w:t>prewitt</w:t>
            </w:r>
          </w:p>
        </w:tc>
        <w:tc>
          <w:tcPr>
            <w:tcW w:w="283" w:type="pct"/>
            <w:tcBorders>
              <w:top w:val="nil"/>
              <w:left w:val="nil"/>
              <w:bottom w:val="nil"/>
              <w:right w:val="nil"/>
            </w:tcBorders>
            <w:shd w:val="clear" w:color="auto" w:fill="FFFFFF"/>
            <w:vAlign w:val="center"/>
          </w:tcPr>
          <w:p w14:paraId="164511D0">
            <w:pPr>
              <w:widowControl/>
              <w:jc w:val="right"/>
              <w:textAlignment w:val="center"/>
              <w:rPr>
                <w:rFonts w:ascii="Times New Roman" w:hAnsi="Times New Roman" w:cs="Times New Roman"/>
                <w:color w:val="000000"/>
                <w:kern w:val="0"/>
                <w:szCs w:val="18"/>
              </w:rPr>
            </w:pPr>
            <w:r>
              <w:rPr>
                <w:rFonts w:hint="default" w:ascii="Times New Roman" w:hAnsi="Times New Roman" w:cs="Times New Roman"/>
                <w:color w:val="000000"/>
                <w:kern w:val="0"/>
                <w:szCs w:val="18"/>
              </w:rPr>
              <w:t>98.1</w:t>
            </w:r>
          </w:p>
        </w:tc>
        <w:tc>
          <w:tcPr>
            <w:tcW w:w="283" w:type="pct"/>
            <w:tcBorders>
              <w:top w:val="nil"/>
              <w:left w:val="nil"/>
              <w:bottom w:val="nil"/>
              <w:right w:val="nil"/>
            </w:tcBorders>
            <w:shd w:val="clear" w:color="auto" w:fill="FFFFFF"/>
            <w:vAlign w:val="center"/>
          </w:tcPr>
          <w:p w14:paraId="45CF4EE7">
            <w:pPr>
              <w:widowControl/>
              <w:jc w:val="left"/>
              <w:textAlignment w:val="center"/>
              <w:rPr>
                <w:rFonts w:hint="default" w:ascii="Times New Roman" w:hAnsi="Times New Roman" w:eastAsia="宋体" w:cs="Times New Roman"/>
                <w:b/>
                <w:bCs w:val="0"/>
                <w:color w:val="000000"/>
                <w:kern w:val="0"/>
                <w:sz w:val="18"/>
                <w:szCs w:val="18"/>
                <w:lang w:val="en-US" w:eastAsia="zh-CN" w:bidi="ar-SA"/>
              </w:rPr>
            </w:pPr>
            <w:r>
              <w:rPr>
                <w:rFonts w:hint="default" w:ascii="Times New Roman" w:hAnsi="Times New Roman" w:cs="Times New Roman"/>
                <w:b/>
                <w:bCs w:val="0"/>
                <w:color w:val="000000"/>
                <w:kern w:val="0"/>
                <w:szCs w:val="18"/>
              </w:rPr>
              <w:t>99.9</w:t>
            </w:r>
          </w:p>
        </w:tc>
        <w:tc>
          <w:tcPr>
            <w:tcW w:w="283" w:type="pct"/>
            <w:tcBorders>
              <w:top w:val="nil"/>
              <w:left w:val="nil"/>
              <w:bottom w:val="nil"/>
              <w:right w:val="nil"/>
            </w:tcBorders>
            <w:shd w:val="clear" w:color="auto" w:fill="FFFFFF"/>
            <w:vAlign w:val="center"/>
          </w:tcPr>
          <w:p w14:paraId="77EC7A95">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56</w:t>
            </w:r>
          </w:p>
        </w:tc>
        <w:tc>
          <w:tcPr>
            <w:tcW w:w="283" w:type="pct"/>
            <w:tcBorders>
              <w:top w:val="nil"/>
              <w:left w:val="nil"/>
              <w:bottom w:val="nil"/>
              <w:right w:val="nil"/>
            </w:tcBorders>
            <w:shd w:val="clear" w:color="auto" w:fill="FFFFFF"/>
            <w:vAlign w:val="center"/>
          </w:tcPr>
          <w:p w14:paraId="2C38ECED">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66.8</w:t>
            </w:r>
          </w:p>
        </w:tc>
        <w:tc>
          <w:tcPr>
            <w:tcW w:w="283" w:type="pct"/>
            <w:tcBorders>
              <w:top w:val="nil"/>
              <w:left w:val="nil"/>
              <w:bottom w:val="nil"/>
              <w:right w:val="nil"/>
            </w:tcBorders>
            <w:shd w:val="clear" w:color="auto" w:fill="FFFFFF"/>
            <w:vAlign w:val="center"/>
          </w:tcPr>
          <w:p w14:paraId="3743EA3B">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56.7</w:t>
            </w:r>
          </w:p>
        </w:tc>
        <w:tc>
          <w:tcPr>
            <w:tcW w:w="283" w:type="pct"/>
            <w:tcBorders>
              <w:top w:val="nil"/>
              <w:left w:val="nil"/>
              <w:bottom w:val="nil"/>
              <w:right w:val="nil"/>
            </w:tcBorders>
            <w:shd w:val="clear" w:color="auto" w:fill="FFFFFF"/>
            <w:vAlign w:val="center"/>
          </w:tcPr>
          <w:p w14:paraId="1CA314ED">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76.6</w:t>
            </w:r>
          </w:p>
        </w:tc>
        <w:tc>
          <w:tcPr>
            <w:tcW w:w="283" w:type="pct"/>
            <w:tcBorders>
              <w:top w:val="nil"/>
              <w:left w:val="nil"/>
              <w:bottom w:val="nil"/>
              <w:right w:val="nil"/>
            </w:tcBorders>
            <w:shd w:val="clear" w:color="auto" w:fill="FFFFFF"/>
            <w:vAlign w:val="center"/>
          </w:tcPr>
          <w:p w14:paraId="1FA8BD3A">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50.6</w:t>
            </w:r>
          </w:p>
        </w:tc>
        <w:tc>
          <w:tcPr>
            <w:tcW w:w="283" w:type="pct"/>
            <w:tcBorders>
              <w:top w:val="nil"/>
              <w:left w:val="nil"/>
              <w:bottom w:val="nil"/>
              <w:right w:val="nil"/>
            </w:tcBorders>
            <w:shd w:val="clear" w:color="auto" w:fill="FFFFFF"/>
            <w:vAlign w:val="center"/>
          </w:tcPr>
          <w:p w14:paraId="18B02545">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69.4</w:t>
            </w:r>
          </w:p>
        </w:tc>
        <w:tc>
          <w:tcPr>
            <w:tcW w:w="283" w:type="pct"/>
            <w:tcBorders>
              <w:top w:val="nil"/>
              <w:left w:val="nil"/>
              <w:bottom w:val="nil"/>
              <w:right w:val="nil"/>
            </w:tcBorders>
            <w:shd w:val="clear" w:color="auto" w:fill="FFFFFF"/>
            <w:vAlign w:val="center"/>
          </w:tcPr>
          <w:p w14:paraId="3910EFCA">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51.3</w:t>
            </w:r>
          </w:p>
        </w:tc>
        <w:tc>
          <w:tcPr>
            <w:tcW w:w="283" w:type="pct"/>
            <w:tcBorders>
              <w:top w:val="nil"/>
              <w:left w:val="nil"/>
              <w:bottom w:val="nil"/>
              <w:right w:val="nil"/>
            </w:tcBorders>
            <w:shd w:val="clear" w:color="auto" w:fill="FFFFFF"/>
            <w:vAlign w:val="center"/>
          </w:tcPr>
          <w:p w14:paraId="0BA535D3">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64.4</w:t>
            </w:r>
          </w:p>
        </w:tc>
        <w:tc>
          <w:tcPr>
            <w:tcW w:w="283" w:type="pct"/>
            <w:tcBorders>
              <w:top w:val="nil"/>
              <w:left w:val="nil"/>
              <w:bottom w:val="nil"/>
              <w:right w:val="nil"/>
            </w:tcBorders>
            <w:shd w:val="clear" w:color="auto" w:fill="FFFFFF"/>
            <w:vAlign w:val="center"/>
          </w:tcPr>
          <w:p w14:paraId="78DF3487">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83.6</w:t>
            </w:r>
          </w:p>
        </w:tc>
        <w:tc>
          <w:tcPr>
            <w:tcW w:w="283" w:type="pct"/>
            <w:tcBorders>
              <w:top w:val="nil"/>
              <w:left w:val="nil"/>
              <w:bottom w:val="nil"/>
              <w:right w:val="nil"/>
            </w:tcBorders>
            <w:shd w:val="clear" w:color="auto" w:fill="FFFFFF"/>
            <w:vAlign w:val="center"/>
          </w:tcPr>
          <w:p w14:paraId="6CFA0550">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99.7</w:t>
            </w:r>
          </w:p>
        </w:tc>
        <w:tc>
          <w:tcPr>
            <w:tcW w:w="283" w:type="pct"/>
            <w:tcBorders>
              <w:top w:val="nil"/>
              <w:left w:val="nil"/>
              <w:bottom w:val="nil"/>
              <w:right w:val="nil"/>
            </w:tcBorders>
            <w:shd w:val="clear" w:color="auto" w:fill="FFFFFF"/>
            <w:vAlign w:val="center"/>
          </w:tcPr>
          <w:p w14:paraId="701BDAFE">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82.8</w:t>
            </w:r>
          </w:p>
        </w:tc>
        <w:tc>
          <w:tcPr>
            <w:tcW w:w="283" w:type="pct"/>
            <w:tcBorders>
              <w:top w:val="nil"/>
              <w:left w:val="nil"/>
              <w:bottom w:val="nil"/>
              <w:right w:val="nil"/>
            </w:tcBorders>
            <w:shd w:val="clear" w:color="auto" w:fill="FFFFFF"/>
            <w:vAlign w:val="center"/>
          </w:tcPr>
          <w:p w14:paraId="3FD9CA6C">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94.2</w:t>
            </w:r>
          </w:p>
        </w:tc>
        <w:tc>
          <w:tcPr>
            <w:tcW w:w="283" w:type="pct"/>
            <w:tcBorders>
              <w:top w:val="nil"/>
              <w:left w:val="nil"/>
              <w:bottom w:val="nil"/>
              <w:right w:val="nil"/>
            </w:tcBorders>
            <w:shd w:val="clear" w:color="auto" w:fill="FFFFFF"/>
            <w:vAlign w:val="center"/>
          </w:tcPr>
          <w:p w14:paraId="757D0E99">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84.3</w:t>
            </w:r>
          </w:p>
        </w:tc>
        <w:tc>
          <w:tcPr>
            <w:tcW w:w="283" w:type="pct"/>
            <w:tcBorders>
              <w:top w:val="nil"/>
              <w:left w:val="nil"/>
              <w:bottom w:val="nil"/>
              <w:right w:val="nil"/>
            </w:tcBorders>
            <w:shd w:val="clear" w:color="auto" w:fill="FFFFFF"/>
            <w:vAlign w:val="center"/>
          </w:tcPr>
          <w:p w14:paraId="72DC984E">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95.5</w:t>
            </w:r>
          </w:p>
        </w:tc>
      </w:tr>
      <w:tr w14:paraId="30CA75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463" w:type="pct"/>
            <w:tcBorders>
              <w:top w:val="nil"/>
              <w:left w:val="nil"/>
              <w:bottom w:val="nil"/>
              <w:right w:val="nil"/>
            </w:tcBorders>
            <w:shd w:val="clear" w:color="auto" w:fill="FFFFFF"/>
            <w:vAlign w:val="center"/>
          </w:tcPr>
          <w:p w14:paraId="1359E42A">
            <w:pPr>
              <w:widowControl/>
              <w:textAlignment w:val="center"/>
              <w:rPr>
                <w:rFonts w:ascii="Times New Roman" w:hAnsi="Times New Roman" w:cs="Times New Roman"/>
                <w:color w:val="000000"/>
                <w:kern w:val="0"/>
                <w:szCs w:val="18"/>
              </w:rPr>
            </w:pPr>
            <w:r>
              <w:rPr>
                <w:rFonts w:hint="default" w:ascii="Times New Roman" w:hAnsi="Times New Roman" w:cs="Times New Roman"/>
                <w:color w:val="000000"/>
                <w:kern w:val="0"/>
                <w:szCs w:val="18"/>
              </w:rPr>
              <w:t>sobel</w:t>
            </w:r>
          </w:p>
        </w:tc>
        <w:tc>
          <w:tcPr>
            <w:tcW w:w="283" w:type="pct"/>
            <w:tcBorders>
              <w:top w:val="nil"/>
              <w:left w:val="nil"/>
              <w:bottom w:val="nil"/>
              <w:right w:val="nil"/>
            </w:tcBorders>
            <w:shd w:val="clear" w:color="auto" w:fill="FFFFFF"/>
            <w:vAlign w:val="center"/>
          </w:tcPr>
          <w:p w14:paraId="0D57CE72">
            <w:pPr>
              <w:widowControl/>
              <w:jc w:val="right"/>
              <w:textAlignment w:val="center"/>
              <w:rPr>
                <w:rFonts w:ascii="Times New Roman" w:hAnsi="Times New Roman" w:cs="Times New Roman"/>
                <w:color w:val="000000"/>
                <w:kern w:val="0"/>
                <w:szCs w:val="18"/>
              </w:rPr>
            </w:pPr>
            <w:r>
              <w:rPr>
                <w:rFonts w:hint="default" w:ascii="Times New Roman" w:hAnsi="Times New Roman" w:cs="Times New Roman"/>
                <w:color w:val="000000"/>
                <w:kern w:val="0"/>
                <w:szCs w:val="18"/>
              </w:rPr>
              <w:t>98.5</w:t>
            </w:r>
          </w:p>
        </w:tc>
        <w:tc>
          <w:tcPr>
            <w:tcW w:w="283" w:type="pct"/>
            <w:tcBorders>
              <w:top w:val="nil"/>
              <w:left w:val="nil"/>
              <w:bottom w:val="nil"/>
              <w:right w:val="nil"/>
            </w:tcBorders>
            <w:shd w:val="clear" w:color="auto" w:fill="FFFFFF"/>
            <w:vAlign w:val="center"/>
          </w:tcPr>
          <w:p w14:paraId="6E3EB797">
            <w:pPr>
              <w:widowControl/>
              <w:jc w:val="left"/>
              <w:textAlignment w:val="center"/>
              <w:rPr>
                <w:rFonts w:hint="default" w:ascii="Times New Roman" w:hAnsi="Times New Roman" w:eastAsia="宋体" w:cs="Times New Roman"/>
                <w:b/>
                <w:bCs w:val="0"/>
                <w:color w:val="000000"/>
                <w:kern w:val="0"/>
                <w:sz w:val="18"/>
                <w:szCs w:val="18"/>
                <w:lang w:val="en-US" w:eastAsia="zh-CN" w:bidi="ar-SA"/>
              </w:rPr>
            </w:pPr>
            <w:r>
              <w:rPr>
                <w:rFonts w:hint="default" w:ascii="Times New Roman" w:hAnsi="Times New Roman" w:cs="Times New Roman"/>
                <w:b/>
                <w:bCs w:val="0"/>
                <w:color w:val="000000"/>
                <w:kern w:val="0"/>
                <w:szCs w:val="18"/>
              </w:rPr>
              <w:t>99.9</w:t>
            </w:r>
          </w:p>
        </w:tc>
        <w:tc>
          <w:tcPr>
            <w:tcW w:w="283" w:type="pct"/>
            <w:tcBorders>
              <w:top w:val="nil"/>
              <w:left w:val="nil"/>
              <w:bottom w:val="nil"/>
              <w:right w:val="nil"/>
            </w:tcBorders>
            <w:shd w:val="clear" w:color="auto" w:fill="FFFFFF"/>
            <w:vAlign w:val="center"/>
          </w:tcPr>
          <w:p w14:paraId="42825B33">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65.9</w:t>
            </w:r>
          </w:p>
        </w:tc>
        <w:tc>
          <w:tcPr>
            <w:tcW w:w="283" w:type="pct"/>
            <w:tcBorders>
              <w:top w:val="nil"/>
              <w:left w:val="nil"/>
              <w:bottom w:val="nil"/>
              <w:right w:val="nil"/>
            </w:tcBorders>
            <w:shd w:val="clear" w:color="auto" w:fill="FFFFFF"/>
            <w:vAlign w:val="center"/>
          </w:tcPr>
          <w:p w14:paraId="18653ABF">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75.4</w:t>
            </w:r>
          </w:p>
        </w:tc>
        <w:tc>
          <w:tcPr>
            <w:tcW w:w="283" w:type="pct"/>
            <w:tcBorders>
              <w:top w:val="nil"/>
              <w:left w:val="nil"/>
              <w:bottom w:val="nil"/>
              <w:right w:val="nil"/>
            </w:tcBorders>
            <w:shd w:val="clear" w:color="auto" w:fill="FFFFFF"/>
            <w:vAlign w:val="center"/>
          </w:tcPr>
          <w:p w14:paraId="4758186C">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65.4</w:t>
            </w:r>
          </w:p>
        </w:tc>
        <w:tc>
          <w:tcPr>
            <w:tcW w:w="283" w:type="pct"/>
            <w:tcBorders>
              <w:top w:val="nil"/>
              <w:left w:val="nil"/>
              <w:bottom w:val="nil"/>
              <w:right w:val="nil"/>
            </w:tcBorders>
            <w:shd w:val="clear" w:color="auto" w:fill="FFFFFF"/>
            <w:vAlign w:val="center"/>
          </w:tcPr>
          <w:p w14:paraId="721FD9EB">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74.7</w:t>
            </w:r>
          </w:p>
        </w:tc>
        <w:tc>
          <w:tcPr>
            <w:tcW w:w="283" w:type="pct"/>
            <w:tcBorders>
              <w:top w:val="nil"/>
              <w:left w:val="nil"/>
              <w:bottom w:val="nil"/>
              <w:right w:val="nil"/>
            </w:tcBorders>
            <w:shd w:val="clear" w:color="auto" w:fill="FFFFFF"/>
            <w:vAlign w:val="center"/>
          </w:tcPr>
          <w:p w14:paraId="7863AB72">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b/>
                <w:bCs/>
                <w:color w:val="000000"/>
                <w:kern w:val="0"/>
                <w:szCs w:val="18"/>
              </w:rPr>
              <w:t>80.5</w:t>
            </w:r>
          </w:p>
        </w:tc>
        <w:tc>
          <w:tcPr>
            <w:tcW w:w="283" w:type="pct"/>
            <w:tcBorders>
              <w:top w:val="nil"/>
              <w:left w:val="nil"/>
              <w:bottom w:val="nil"/>
              <w:right w:val="nil"/>
            </w:tcBorders>
            <w:shd w:val="clear" w:color="auto" w:fill="FFFFFF"/>
            <w:vAlign w:val="center"/>
          </w:tcPr>
          <w:p w14:paraId="784C6CE6">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91.3</w:t>
            </w:r>
          </w:p>
        </w:tc>
        <w:tc>
          <w:tcPr>
            <w:tcW w:w="283" w:type="pct"/>
            <w:tcBorders>
              <w:top w:val="nil"/>
              <w:left w:val="nil"/>
              <w:bottom w:val="nil"/>
              <w:right w:val="nil"/>
            </w:tcBorders>
            <w:shd w:val="clear" w:color="auto" w:fill="FFFFFF"/>
            <w:vAlign w:val="center"/>
          </w:tcPr>
          <w:p w14:paraId="6C2EE81F">
            <w:pPr>
              <w:widowControl/>
              <w:jc w:val="right"/>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69.4</w:t>
            </w:r>
          </w:p>
        </w:tc>
        <w:tc>
          <w:tcPr>
            <w:tcW w:w="283" w:type="pct"/>
            <w:tcBorders>
              <w:top w:val="nil"/>
              <w:left w:val="nil"/>
              <w:bottom w:val="nil"/>
              <w:right w:val="nil"/>
            </w:tcBorders>
            <w:shd w:val="clear" w:color="auto" w:fill="FFFFFF"/>
            <w:vAlign w:val="center"/>
          </w:tcPr>
          <w:p w14:paraId="75ED06E3">
            <w:pPr>
              <w:widowControl/>
              <w:jc w:val="left"/>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78.8</w:t>
            </w:r>
          </w:p>
        </w:tc>
        <w:tc>
          <w:tcPr>
            <w:tcW w:w="283" w:type="pct"/>
            <w:tcBorders>
              <w:top w:val="nil"/>
              <w:left w:val="nil"/>
              <w:bottom w:val="nil"/>
              <w:right w:val="nil"/>
            </w:tcBorders>
            <w:shd w:val="clear" w:color="auto" w:fill="FFFFFF"/>
            <w:vAlign w:val="center"/>
          </w:tcPr>
          <w:p w14:paraId="5C44E5DE">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89.5</w:t>
            </w:r>
          </w:p>
        </w:tc>
        <w:tc>
          <w:tcPr>
            <w:tcW w:w="283" w:type="pct"/>
            <w:tcBorders>
              <w:top w:val="nil"/>
              <w:left w:val="nil"/>
              <w:bottom w:val="nil"/>
              <w:right w:val="nil"/>
            </w:tcBorders>
            <w:shd w:val="clear" w:color="auto" w:fill="FFFFFF"/>
            <w:vAlign w:val="center"/>
          </w:tcPr>
          <w:p w14:paraId="00F9F15D">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99.8</w:t>
            </w:r>
          </w:p>
        </w:tc>
        <w:tc>
          <w:tcPr>
            <w:tcW w:w="283" w:type="pct"/>
            <w:tcBorders>
              <w:top w:val="nil"/>
              <w:left w:val="nil"/>
              <w:bottom w:val="nil"/>
              <w:right w:val="nil"/>
            </w:tcBorders>
            <w:shd w:val="clear" w:color="auto" w:fill="FFFFFF"/>
            <w:vAlign w:val="center"/>
          </w:tcPr>
          <w:p w14:paraId="6E08CE97">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87.4</w:t>
            </w:r>
          </w:p>
        </w:tc>
        <w:tc>
          <w:tcPr>
            <w:tcW w:w="283" w:type="pct"/>
            <w:tcBorders>
              <w:top w:val="nil"/>
              <w:left w:val="nil"/>
              <w:bottom w:val="nil"/>
              <w:right w:val="nil"/>
            </w:tcBorders>
            <w:shd w:val="clear" w:color="auto" w:fill="FFFFFF"/>
            <w:vAlign w:val="center"/>
          </w:tcPr>
          <w:p w14:paraId="6188E3B8">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96.2</w:t>
            </w:r>
          </w:p>
        </w:tc>
        <w:tc>
          <w:tcPr>
            <w:tcW w:w="283" w:type="pct"/>
            <w:tcBorders>
              <w:top w:val="nil"/>
              <w:left w:val="nil"/>
              <w:bottom w:val="nil"/>
              <w:right w:val="nil"/>
            </w:tcBorders>
            <w:shd w:val="clear" w:color="auto" w:fill="FFFFFF"/>
            <w:vAlign w:val="center"/>
          </w:tcPr>
          <w:p w14:paraId="70D34367">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91.1</w:t>
            </w:r>
          </w:p>
        </w:tc>
        <w:tc>
          <w:tcPr>
            <w:tcW w:w="283" w:type="pct"/>
            <w:tcBorders>
              <w:top w:val="nil"/>
              <w:left w:val="nil"/>
              <w:bottom w:val="nil"/>
              <w:right w:val="nil"/>
            </w:tcBorders>
            <w:shd w:val="clear" w:color="auto" w:fill="FFFFFF"/>
            <w:vAlign w:val="center"/>
          </w:tcPr>
          <w:p w14:paraId="55005B44">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97.8</w:t>
            </w:r>
          </w:p>
        </w:tc>
      </w:tr>
      <w:tr w14:paraId="054F77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463" w:type="pct"/>
            <w:tcBorders>
              <w:top w:val="nil"/>
              <w:left w:val="nil"/>
              <w:bottom w:val="nil"/>
              <w:right w:val="nil"/>
            </w:tcBorders>
            <w:shd w:val="clear" w:color="auto" w:fill="FFFFFF"/>
            <w:vAlign w:val="center"/>
          </w:tcPr>
          <w:p w14:paraId="48E99377">
            <w:pPr>
              <w:widowControl/>
              <w:textAlignment w:val="center"/>
              <w:rPr>
                <w:rFonts w:ascii="Times New Roman" w:hAnsi="Times New Roman" w:cs="Times New Roman"/>
                <w:color w:val="000000"/>
                <w:kern w:val="0"/>
                <w:szCs w:val="18"/>
              </w:rPr>
            </w:pPr>
            <w:r>
              <w:rPr>
                <w:rFonts w:hint="default" w:ascii="Times New Roman" w:hAnsi="Times New Roman" w:cs="Times New Roman"/>
                <w:color w:val="000000"/>
                <w:kern w:val="0"/>
                <w:szCs w:val="18"/>
              </w:rPr>
              <w:t>scharr</w:t>
            </w:r>
          </w:p>
        </w:tc>
        <w:tc>
          <w:tcPr>
            <w:tcW w:w="283" w:type="pct"/>
            <w:tcBorders>
              <w:top w:val="nil"/>
              <w:left w:val="nil"/>
              <w:bottom w:val="nil"/>
              <w:right w:val="nil"/>
            </w:tcBorders>
            <w:shd w:val="clear" w:color="auto" w:fill="FFFFFF"/>
            <w:vAlign w:val="center"/>
          </w:tcPr>
          <w:p w14:paraId="786164DE">
            <w:pPr>
              <w:widowControl/>
              <w:jc w:val="right"/>
              <w:textAlignment w:val="center"/>
              <w:rPr>
                <w:rFonts w:ascii="Times New Roman" w:hAnsi="Times New Roman" w:cs="Times New Roman"/>
                <w:color w:val="000000"/>
                <w:kern w:val="0"/>
                <w:szCs w:val="18"/>
              </w:rPr>
            </w:pPr>
            <w:r>
              <w:rPr>
                <w:rFonts w:hint="default" w:ascii="Times New Roman" w:hAnsi="Times New Roman" w:cs="Times New Roman"/>
                <w:b/>
                <w:bCs/>
                <w:color w:val="000000"/>
                <w:kern w:val="0"/>
                <w:szCs w:val="18"/>
              </w:rPr>
              <w:t>98.9</w:t>
            </w:r>
          </w:p>
        </w:tc>
        <w:tc>
          <w:tcPr>
            <w:tcW w:w="283" w:type="pct"/>
            <w:tcBorders>
              <w:top w:val="nil"/>
              <w:left w:val="nil"/>
              <w:bottom w:val="nil"/>
              <w:right w:val="nil"/>
            </w:tcBorders>
            <w:shd w:val="clear" w:color="auto" w:fill="FFFFFF"/>
            <w:vAlign w:val="center"/>
          </w:tcPr>
          <w:p w14:paraId="7F0FBA99">
            <w:pPr>
              <w:widowControl/>
              <w:jc w:val="left"/>
              <w:textAlignment w:val="center"/>
              <w:rPr>
                <w:rFonts w:hint="default" w:ascii="Times New Roman" w:hAnsi="Times New Roman" w:eastAsia="宋体" w:cs="Times New Roman"/>
                <w:b/>
                <w:bCs w:val="0"/>
                <w:color w:val="000000"/>
                <w:kern w:val="0"/>
                <w:sz w:val="18"/>
                <w:szCs w:val="18"/>
                <w:lang w:val="en-US" w:eastAsia="zh-CN" w:bidi="ar-SA"/>
              </w:rPr>
            </w:pPr>
            <w:r>
              <w:rPr>
                <w:rFonts w:hint="default" w:ascii="Times New Roman" w:hAnsi="Times New Roman" w:cs="Times New Roman"/>
                <w:b/>
                <w:bCs w:val="0"/>
                <w:color w:val="000000"/>
                <w:kern w:val="0"/>
                <w:szCs w:val="18"/>
              </w:rPr>
              <w:t>99.9</w:t>
            </w:r>
          </w:p>
        </w:tc>
        <w:tc>
          <w:tcPr>
            <w:tcW w:w="283" w:type="pct"/>
            <w:tcBorders>
              <w:top w:val="nil"/>
              <w:left w:val="nil"/>
              <w:bottom w:val="nil"/>
              <w:right w:val="nil"/>
            </w:tcBorders>
            <w:shd w:val="clear" w:color="auto" w:fill="FFFFFF"/>
            <w:vAlign w:val="center"/>
          </w:tcPr>
          <w:p w14:paraId="02AAFBD2">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64</w:t>
            </w:r>
          </w:p>
        </w:tc>
        <w:tc>
          <w:tcPr>
            <w:tcW w:w="283" w:type="pct"/>
            <w:tcBorders>
              <w:top w:val="nil"/>
              <w:left w:val="nil"/>
              <w:bottom w:val="nil"/>
              <w:right w:val="nil"/>
            </w:tcBorders>
            <w:shd w:val="clear" w:color="auto" w:fill="FFFFFF"/>
            <w:vAlign w:val="center"/>
          </w:tcPr>
          <w:p w14:paraId="47C923C1">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70.9</w:t>
            </w:r>
          </w:p>
        </w:tc>
        <w:tc>
          <w:tcPr>
            <w:tcW w:w="283" w:type="pct"/>
            <w:tcBorders>
              <w:top w:val="nil"/>
              <w:left w:val="nil"/>
              <w:bottom w:val="nil"/>
              <w:right w:val="nil"/>
            </w:tcBorders>
            <w:shd w:val="clear" w:color="auto" w:fill="FFFFFF"/>
            <w:vAlign w:val="center"/>
          </w:tcPr>
          <w:p w14:paraId="4D610F6E">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67.9</w:t>
            </w:r>
          </w:p>
        </w:tc>
        <w:tc>
          <w:tcPr>
            <w:tcW w:w="283" w:type="pct"/>
            <w:tcBorders>
              <w:top w:val="nil"/>
              <w:left w:val="nil"/>
              <w:bottom w:val="nil"/>
              <w:right w:val="nil"/>
            </w:tcBorders>
            <w:shd w:val="clear" w:color="auto" w:fill="FFFFFF"/>
            <w:vAlign w:val="center"/>
          </w:tcPr>
          <w:p w14:paraId="1D91C8B5">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78.5</w:t>
            </w:r>
          </w:p>
        </w:tc>
        <w:tc>
          <w:tcPr>
            <w:tcW w:w="283" w:type="pct"/>
            <w:tcBorders>
              <w:top w:val="nil"/>
              <w:left w:val="nil"/>
              <w:bottom w:val="nil"/>
              <w:right w:val="nil"/>
            </w:tcBorders>
            <w:shd w:val="clear" w:color="auto" w:fill="FFFFFF"/>
            <w:vAlign w:val="center"/>
          </w:tcPr>
          <w:p w14:paraId="6BF000C0">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72.9</w:t>
            </w:r>
          </w:p>
        </w:tc>
        <w:tc>
          <w:tcPr>
            <w:tcW w:w="283" w:type="pct"/>
            <w:tcBorders>
              <w:top w:val="nil"/>
              <w:left w:val="nil"/>
              <w:bottom w:val="nil"/>
              <w:right w:val="nil"/>
            </w:tcBorders>
            <w:shd w:val="clear" w:color="auto" w:fill="FFFFFF"/>
            <w:vAlign w:val="center"/>
          </w:tcPr>
          <w:p w14:paraId="2BADEB64">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85.7</w:t>
            </w:r>
          </w:p>
        </w:tc>
        <w:tc>
          <w:tcPr>
            <w:tcW w:w="283" w:type="pct"/>
            <w:tcBorders>
              <w:top w:val="nil"/>
              <w:left w:val="nil"/>
              <w:bottom w:val="nil"/>
              <w:right w:val="nil"/>
            </w:tcBorders>
            <w:shd w:val="clear" w:color="auto" w:fill="FFFFFF"/>
            <w:vAlign w:val="center"/>
          </w:tcPr>
          <w:p w14:paraId="11099C7B">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67.7</w:t>
            </w:r>
          </w:p>
        </w:tc>
        <w:tc>
          <w:tcPr>
            <w:tcW w:w="283" w:type="pct"/>
            <w:tcBorders>
              <w:top w:val="nil"/>
              <w:left w:val="nil"/>
              <w:bottom w:val="nil"/>
              <w:right w:val="nil"/>
            </w:tcBorders>
            <w:shd w:val="clear" w:color="auto" w:fill="FFFFFF"/>
            <w:vAlign w:val="center"/>
          </w:tcPr>
          <w:p w14:paraId="54B0C194">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77.1</w:t>
            </w:r>
          </w:p>
        </w:tc>
        <w:tc>
          <w:tcPr>
            <w:tcW w:w="283" w:type="pct"/>
            <w:tcBorders>
              <w:top w:val="nil"/>
              <w:left w:val="nil"/>
              <w:bottom w:val="nil"/>
              <w:right w:val="nil"/>
            </w:tcBorders>
            <w:shd w:val="clear" w:color="auto" w:fill="FFFFFF"/>
            <w:vAlign w:val="center"/>
          </w:tcPr>
          <w:p w14:paraId="128A0EC9">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94.5</w:t>
            </w:r>
          </w:p>
        </w:tc>
        <w:tc>
          <w:tcPr>
            <w:tcW w:w="283" w:type="pct"/>
            <w:tcBorders>
              <w:top w:val="nil"/>
              <w:left w:val="nil"/>
              <w:bottom w:val="nil"/>
              <w:right w:val="nil"/>
            </w:tcBorders>
            <w:shd w:val="clear" w:color="auto" w:fill="FFFFFF"/>
            <w:vAlign w:val="center"/>
          </w:tcPr>
          <w:p w14:paraId="03DCEFF0">
            <w:pPr>
              <w:widowControl/>
              <w:jc w:val="left"/>
              <w:textAlignment w:val="center"/>
              <w:rPr>
                <w:rFonts w:hint="default" w:ascii="Times New Roman" w:hAnsi="Times New Roman" w:eastAsia="宋体" w:cs="Times New Roman"/>
                <w:b w:val="0"/>
                <w:bCs/>
                <w:color w:val="000000"/>
                <w:kern w:val="0"/>
                <w:sz w:val="18"/>
                <w:szCs w:val="18"/>
                <w:lang w:val="en-US" w:eastAsia="zh-CN" w:bidi="ar-SA"/>
              </w:rPr>
            </w:pPr>
            <w:r>
              <w:rPr>
                <w:rFonts w:hint="default" w:ascii="Times New Roman" w:hAnsi="Times New Roman" w:cs="Times New Roman"/>
                <w:b/>
                <w:bCs w:val="0"/>
                <w:color w:val="000000"/>
                <w:kern w:val="0"/>
                <w:szCs w:val="18"/>
              </w:rPr>
              <w:t>100</w:t>
            </w:r>
          </w:p>
        </w:tc>
        <w:tc>
          <w:tcPr>
            <w:tcW w:w="283" w:type="pct"/>
            <w:tcBorders>
              <w:top w:val="nil"/>
              <w:left w:val="nil"/>
              <w:bottom w:val="nil"/>
              <w:right w:val="nil"/>
            </w:tcBorders>
            <w:shd w:val="clear" w:color="auto" w:fill="FFFFFF"/>
            <w:vAlign w:val="center"/>
          </w:tcPr>
          <w:p w14:paraId="311EAFE1">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86.9</w:t>
            </w:r>
          </w:p>
        </w:tc>
        <w:tc>
          <w:tcPr>
            <w:tcW w:w="283" w:type="pct"/>
            <w:tcBorders>
              <w:top w:val="nil"/>
              <w:left w:val="nil"/>
              <w:bottom w:val="nil"/>
              <w:right w:val="nil"/>
            </w:tcBorders>
            <w:shd w:val="clear" w:color="auto" w:fill="FFFFFF"/>
            <w:vAlign w:val="center"/>
          </w:tcPr>
          <w:p w14:paraId="1F819040">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95.5</w:t>
            </w:r>
          </w:p>
        </w:tc>
        <w:tc>
          <w:tcPr>
            <w:tcW w:w="283" w:type="pct"/>
            <w:tcBorders>
              <w:top w:val="nil"/>
              <w:left w:val="nil"/>
              <w:bottom w:val="nil"/>
              <w:right w:val="nil"/>
            </w:tcBorders>
            <w:shd w:val="clear" w:color="auto" w:fill="FFFFFF"/>
            <w:vAlign w:val="center"/>
          </w:tcPr>
          <w:p w14:paraId="50937994">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89.5</w:t>
            </w:r>
          </w:p>
        </w:tc>
        <w:tc>
          <w:tcPr>
            <w:tcW w:w="283" w:type="pct"/>
            <w:tcBorders>
              <w:top w:val="nil"/>
              <w:left w:val="nil"/>
              <w:bottom w:val="nil"/>
              <w:right w:val="nil"/>
            </w:tcBorders>
            <w:shd w:val="clear" w:color="auto" w:fill="FFFFFF"/>
            <w:vAlign w:val="center"/>
          </w:tcPr>
          <w:p w14:paraId="4601E542">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97.2</w:t>
            </w:r>
          </w:p>
        </w:tc>
      </w:tr>
      <w:tr w14:paraId="781C00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463" w:type="pct"/>
            <w:tcBorders>
              <w:top w:val="nil"/>
              <w:left w:val="nil"/>
              <w:bottom w:val="single" w:color="000000" w:sz="12" w:space="0"/>
              <w:right w:val="nil"/>
            </w:tcBorders>
            <w:shd w:val="clear" w:color="auto" w:fill="FFFFFF"/>
            <w:vAlign w:val="center"/>
          </w:tcPr>
          <w:p w14:paraId="086F4BDA">
            <w:pPr>
              <w:widowControl/>
              <w:textAlignment w:val="center"/>
              <w:rPr>
                <w:rFonts w:ascii="Times New Roman" w:hAnsi="Times New Roman" w:cs="Times New Roman"/>
                <w:color w:val="000000"/>
                <w:kern w:val="0"/>
                <w:szCs w:val="18"/>
              </w:rPr>
            </w:pPr>
            <w:r>
              <w:rPr>
                <w:rFonts w:hint="default" w:ascii="Times New Roman" w:hAnsi="Times New Roman" w:cs="Times New Roman"/>
                <w:color w:val="000000"/>
                <w:kern w:val="0"/>
                <w:szCs w:val="18"/>
              </w:rPr>
              <w:t>MaxSel</w:t>
            </w:r>
          </w:p>
        </w:tc>
        <w:tc>
          <w:tcPr>
            <w:tcW w:w="283" w:type="pct"/>
            <w:tcBorders>
              <w:top w:val="nil"/>
              <w:left w:val="nil"/>
              <w:bottom w:val="single" w:color="000000" w:sz="12" w:space="0"/>
              <w:right w:val="nil"/>
            </w:tcBorders>
            <w:shd w:val="clear" w:color="auto" w:fill="FFFFFF"/>
            <w:vAlign w:val="center"/>
          </w:tcPr>
          <w:p w14:paraId="6D889259">
            <w:pPr>
              <w:widowControl/>
              <w:jc w:val="right"/>
              <w:textAlignment w:val="center"/>
              <w:rPr>
                <w:rFonts w:ascii="Times New Roman" w:hAnsi="Times New Roman" w:cs="Times New Roman"/>
                <w:color w:val="000000"/>
                <w:kern w:val="0"/>
                <w:szCs w:val="18"/>
              </w:rPr>
            </w:pPr>
            <w:r>
              <w:rPr>
                <w:rFonts w:hint="default" w:ascii="Times New Roman" w:hAnsi="Times New Roman" w:cs="Times New Roman"/>
                <w:color w:val="000000"/>
                <w:kern w:val="0"/>
                <w:szCs w:val="18"/>
              </w:rPr>
              <w:t>98.1</w:t>
            </w:r>
          </w:p>
        </w:tc>
        <w:tc>
          <w:tcPr>
            <w:tcW w:w="283" w:type="pct"/>
            <w:tcBorders>
              <w:top w:val="nil"/>
              <w:left w:val="nil"/>
              <w:bottom w:val="single" w:color="000000" w:sz="12" w:space="0"/>
              <w:right w:val="nil"/>
            </w:tcBorders>
            <w:shd w:val="clear" w:color="auto" w:fill="FFFFFF"/>
            <w:vAlign w:val="center"/>
          </w:tcPr>
          <w:p w14:paraId="36A29FA3">
            <w:pPr>
              <w:widowControl/>
              <w:jc w:val="left"/>
              <w:textAlignment w:val="center"/>
              <w:rPr>
                <w:rFonts w:hint="default" w:ascii="Times New Roman" w:hAnsi="Times New Roman" w:eastAsia="宋体" w:cs="Times New Roman"/>
                <w:b/>
                <w:bCs w:val="0"/>
                <w:color w:val="000000"/>
                <w:kern w:val="0"/>
                <w:sz w:val="18"/>
                <w:szCs w:val="18"/>
                <w:lang w:val="en-US" w:eastAsia="zh-CN" w:bidi="ar-SA"/>
              </w:rPr>
            </w:pPr>
            <w:r>
              <w:rPr>
                <w:rFonts w:hint="default" w:ascii="Times New Roman" w:hAnsi="Times New Roman" w:cs="Times New Roman"/>
                <w:b/>
                <w:bCs w:val="0"/>
                <w:color w:val="000000"/>
                <w:kern w:val="0"/>
                <w:szCs w:val="18"/>
              </w:rPr>
              <w:t>99.9</w:t>
            </w:r>
          </w:p>
        </w:tc>
        <w:tc>
          <w:tcPr>
            <w:tcW w:w="283" w:type="pct"/>
            <w:tcBorders>
              <w:top w:val="nil"/>
              <w:left w:val="nil"/>
              <w:bottom w:val="single" w:color="000000" w:sz="12" w:space="0"/>
              <w:right w:val="nil"/>
            </w:tcBorders>
            <w:shd w:val="clear" w:color="auto" w:fill="FFFFFF"/>
            <w:vAlign w:val="center"/>
          </w:tcPr>
          <w:p w14:paraId="501B4829">
            <w:pPr>
              <w:widowControl/>
              <w:jc w:val="right"/>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82</w:t>
            </w:r>
          </w:p>
        </w:tc>
        <w:tc>
          <w:tcPr>
            <w:tcW w:w="283" w:type="pct"/>
            <w:tcBorders>
              <w:top w:val="nil"/>
              <w:left w:val="nil"/>
              <w:bottom w:val="single" w:color="000000" w:sz="12" w:space="0"/>
              <w:right w:val="nil"/>
            </w:tcBorders>
            <w:shd w:val="clear" w:color="auto" w:fill="FFFFFF"/>
            <w:vAlign w:val="center"/>
          </w:tcPr>
          <w:p w14:paraId="13BBBA30">
            <w:pPr>
              <w:widowControl/>
              <w:jc w:val="left"/>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93.2</w:t>
            </w:r>
          </w:p>
        </w:tc>
        <w:tc>
          <w:tcPr>
            <w:tcW w:w="283" w:type="pct"/>
            <w:tcBorders>
              <w:top w:val="nil"/>
              <w:left w:val="nil"/>
              <w:bottom w:val="single" w:color="000000" w:sz="12" w:space="0"/>
              <w:right w:val="nil"/>
            </w:tcBorders>
            <w:shd w:val="clear" w:color="auto" w:fill="FFFFFF"/>
            <w:vAlign w:val="center"/>
          </w:tcPr>
          <w:p w14:paraId="77ACB725">
            <w:pPr>
              <w:widowControl/>
              <w:jc w:val="right"/>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83.5</w:t>
            </w:r>
          </w:p>
        </w:tc>
        <w:tc>
          <w:tcPr>
            <w:tcW w:w="283" w:type="pct"/>
            <w:tcBorders>
              <w:top w:val="nil"/>
              <w:left w:val="nil"/>
              <w:bottom w:val="single" w:color="000000" w:sz="12" w:space="0"/>
              <w:right w:val="nil"/>
            </w:tcBorders>
            <w:shd w:val="clear" w:color="auto" w:fill="FFFFFF"/>
            <w:vAlign w:val="center"/>
          </w:tcPr>
          <w:p w14:paraId="324F88A5">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93.4</w:t>
            </w:r>
          </w:p>
        </w:tc>
        <w:tc>
          <w:tcPr>
            <w:tcW w:w="283" w:type="pct"/>
            <w:tcBorders>
              <w:top w:val="nil"/>
              <w:left w:val="nil"/>
              <w:bottom w:val="single" w:color="000000" w:sz="12" w:space="0"/>
              <w:right w:val="nil"/>
            </w:tcBorders>
            <w:shd w:val="clear" w:color="auto" w:fill="FFFFFF"/>
            <w:vAlign w:val="center"/>
          </w:tcPr>
          <w:p w14:paraId="59DB43E2">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69</w:t>
            </w:r>
          </w:p>
        </w:tc>
        <w:tc>
          <w:tcPr>
            <w:tcW w:w="283" w:type="pct"/>
            <w:tcBorders>
              <w:top w:val="nil"/>
              <w:left w:val="nil"/>
              <w:bottom w:val="single" w:color="000000" w:sz="12" w:space="0"/>
              <w:right w:val="nil"/>
            </w:tcBorders>
            <w:shd w:val="clear" w:color="auto" w:fill="FFFFFF"/>
            <w:vAlign w:val="center"/>
          </w:tcPr>
          <w:p w14:paraId="7F97C01C">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b/>
                <w:bCs w:val="0"/>
                <w:color w:val="000000"/>
                <w:kern w:val="0"/>
                <w:szCs w:val="18"/>
              </w:rPr>
              <w:t>95.4</w:t>
            </w:r>
          </w:p>
        </w:tc>
        <w:tc>
          <w:tcPr>
            <w:tcW w:w="283" w:type="pct"/>
            <w:tcBorders>
              <w:top w:val="nil"/>
              <w:left w:val="nil"/>
              <w:bottom w:val="single" w:color="000000" w:sz="12" w:space="0"/>
              <w:right w:val="nil"/>
            </w:tcBorders>
            <w:shd w:val="clear" w:color="auto" w:fill="FFFFFF"/>
            <w:vAlign w:val="center"/>
          </w:tcPr>
          <w:p w14:paraId="5941665B">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63</w:t>
            </w:r>
          </w:p>
        </w:tc>
        <w:tc>
          <w:tcPr>
            <w:tcW w:w="283" w:type="pct"/>
            <w:tcBorders>
              <w:top w:val="nil"/>
              <w:left w:val="nil"/>
              <w:bottom w:val="single" w:color="000000" w:sz="12" w:space="0"/>
              <w:right w:val="nil"/>
            </w:tcBorders>
            <w:shd w:val="clear" w:color="auto" w:fill="FFFFFF"/>
            <w:vAlign w:val="center"/>
          </w:tcPr>
          <w:p w14:paraId="7480FF08">
            <w:pPr>
              <w:widowControl/>
              <w:jc w:val="lef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75.5</w:t>
            </w:r>
          </w:p>
        </w:tc>
        <w:tc>
          <w:tcPr>
            <w:tcW w:w="283" w:type="pct"/>
            <w:tcBorders>
              <w:top w:val="nil"/>
              <w:left w:val="nil"/>
              <w:bottom w:val="single" w:color="000000" w:sz="12" w:space="0"/>
              <w:right w:val="nil"/>
            </w:tcBorders>
            <w:shd w:val="clear" w:color="auto" w:fill="FFFFFF"/>
            <w:vAlign w:val="center"/>
          </w:tcPr>
          <w:p w14:paraId="51757F35">
            <w:pPr>
              <w:widowControl/>
              <w:jc w:val="right"/>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100</w:t>
            </w:r>
          </w:p>
        </w:tc>
        <w:tc>
          <w:tcPr>
            <w:tcW w:w="283" w:type="pct"/>
            <w:tcBorders>
              <w:top w:val="nil"/>
              <w:left w:val="nil"/>
              <w:bottom w:val="single" w:color="000000" w:sz="12" w:space="0"/>
              <w:right w:val="nil"/>
            </w:tcBorders>
            <w:shd w:val="clear" w:color="auto" w:fill="FFFFFF"/>
            <w:vAlign w:val="center"/>
          </w:tcPr>
          <w:p w14:paraId="25413F8D">
            <w:pPr>
              <w:widowControl/>
              <w:jc w:val="left"/>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100</w:t>
            </w:r>
          </w:p>
        </w:tc>
        <w:tc>
          <w:tcPr>
            <w:tcW w:w="283" w:type="pct"/>
            <w:tcBorders>
              <w:top w:val="nil"/>
              <w:left w:val="nil"/>
              <w:bottom w:val="single" w:color="000000" w:sz="12" w:space="0"/>
              <w:right w:val="nil"/>
            </w:tcBorders>
            <w:shd w:val="clear" w:color="auto" w:fill="FFFFFF"/>
            <w:vAlign w:val="center"/>
          </w:tcPr>
          <w:p w14:paraId="4366DA63">
            <w:pPr>
              <w:widowControl/>
              <w:jc w:val="right"/>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97.2</w:t>
            </w:r>
          </w:p>
        </w:tc>
        <w:tc>
          <w:tcPr>
            <w:tcW w:w="283" w:type="pct"/>
            <w:tcBorders>
              <w:top w:val="nil"/>
              <w:left w:val="nil"/>
              <w:bottom w:val="single" w:color="000000" w:sz="12" w:space="0"/>
              <w:right w:val="nil"/>
            </w:tcBorders>
            <w:shd w:val="clear" w:color="auto" w:fill="FFFFFF"/>
            <w:vAlign w:val="center"/>
          </w:tcPr>
          <w:p w14:paraId="68B29647">
            <w:pPr>
              <w:widowControl/>
              <w:jc w:val="left"/>
              <w:textAlignment w:val="center"/>
              <w:rPr>
                <w:rFonts w:hint="default" w:ascii="Times New Roman" w:hAnsi="Times New Roman" w:eastAsia="宋体" w:cs="Times New Roman"/>
                <w:b/>
                <w:bCs/>
                <w:color w:val="000000"/>
                <w:kern w:val="0"/>
                <w:sz w:val="18"/>
                <w:szCs w:val="18"/>
                <w:lang w:val="en-US" w:eastAsia="zh-CN" w:bidi="ar-SA"/>
              </w:rPr>
            </w:pPr>
            <w:r>
              <w:rPr>
                <w:rFonts w:hint="default" w:ascii="Times New Roman" w:hAnsi="Times New Roman" w:cs="Times New Roman"/>
                <w:b/>
                <w:bCs/>
                <w:color w:val="000000"/>
                <w:kern w:val="0"/>
                <w:szCs w:val="18"/>
              </w:rPr>
              <w:t>99.8</w:t>
            </w:r>
          </w:p>
        </w:tc>
        <w:tc>
          <w:tcPr>
            <w:tcW w:w="283" w:type="pct"/>
            <w:tcBorders>
              <w:top w:val="nil"/>
              <w:left w:val="nil"/>
              <w:bottom w:val="single" w:color="000000" w:sz="12" w:space="0"/>
              <w:right w:val="nil"/>
            </w:tcBorders>
            <w:shd w:val="clear" w:color="auto" w:fill="FFFFFF"/>
            <w:vAlign w:val="center"/>
          </w:tcPr>
          <w:p w14:paraId="53F4B58A">
            <w:pPr>
              <w:widowControl/>
              <w:jc w:val="right"/>
              <w:textAlignment w:val="center"/>
              <w:rPr>
                <w:rFonts w:hint="default"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Cs w:val="18"/>
              </w:rPr>
              <w:t>94.5</w:t>
            </w:r>
          </w:p>
        </w:tc>
        <w:tc>
          <w:tcPr>
            <w:tcW w:w="283" w:type="pct"/>
            <w:tcBorders>
              <w:top w:val="nil"/>
              <w:left w:val="nil"/>
              <w:bottom w:val="single" w:color="000000" w:sz="12" w:space="0"/>
              <w:right w:val="nil"/>
            </w:tcBorders>
            <w:shd w:val="clear" w:color="auto" w:fill="FFFFFF"/>
            <w:vAlign w:val="center"/>
          </w:tcPr>
          <w:p w14:paraId="6B1D600D">
            <w:pPr>
              <w:widowControl/>
              <w:jc w:val="left"/>
              <w:textAlignment w:val="center"/>
              <w:rPr>
                <w:rFonts w:hint="default" w:ascii="Times New Roman" w:hAnsi="Times New Roman" w:eastAsia="宋体" w:cs="Times New Roman"/>
                <w:b w:val="0"/>
                <w:bCs/>
                <w:color w:val="000000"/>
                <w:kern w:val="0"/>
                <w:sz w:val="18"/>
                <w:szCs w:val="18"/>
                <w:lang w:val="en-US" w:eastAsia="zh-CN" w:bidi="ar-SA"/>
              </w:rPr>
            </w:pPr>
            <w:r>
              <w:rPr>
                <w:rFonts w:hint="default" w:ascii="Times New Roman" w:hAnsi="Times New Roman" w:cs="Times New Roman"/>
                <w:b/>
                <w:bCs w:val="0"/>
                <w:color w:val="000000"/>
                <w:kern w:val="0"/>
                <w:szCs w:val="18"/>
              </w:rPr>
              <w:t>99.6</w:t>
            </w:r>
          </w:p>
        </w:tc>
      </w:tr>
    </w:tbl>
    <w:p w14:paraId="73827A0D">
      <w:pPr>
        <w:spacing w:before="162" w:beforeLines="50" w:after="0" w:afterLines="0" w:line="240" w:lineRule="auto"/>
        <w:jc w:val="center"/>
      </w:pPr>
      <w:r>
        <w:t xml:space="preserve">Tab5 </w:t>
      </w:r>
      <w:r>
        <w:rPr>
          <w:rFonts w:hint="eastAsia"/>
          <w:lang w:val="en-US" w:eastAsia="zh-CN"/>
        </w:rPr>
        <w:t xml:space="preserve">Network structure </w:t>
      </w:r>
      <w:r>
        <w:rPr>
          <w:rFonts w:hint="eastAsia"/>
        </w:rPr>
        <w:t xml:space="preserve">ablation </w:t>
      </w:r>
      <w:r>
        <w:t>experiment-ResNet(</w:t>
      </w:r>
      <w:r>
        <w:rPr>
          <w:rFonts w:hint="eastAsia"/>
          <w:lang w:val="en-US" w:eastAsia="zh-CN"/>
        </w:rPr>
        <w:t>%</w:t>
      </w:r>
      <w:r>
        <w:t>)</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8"/>
        <w:gridCol w:w="571"/>
        <w:gridCol w:w="571"/>
        <w:gridCol w:w="571"/>
        <w:gridCol w:w="571"/>
        <w:gridCol w:w="571"/>
        <w:gridCol w:w="571"/>
        <w:gridCol w:w="571"/>
        <w:gridCol w:w="571"/>
        <w:gridCol w:w="571"/>
        <w:gridCol w:w="571"/>
        <w:gridCol w:w="571"/>
        <w:gridCol w:w="571"/>
        <w:gridCol w:w="571"/>
        <w:gridCol w:w="571"/>
        <w:gridCol w:w="571"/>
        <w:gridCol w:w="572"/>
      </w:tblGrid>
      <w:tr w14:paraId="27613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878" w:type="dxa"/>
            <w:tcBorders>
              <w:top w:val="single" w:color="000000" w:sz="12" w:space="0"/>
              <w:left w:val="nil"/>
              <w:bottom w:val="single" w:color="000000" w:sz="4" w:space="0"/>
              <w:right w:val="nil"/>
              <w:tl2br w:val="nil"/>
            </w:tcBorders>
            <w:shd w:val="clear" w:color="auto" w:fill="FFFFFF"/>
            <w:vAlign w:val="center"/>
          </w:tcPr>
          <w:p w14:paraId="463A9338">
            <w:pPr>
              <w:widowControl/>
              <w:textAlignment w:val="center"/>
              <w:rPr>
                <w:rFonts w:ascii="Times New Roman" w:hAnsi="Times New Roman" w:cs="Times New Roman"/>
                <w:color w:val="000000"/>
                <w:kern w:val="0"/>
                <w:szCs w:val="21"/>
              </w:rPr>
            </w:pPr>
          </w:p>
        </w:tc>
        <w:tc>
          <w:tcPr>
            <w:tcW w:w="1142" w:type="dxa"/>
            <w:gridSpan w:val="2"/>
            <w:tcBorders>
              <w:top w:val="single" w:color="000000" w:sz="12" w:space="0"/>
              <w:left w:val="nil"/>
              <w:bottom w:val="single" w:color="000000" w:sz="4" w:space="0"/>
              <w:right w:val="nil"/>
            </w:tcBorders>
            <w:shd w:val="clear" w:color="auto" w:fill="FFFFFF"/>
            <w:vAlign w:val="center"/>
          </w:tcPr>
          <w:p w14:paraId="13829227">
            <w:pPr>
              <w:widowControl/>
              <w:jc w:val="center"/>
              <w:textAlignment w:val="center"/>
              <w:rPr>
                <w:rFonts w:ascii="Times New Roman" w:hAnsi="Times New Roman" w:cs="Times New Roman"/>
                <w:color w:val="000000"/>
                <w:kern w:val="0"/>
                <w:szCs w:val="21"/>
              </w:rPr>
            </w:pPr>
            <w:r>
              <w:rPr>
                <w:rFonts w:ascii="Times New Roman" w:hAnsi="Times New Roman" w:cs="Times New Roman"/>
                <w:color w:val="000000"/>
                <w:kern w:val="0"/>
                <w:szCs w:val="21"/>
              </w:rPr>
              <w:t>progan</w:t>
            </w:r>
          </w:p>
        </w:tc>
        <w:tc>
          <w:tcPr>
            <w:tcW w:w="1142" w:type="dxa"/>
            <w:gridSpan w:val="2"/>
            <w:tcBorders>
              <w:top w:val="single" w:color="000000" w:sz="12" w:space="0"/>
              <w:left w:val="nil"/>
              <w:bottom w:val="single" w:color="000000" w:sz="4" w:space="0"/>
              <w:right w:val="nil"/>
            </w:tcBorders>
            <w:shd w:val="clear" w:color="auto" w:fill="FFFFFF"/>
            <w:vAlign w:val="center"/>
          </w:tcPr>
          <w:p w14:paraId="039B32A4">
            <w:pPr>
              <w:widowControl/>
              <w:jc w:val="center"/>
              <w:textAlignment w:val="center"/>
              <w:rPr>
                <w:rFonts w:ascii="Times New Roman" w:hAnsi="Times New Roman" w:cs="Times New Roman"/>
                <w:color w:val="000000"/>
                <w:kern w:val="0"/>
                <w:szCs w:val="21"/>
              </w:rPr>
            </w:pPr>
            <w:r>
              <w:rPr>
                <w:rFonts w:ascii="Times New Roman" w:hAnsi="Times New Roman" w:cs="Times New Roman"/>
                <w:color w:val="000000"/>
                <w:kern w:val="0"/>
                <w:szCs w:val="21"/>
              </w:rPr>
              <w:t>biggan</w:t>
            </w:r>
          </w:p>
        </w:tc>
        <w:tc>
          <w:tcPr>
            <w:tcW w:w="1142" w:type="dxa"/>
            <w:gridSpan w:val="2"/>
            <w:tcBorders>
              <w:top w:val="single" w:color="000000" w:sz="12" w:space="0"/>
              <w:left w:val="nil"/>
              <w:bottom w:val="single" w:color="000000" w:sz="4" w:space="0"/>
              <w:right w:val="nil"/>
            </w:tcBorders>
            <w:shd w:val="clear" w:color="auto" w:fill="FFFFFF"/>
            <w:vAlign w:val="center"/>
          </w:tcPr>
          <w:p w14:paraId="4AF0AA17">
            <w:pPr>
              <w:widowControl/>
              <w:jc w:val="center"/>
              <w:textAlignment w:val="center"/>
              <w:rPr>
                <w:rFonts w:ascii="Times New Roman" w:hAnsi="Times New Roman" w:cs="Times New Roman"/>
                <w:color w:val="000000"/>
                <w:kern w:val="0"/>
                <w:szCs w:val="21"/>
              </w:rPr>
            </w:pPr>
            <w:r>
              <w:rPr>
                <w:rFonts w:ascii="Times New Roman" w:hAnsi="Times New Roman" w:cs="Times New Roman"/>
                <w:color w:val="000000"/>
                <w:kern w:val="0"/>
                <w:szCs w:val="21"/>
              </w:rPr>
              <w:t>cyclegan</w:t>
            </w:r>
          </w:p>
        </w:tc>
        <w:tc>
          <w:tcPr>
            <w:tcW w:w="1142" w:type="dxa"/>
            <w:gridSpan w:val="2"/>
            <w:tcBorders>
              <w:top w:val="single" w:color="000000" w:sz="12" w:space="0"/>
              <w:left w:val="nil"/>
              <w:bottom w:val="single" w:color="000000" w:sz="4" w:space="0"/>
              <w:right w:val="nil"/>
            </w:tcBorders>
            <w:shd w:val="clear" w:color="auto" w:fill="FFFFFF"/>
            <w:vAlign w:val="center"/>
          </w:tcPr>
          <w:p w14:paraId="048DBBCD">
            <w:pPr>
              <w:widowControl/>
              <w:jc w:val="center"/>
              <w:textAlignment w:val="center"/>
              <w:rPr>
                <w:rFonts w:ascii="Times New Roman" w:hAnsi="Times New Roman" w:cs="Times New Roman"/>
                <w:color w:val="000000"/>
                <w:kern w:val="0"/>
                <w:szCs w:val="21"/>
              </w:rPr>
            </w:pPr>
            <w:r>
              <w:rPr>
                <w:rFonts w:ascii="Times New Roman" w:hAnsi="Times New Roman" w:cs="Times New Roman"/>
                <w:color w:val="000000"/>
                <w:kern w:val="0"/>
                <w:szCs w:val="21"/>
              </w:rPr>
              <w:t>deepfake</w:t>
            </w:r>
          </w:p>
        </w:tc>
        <w:tc>
          <w:tcPr>
            <w:tcW w:w="1142" w:type="dxa"/>
            <w:gridSpan w:val="2"/>
            <w:tcBorders>
              <w:top w:val="single" w:color="000000" w:sz="12" w:space="0"/>
              <w:left w:val="nil"/>
              <w:bottom w:val="single" w:color="000000" w:sz="4" w:space="0"/>
              <w:right w:val="nil"/>
            </w:tcBorders>
            <w:shd w:val="clear" w:color="auto" w:fill="FFFFFF"/>
            <w:vAlign w:val="center"/>
          </w:tcPr>
          <w:p w14:paraId="397C195C">
            <w:pPr>
              <w:widowControl/>
              <w:jc w:val="center"/>
              <w:textAlignment w:val="center"/>
              <w:rPr>
                <w:rFonts w:ascii="Times New Roman" w:hAnsi="Times New Roman" w:cs="Times New Roman"/>
                <w:color w:val="000000"/>
                <w:kern w:val="0"/>
                <w:szCs w:val="21"/>
              </w:rPr>
            </w:pPr>
            <w:r>
              <w:rPr>
                <w:rFonts w:ascii="Times New Roman" w:hAnsi="Times New Roman" w:cs="Times New Roman"/>
                <w:color w:val="000000"/>
                <w:kern w:val="0"/>
                <w:szCs w:val="21"/>
              </w:rPr>
              <w:t>gaugan</w:t>
            </w:r>
          </w:p>
        </w:tc>
        <w:tc>
          <w:tcPr>
            <w:tcW w:w="1142" w:type="dxa"/>
            <w:gridSpan w:val="2"/>
            <w:tcBorders>
              <w:top w:val="single" w:color="000000" w:sz="12" w:space="0"/>
              <w:left w:val="nil"/>
              <w:bottom w:val="single" w:color="000000" w:sz="4" w:space="0"/>
              <w:right w:val="nil"/>
            </w:tcBorders>
            <w:shd w:val="clear" w:color="auto" w:fill="FFFFFF"/>
            <w:vAlign w:val="center"/>
          </w:tcPr>
          <w:p w14:paraId="2742BFCC">
            <w:pPr>
              <w:widowControl/>
              <w:jc w:val="center"/>
              <w:textAlignment w:val="center"/>
              <w:rPr>
                <w:rFonts w:ascii="Times New Roman" w:hAnsi="Times New Roman" w:cs="Times New Roman"/>
                <w:color w:val="000000"/>
                <w:kern w:val="0"/>
                <w:szCs w:val="21"/>
              </w:rPr>
            </w:pPr>
            <w:r>
              <w:rPr>
                <w:rFonts w:ascii="Times New Roman" w:hAnsi="Times New Roman" w:cs="Times New Roman"/>
                <w:color w:val="000000"/>
                <w:kern w:val="0"/>
                <w:szCs w:val="21"/>
              </w:rPr>
              <w:t>stargan</w:t>
            </w:r>
          </w:p>
        </w:tc>
        <w:tc>
          <w:tcPr>
            <w:tcW w:w="1142" w:type="dxa"/>
            <w:gridSpan w:val="2"/>
            <w:tcBorders>
              <w:top w:val="single" w:color="000000" w:sz="12" w:space="0"/>
              <w:left w:val="nil"/>
              <w:bottom w:val="single" w:color="000000" w:sz="4" w:space="0"/>
              <w:right w:val="nil"/>
            </w:tcBorders>
            <w:shd w:val="clear" w:color="auto" w:fill="FFFFFF"/>
            <w:vAlign w:val="center"/>
          </w:tcPr>
          <w:p w14:paraId="279EEF2F">
            <w:pPr>
              <w:widowControl/>
              <w:jc w:val="center"/>
              <w:textAlignment w:val="center"/>
              <w:rPr>
                <w:rFonts w:ascii="Times New Roman" w:hAnsi="Times New Roman" w:cs="Times New Roman"/>
                <w:color w:val="000000"/>
                <w:kern w:val="0"/>
                <w:szCs w:val="21"/>
              </w:rPr>
            </w:pPr>
            <w:r>
              <w:rPr>
                <w:rFonts w:ascii="Times New Roman" w:hAnsi="Times New Roman" w:cs="Times New Roman"/>
                <w:color w:val="000000"/>
                <w:kern w:val="0"/>
                <w:szCs w:val="21"/>
              </w:rPr>
              <w:t>stylegan</w:t>
            </w:r>
          </w:p>
        </w:tc>
        <w:tc>
          <w:tcPr>
            <w:tcW w:w="1143" w:type="dxa"/>
            <w:gridSpan w:val="2"/>
            <w:tcBorders>
              <w:top w:val="single" w:color="000000" w:sz="12" w:space="0"/>
              <w:left w:val="nil"/>
              <w:bottom w:val="single" w:color="000000" w:sz="4" w:space="0"/>
              <w:right w:val="nil"/>
            </w:tcBorders>
            <w:shd w:val="clear" w:color="auto" w:fill="FFFFFF"/>
            <w:vAlign w:val="center"/>
          </w:tcPr>
          <w:p w14:paraId="69911739">
            <w:pPr>
              <w:widowControl/>
              <w:jc w:val="center"/>
              <w:textAlignment w:val="center"/>
              <w:rPr>
                <w:rFonts w:ascii="Times New Roman" w:hAnsi="Times New Roman" w:cs="Times New Roman"/>
                <w:color w:val="000000"/>
                <w:kern w:val="0"/>
                <w:szCs w:val="21"/>
              </w:rPr>
            </w:pPr>
            <w:r>
              <w:rPr>
                <w:rFonts w:ascii="Times New Roman" w:hAnsi="Times New Roman" w:cs="Times New Roman"/>
                <w:color w:val="000000"/>
                <w:kern w:val="0"/>
                <w:szCs w:val="21"/>
              </w:rPr>
              <w:t>stylegan2</w:t>
            </w:r>
          </w:p>
        </w:tc>
      </w:tr>
      <w:tr w14:paraId="20A3A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jc w:val="center"/>
        </w:trPr>
        <w:tc>
          <w:tcPr>
            <w:tcW w:w="878" w:type="dxa"/>
            <w:tcBorders>
              <w:top w:val="single" w:color="000000" w:sz="4" w:space="0"/>
              <w:left w:val="nil"/>
              <w:bottom w:val="nil"/>
              <w:right w:val="nil"/>
            </w:tcBorders>
            <w:shd w:val="clear" w:color="auto" w:fill="FFFFFF"/>
            <w:vAlign w:val="center"/>
          </w:tcPr>
          <w:p w14:paraId="4F36B716">
            <w:pPr>
              <w:widowControl/>
              <w:textAlignment w:val="center"/>
              <w:rPr>
                <w:rFonts w:hint="eastAsia" w:ascii="Times New Roman" w:hAnsi="Times New Roman" w:cs="Times New Roman"/>
                <w:color w:val="000000"/>
                <w:kern w:val="0"/>
                <w:szCs w:val="21"/>
              </w:rPr>
            </w:pPr>
          </w:p>
        </w:tc>
        <w:tc>
          <w:tcPr>
            <w:tcW w:w="571" w:type="dxa"/>
            <w:tcBorders>
              <w:top w:val="single" w:color="000000" w:sz="4" w:space="0"/>
              <w:left w:val="nil"/>
              <w:bottom w:val="nil"/>
              <w:right w:val="nil"/>
            </w:tcBorders>
            <w:shd w:val="clear" w:color="auto" w:fill="FFFFFF"/>
            <w:vAlign w:val="center"/>
          </w:tcPr>
          <w:p w14:paraId="61B4B39B">
            <w:pPr>
              <w:widowControl/>
              <w:jc w:val="right"/>
              <w:textAlignment w:val="center"/>
              <w:rPr>
                <w:rFonts w:hint="eastAsia"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Acc</w:t>
            </w:r>
          </w:p>
        </w:tc>
        <w:tc>
          <w:tcPr>
            <w:tcW w:w="571" w:type="dxa"/>
            <w:tcBorders>
              <w:top w:val="single" w:color="000000" w:sz="4" w:space="0"/>
              <w:left w:val="nil"/>
              <w:bottom w:val="nil"/>
              <w:right w:val="nil"/>
            </w:tcBorders>
            <w:shd w:val="clear" w:color="auto" w:fill="FFFFFF"/>
            <w:vAlign w:val="center"/>
          </w:tcPr>
          <w:p w14:paraId="77460C77">
            <w:pPr>
              <w:widowControl/>
              <w:jc w:val="left"/>
              <w:textAlignment w:val="center"/>
              <w:rPr>
                <w:rFonts w:hint="eastAsia"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AP</w:t>
            </w:r>
          </w:p>
        </w:tc>
        <w:tc>
          <w:tcPr>
            <w:tcW w:w="571" w:type="dxa"/>
            <w:tcBorders>
              <w:top w:val="single" w:color="000000" w:sz="4" w:space="0"/>
              <w:left w:val="nil"/>
              <w:bottom w:val="nil"/>
              <w:right w:val="nil"/>
            </w:tcBorders>
            <w:shd w:val="clear" w:color="auto" w:fill="FFFFFF"/>
            <w:vAlign w:val="center"/>
          </w:tcPr>
          <w:p w14:paraId="60180FEF">
            <w:pPr>
              <w:widowControl/>
              <w:jc w:val="right"/>
              <w:textAlignment w:val="center"/>
              <w:rPr>
                <w:rFonts w:hint="eastAsia"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Acc</w:t>
            </w:r>
          </w:p>
        </w:tc>
        <w:tc>
          <w:tcPr>
            <w:tcW w:w="571" w:type="dxa"/>
            <w:tcBorders>
              <w:top w:val="single" w:color="000000" w:sz="4" w:space="0"/>
              <w:left w:val="nil"/>
              <w:bottom w:val="nil"/>
              <w:right w:val="nil"/>
            </w:tcBorders>
            <w:shd w:val="clear" w:color="auto" w:fill="FFFFFF"/>
            <w:vAlign w:val="center"/>
          </w:tcPr>
          <w:p w14:paraId="7B40DFB4">
            <w:pPr>
              <w:widowControl/>
              <w:jc w:val="left"/>
              <w:textAlignment w:val="center"/>
              <w:rPr>
                <w:rFonts w:hint="eastAsia"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AP</w:t>
            </w:r>
          </w:p>
        </w:tc>
        <w:tc>
          <w:tcPr>
            <w:tcW w:w="571" w:type="dxa"/>
            <w:tcBorders>
              <w:top w:val="single" w:color="000000" w:sz="4" w:space="0"/>
              <w:left w:val="nil"/>
              <w:bottom w:val="nil"/>
              <w:right w:val="nil"/>
            </w:tcBorders>
            <w:shd w:val="clear" w:color="auto" w:fill="FFFFFF"/>
            <w:vAlign w:val="center"/>
          </w:tcPr>
          <w:p w14:paraId="456C5D55">
            <w:pPr>
              <w:widowControl/>
              <w:jc w:val="right"/>
              <w:textAlignment w:val="center"/>
              <w:rPr>
                <w:rFonts w:hint="eastAsia"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Acc</w:t>
            </w:r>
          </w:p>
        </w:tc>
        <w:tc>
          <w:tcPr>
            <w:tcW w:w="571" w:type="dxa"/>
            <w:tcBorders>
              <w:top w:val="single" w:color="000000" w:sz="4" w:space="0"/>
              <w:left w:val="nil"/>
              <w:bottom w:val="nil"/>
              <w:right w:val="nil"/>
            </w:tcBorders>
            <w:shd w:val="clear" w:color="auto" w:fill="FFFFFF"/>
            <w:vAlign w:val="center"/>
          </w:tcPr>
          <w:p w14:paraId="07F56EDA">
            <w:pPr>
              <w:widowControl/>
              <w:jc w:val="left"/>
              <w:textAlignment w:val="center"/>
              <w:rPr>
                <w:rFonts w:hint="eastAsia"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AP</w:t>
            </w:r>
          </w:p>
        </w:tc>
        <w:tc>
          <w:tcPr>
            <w:tcW w:w="571" w:type="dxa"/>
            <w:tcBorders>
              <w:top w:val="single" w:color="000000" w:sz="4" w:space="0"/>
              <w:left w:val="nil"/>
              <w:bottom w:val="nil"/>
              <w:right w:val="nil"/>
            </w:tcBorders>
            <w:shd w:val="clear" w:color="auto" w:fill="FFFFFF"/>
            <w:vAlign w:val="center"/>
          </w:tcPr>
          <w:p w14:paraId="46725B8C">
            <w:pPr>
              <w:widowControl/>
              <w:jc w:val="right"/>
              <w:textAlignment w:val="center"/>
              <w:rPr>
                <w:rFonts w:hint="eastAsia"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Acc</w:t>
            </w:r>
          </w:p>
        </w:tc>
        <w:tc>
          <w:tcPr>
            <w:tcW w:w="571" w:type="dxa"/>
            <w:tcBorders>
              <w:top w:val="single" w:color="000000" w:sz="4" w:space="0"/>
              <w:left w:val="nil"/>
              <w:bottom w:val="nil"/>
              <w:right w:val="nil"/>
            </w:tcBorders>
            <w:shd w:val="clear" w:color="auto" w:fill="FFFFFF"/>
            <w:vAlign w:val="center"/>
          </w:tcPr>
          <w:p w14:paraId="5925C4E2">
            <w:pPr>
              <w:widowControl/>
              <w:jc w:val="left"/>
              <w:textAlignment w:val="center"/>
              <w:rPr>
                <w:rFonts w:hint="eastAsia"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AP</w:t>
            </w:r>
          </w:p>
        </w:tc>
        <w:tc>
          <w:tcPr>
            <w:tcW w:w="571" w:type="dxa"/>
            <w:tcBorders>
              <w:top w:val="single" w:color="000000" w:sz="4" w:space="0"/>
              <w:left w:val="nil"/>
              <w:bottom w:val="nil"/>
              <w:right w:val="nil"/>
            </w:tcBorders>
            <w:shd w:val="clear" w:color="auto" w:fill="FFFFFF"/>
            <w:vAlign w:val="center"/>
          </w:tcPr>
          <w:p w14:paraId="6C2C7450">
            <w:pPr>
              <w:widowControl/>
              <w:jc w:val="right"/>
              <w:textAlignment w:val="center"/>
              <w:rPr>
                <w:rFonts w:hint="eastAsia"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Acc</w:t>
            </w:r>
          </w:p>
        </w:tc>
        <w:tc>
          <w:tcPr>
            <w:tcW w:w="571" w:type="dxa"/>
            <w:tcBorders>
              <w:top w:val="single" w:color="000000" w:sz="4" w:space="0"/>
              <w:left w:val="nil"/>
              <w:bottom w:val="nil"/>
              <w:right w:val="nil"/>
            </w:tcBorders>
            <w:shd w:val="clear" w:color="auto" w:fill="FFFFFF"/>
            <w:vAlign w:val="center"/>
          </w:tcPr>
          <w:p w14:paraId="0F158466">
            <w:pPr>
              <w:widowControl/>
              <w:jc w:val="left"/>
              <w:textAlignment w:val="center"/>
              <w:rPr>
                <w:rFonts w:hint="eastAsia"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AP</w:t>
            </w:r>
          </w:p>
        </w:tc>
        <w:tc>
          <w:tcPr>
            <w:tcW w:w="571" w:type="dxa"/>
            <w:tcBorders>
              <w:top w:val="single" w:color="000000" w:sz="4" w:space="0"/>
              <w:left w:val="nil"/>
              <w:bottom w:val="nil"/>
              <w:right w:val="nil"/>
            </w:tcBorders>
            <w:shd w:val="clear" w:color="auto" w:fill="FFFFFF"/>
            <w:vAlign w:val="center"/>
          </w:tcPr>
          <w:p w14:paraId="38B6B1E2">
            <w:pPr>
              <w:widowControl/>
              <w:jc w:val="right"/>
              <w:textAlignment w:val="center"/>
              <w:rPr>
                <w:rFonts w:hint="eastAsia"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Acc</w:t>
            </w:r>
          </w:p>
        </w:tc>
        <w:tc>
          <w:tcPr>
            <w:tcW w:w="571" w:type="dxa"/>
            <w:tcBorders>
              <w:top w:val="single" w:color="000000" w:sz="4" w:space="0"/>
              <w:left w:val="nil"/>
              <w:bottom w:val="nil"/>
              <w:right w:val="nil"/>
            </w:tcBorders>
            <w:shd w:val="clear" w:color="auto" w:fill="FFFFFF"/>
            <w:vAlign w:val="center"/>
          </w:tcPr>
          <w:p w14:paraId="398911D3">
            <w:pPr>
              <w:widowControl/>
              <w:jc w:val="left"/>
              <w:textAlignment w:val="center"/>
              <w:rPr>
                <w:rFonts w:hint="eastAsia"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AP</w:t>
            </w:r>
          </w:p>
        </w:tc>
        <w:tc>
          <w:tcPr>
            <w:tcW w:w="571" w:type="dxa"/>
            <w:tcBorders>
              <w:top w:val="single" w:color="000000" w:sz="4" w:space="0"/>
              <w:left w:val="nil"/>
              <w:bottom w:val="nil"/>
              <w:right w:val="nil"/>
            </w:tcBorders>
            <w:shd w:val="clear" w:color="auto" w:fill="FFFFFF"/>
            <w:vAlign w:val="center"/>
          </w:tcPr>
          <w:p w14:paraId="6F3498BE">
            <w:pPr>
              <w:widowControl/>
              <w:jc w:val="right"/>
              <w:textAlignment w:val="center"/>
              <w:rPr>
                <w:rFonts w:hint="eastAsia"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Acc</w:t>
            </w:r>
          </w:p>
        </w:tc>
        <w:tc>
          <w:tcPr>
            <w:tcW w:w="571" w:type="dxa"/>
            <w:tcBorders>
              <w:top w:val="single" w:color="000000" w:sz="4" w:space="0"/>
              <w:left w:val="nil"/>
              <w:bottom w:val="nil"/>
              <w:right w:val="nil"/>
            </w:tcBorders>
            <w:shd w:val="clear" w:color="auto" w:fill="FFFFFF"/>
            <w:vAlign w:val="center"/>
          </w:tcPr>
          <w:p w14:paraId="429A2537">
            <w:pPr>
              <w:widowControl/>
              <w:jc w:val="left"/>
              <w:textAlignment w:val="center"/>
              <w:rPr>
                <w:rFonts w:hint="eastAsia"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AP</w:t>
            </w:r>
          </w:p>
        </w:tc>
        <w:tc>
          <w:tcPr>
            <w:tcW w:w="571" w:type="dxa"/>
            <w:tcBorders>
              <w:top w:val="single" w:color="000000" w:sz="4" w:space="0"/>
              <w:left w:val="nil"/>
              <w:bottom w:val="nil"/>
              <w:right w:val="nil"/>
            </w:tcBorders>
            <w:shd w:val="clear" w:color="auto" w:fill="FFFFFF"/>
            <w:vAlign w:val="center"/>
          </w:tcPr>
          <w:p w14:paraId="273D743B">
            <w:pPr>
              <w:widowControl/>
              <w:jc w:val="right"/>
              <w:textAlignment w:val="center"/>
              <w:rPr>
                <w:rFonts w:hint="eastAsia"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Acc</w:t>
            </w:r>
          </w:p>
        </w:tc>
        <w:tc>
          <w:tcPr>
            <w:tcW w:w="572" w:type="dxa"/>
            <w:tcBorders>
              <w:top w:val="single" w:color="000000" w:sz="4" w:space="0"/>
              <w:left w:val="nil"/>
              <w:bottom w:val="nil"/>
              <w:right w:val="nil"/>
            </w:tcBorders>
            <w:shd w:val="clear" w:color="auto" w:fill="FFFFFF"/>
            <w:vAlign w:val="center"/>
          </w:tcPr>
          <w:p w14:paraId="3DF32D81">
            <w:pPr>
              <w:widowControl/>
              <w:jc w:val="left"/>
              <w:textAlignment w:val="center"/>
              <w:rPr>
                <w:rFonts w:hint="eastAsia" w:ascii="Times New Roman" w:hAnsi="Times New Roman" w:eastAsia="宋体" w:cs="Times New Roman"/>
                <w:color w:val="000000"/>
                <w:kern w:val="0"/>
                <w:sz w:val="18"/>
                <w:szCs w:val="18"/>
                <w:lang w:val="en-US" w:eastAsia="zh-CN" w:bidi="ar-SA"/>
              </w:rPr>
            </w:pPr>
            <w:r>
              <w:rPr>
                <w:rFonts w:hint="default" w:ascii="Times New Roman" w:hAnsi="Times New Roman" w:cs="Times New Roman"/>
                <w:color w:val="000000"/>
                <w:kern w:val="0"/>
                <w:sz w:val="18"/>
                <w:szCs w:val="18"/>
                <w:lang w:val="en-US" w:eastAsia="zh-CN"/>
              </w:rPr>
              <w:t>AP</w:t>
            </w:r>
          </w:p>
        </w:tc>
      </w:tr>
      <w:tr w14:paraId="58AB8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878" w:type="dxa"/>
            <w:tcBorders>
              <w:top w:val="nil"/>
              <w:left w:val="nil"/>
              <w:bottom w:val="nil"/>
              <w:right w:val="nil"/>
            </w:tcBorders>
            <w:shd w:val="clear" w:color="auto" w:fill="FFFFFF"/>
            <w:vAlign w:val="center"/>
          </w:tcPr>
          <w:p w14:paraId="52EA467C">
            <w:pPr>
              <w:widowControl/>
              <w:textAlignment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laplacian</w:t>
            </w:r>
          </w:p>
        </w:tc>
        <w:tc>
          <w:tcPr>
            <w:tcW w:w="571" w:type="dxa"/>
            <w:tcBorders>
              <w:top w:val="nil"/>
              <w:left w:val="nil"/>
              <w:bottom w:val="nil"/>
              <w:right w:val="nil"/>
            </w:tcBorders>
            <w:shd w:val="clear" w:color="auto" w:fill="FFFFFF"/>
            <w:vAlign w:val="center"/>
          </w:tcPr>
          <w:p w14:paraId="1CD814E8">
            <w:pPr>
              <w:widowControl/>
              <w:jc w:val="right"/>
              <w:textAlignment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96.7</w:t>
            </w:r>
          </w:p>
        </w:tc>
        <w:tc>
          <w:tcPr>
            <w:tcW w:w="571" w:type="dxa"/>
            <w:tcBorders>
              <w:top w:val="nil"/>
              <w:left w:val="nil"/>
              <w:bottom w:val="nil"/>
              <w:right w:val="nil"/>
            </w:tcBorders>
            <w:shd w:val="clear" w:color="auto" w:fill="FFFFFF"/>
            <w:vAlign w:val="center"/>
          </w:tcPr>
          <w:p w14:paraId="73F7E6EB">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99.8</w:t>
            </w:r>
          </w:p>
        </w:tc>
        <w:tc>
          <w:tcPr>
            <w:tcW w:w="571" w:type="dxa"/>
            <w:tcBorders>
              <w:top w:val="nil"/>
              <w:left w:val="nil"/>
              <w:bottom w:val="nil"/>
              <w:right w:val="nil"/>
            </w:tcBorders>
            <w:shd w:val="clear" w:color="auto" w:fill="FFFFFF"/>
            <w:vAlign w:val="center"/>
          </w:tcPr>
          <w:p w14:paraId="30B7AB5F">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78.2</w:t>
            </w:r>
          </w:p>
        </w:tc>
        <w:tc>
          <w:tcPr>
            <w:tcW w:w="571" w:type="dxa"/>
            <w:tcBorders>
              <w:top w:val="nil"/>
              <w:left w:val="nil"/>
              <w:bottom w:val="nil"/>
              <w:right w:val="nil"/>
            </w:tcBorders>
            <w:shd w:val="clear" w:color="auto" w:fill="FFFFFF"/>
            <w:vAlign w:val="center"/>
          </w:tcPr>
          <w:p w14:paraId="505DEC05">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b/>
                <w:bCs w:val="0"/>
                <w:color w:val="000000"/>
                <w:kern w:val="0"/>
                <w:szCs w:val="21"/>
              </w:rPr>
              <w:t>92.2</w:t>
            </w:r>
          </w:p>
        </w:tc>
        <w:tc>
          <w:tcPr>
            <w:tcW w:w="571" w:type="dxa"/>
            <w:tcBorders>
              <w:top w:val="nil"/>
              <w:left w:val="nil"/>
              <w:bottom w:val="nil"/>
              <w:right w:val="nil"/>
            </w:tcBorders>
            <w:shd w:val="clear" w:color="auto" w:fill="FFFFFF"/>
            <w:vAlign w:val="center"/>
          </w:tcPr>
          <w:p w14:paraId="04525E18">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67.1</w:t>
            </w:r>
          </w:p>
        </w:tc>
        <w:tc>
          <w:tcPr>
            <w:tcW w:w="571" w:type="dxa"/>
            <w:tcBorders>
              <w:top w:val="nil"/>
              <w:left w:val="nil"/>
              <w:bottom w:val="nil"/>
              <w:right w:val="nil"/>
            </w:tcBorders>
            <w:shd w:val="clear" w:color="auto" w:fill="FFFFFF"/>
            <w:vAlign w:val="center"/>
          </w:tcPr>
          <w:p w14:paraId="6762CD8B">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85.4</w:t>
            </w:r>
          </w:p>
        </w:tc>
        <w:tc>
          <w:tcPr>
            <w:tcW w:w="571" w:type="dxa"/>
            <w:tcBorders>
              <w:top w:val="nil"/>
              <w:left w:val="nil"/>
              <w:bottom w:val="nil"/>
              <w:right w:val="nil"/>
            </w:tcBorders>
            <w:shd w:val="clear" w:color="auto" w:fill="FFFFFF"/>
            <w:vAlign w:val="center"/>
          </w:tcPr>
          <w:p w14:paraId="040FB422">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64.4</w:t>
            </w:r>
          </w:p>
        </w:tc>
        <w:tc>
          <w:tcPr>
            <w:tcW w:w="571" w:type="dxa"/>
            <w:tcBorders>
              <w:top w:val="nil"/>
              <w:left w:val="nil"/>
              <w:bottom w:val="nil"/>
              <w:right w:val="nil"/>
            </w:tcBorders>
            <w:shd w:val="clear" w:color="auto" w:fill="FFFFFF"/>
            <w:vAlign w:val="center"/>
          </w:tcPr>
          <w:p w14:paraId="1F484FAA">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80.3</w:t>
            </w:r>
          </w:p>
        </w:tc>
        <w:tc>
          <w:tcPr>
            <w:tcW w:w="571" w:type="dxa"/>
            <w:tcBorders>
              <w:top w:val="nil"/>
              <w:left w:val="nil"/>
              <w:bottom w:val="nil"/>
              <w:right w:val="nil"/>
            </w:tcBorders>
            <w:shd w:val="clear" w:color="auto" w:fill="FFFFFF"/>
            <w:vAlign w:val="center"/>
          </w:tcPr>
          <w:p w14:paraId="3D9127CF">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53</w:t>
            </w:r>
          </w:p>
        </w:tc>
        <w:tc>
          <w:tcPr>
            <w:tcW w:w="571" w:type="dxa"/>
            <w:tcBorders>
              <w:top w:val="nil"/>
              <w:left w:val="nil"/>
              <w:bottom w:val="nil"/>
              <w:right w:val="nil"/>
            </w:tcBorders>
            <w:shd w:val="clear" w:color="auto" w:fill="FFFFFF"/>
            <w:vAlign w:val="center"/>
          </w:tcPr>
          <w:p w14:paraId="063990C6">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58.9</w:t>
            </w:r>
          </w:p>
        </w:tc>
        <w:tc>
          <w:tcPr>
            <w:tcW w:w="571" w:type="dxa"/>
            <w:tcBorders>
              <w:top w:val="nil"/>
              <w:left w:val="nil"/>
              <w:bottom w:val="nil"/>
              <w:right w:val="nil"/>
            </w:tcBorders>
            <w:shd w:val="clear" w:color="auto" w:fill="FFFFFF"/>
            <w:vAlign w:val="center"/>
          </w:tcPr>
          <w:p w14:paraId="0A51912E">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98.5</w:t>
            </w:r>
          </w:p>
        </w:tc>
        <w:tc>
          <w:tcPr>
            <w:tcW w:w="571" w:type="dxa"/>
            <w:tcBorders>
              <w:top w:val="nil"/>
              <w:left w:val="nil"/>
              <w:bottom w:val="nil"/>
              <w:right w:val="nil"/>
            </w:tcBorders>
            <w:shd w:val="clear" w:color="auto" w:fill="FFFFFF"/>
            <w:vAlign w:val="center"/>
          </w:tcPr>
          <w:p w14:paraId="41F38806">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b/>
                <w:bCs w:val="0"/>
                <w:color w:val="000000"/>
                <w:kern w:val="0"/>
                <w:szCs w:val="21"/>
              </w:rPr>
              <w:t>100</w:t>
            </w:r>
          </w:p>
        </w:tc>
        <w:tc>
          <w:tcPr>
            <w:tcW w:w="571" w:type="dxa"/>
            <w:tcBorders>
              <w:top w:val="nil"/>
              <w:left w:val="nil"/>
              <w:bottom w:val="nil"/>
              <w:right w:val="nil"/>
            </w:tcBorders>
            <w:shd w:val="clear" w:color="auto" w:fill="FFFFFF"/>
            <w:vAlign w:val="center"/>
          </w:tcPr>
          <w:p w14:paraId="63E1E595">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93.4</w:t>
            </w:r>
          </w:p>
        </w:tc>
        <w:tc>
          <w:tcPr>
            <w:tcW w:w="571" w:type="dxa"/>
            <w:tcBorders>
              <w:top w:val="nil"/>
              <w:left w:val="nil"/>
              <w:bottom w:val="nil"/>
              <w:right w:val="nil"/>
            </w:tcBorders>
            <w:shd w:val="clear" w:color="auto" w:fill="FFFFFF"/>
            <w:vAlign w:val="center"/>
          </w:tcPr>
          <w:p w14:paraId="6F813069">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99.3</w:t>
            </w:r>
          </w:p>
        </w:tc>
        <w:tc>
          <w:tcPr>
            <w:tcW w:w="571" w:type="dxa"/>
            <w:tcBorders>
              <w:top w:val="nil"/>
              <w:left w:val="nil"/>
              <w:bottom w:val="nil"/>
              <w:right w:val="nil"/>
            </w:tcBorders>
            <w:shd w:val="clear" w:color="auto" w:fill="FFFFFF"/>
            <w:vAlign w:val="center"/>
          </w:tcPr>
          <w:p w14:paraId="0E16798A">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91.3</w:t>
            </w:r>
          </w:p>
        </w:tc>
        <w:tc>
          <w:tcPr>
            <w:tcW w:w="572" w:type="dxa"/>
            <w:tcBorders>
              <w:top w:val="nil"/>
              <w:left w:val="nil"/>
              <w:bottom w:val="nil"/>
              <w:right w:val="nil"/>
            </w:tcBorders>
            <w:shd w:val="clear" w:color="auto" w:fill="FFFFFF"/>
            <w:vAlign w:val="center"/>
          </w:tcPr>
          <w:p w14:paraId="45693673">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99.2</w:t>
            </w:r>
          </w:p>
        </w:tc>
      </w:tr>
      <w:tr w14:paraId="10AC3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878" w:type="dxa"/>
            <w:tcBorders>
              <w:top w:val="nil"/>
              <w:left w:val="nil"/>
              <w:bottom w:val="nil"/>
              <w:right w:val="nil"/>
            </w:tcBorders>
            <w:shd w:val="clear" w:color="auto" w:fill="FFFFFF"/>
            <w:vAlign w:val="center"/>
          </w:tcPr>
          <w:p w14:paraId="2F67259A">
            <w:pPr>
              <w:widowControl/>
              <w:textAlignment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prewitt</w:t>
            </w:r>
          </w:p>
        </w:tc>
        <w:tc>
          <w:tcPr>
            <w:tcW w:w="571" w:type="dxa"/>
            <w:tcBorders>
              <w:top w:val="nil"/>
              <w:left w:val="nil"/>
              <w:bottom w:val="nil"/>
              <w:right w:val="nil"/>
            </w:tcBorders>
            <w:shd w:val="clear" w:color="auto" w:fill="FFFFFF"/>
            <w:vAlign w:val="center"/>
          </w:tcPr>
          <w:p w14:paraId="652727D8">
            <w:pPr>
              <w:widowControl/>
              <w:jc w:val="right"/>
              <w:textAlignment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97.9</w:t>
            </w:r>
          </w:p>
        </w:tc>
        <w:tc>
          <w:tcPr>
            <w:tcW w:w="571" w:type="dxa"/>
            <w:tcBorders>
              <w:top w:val="nil"/>
              <w:left w:val="nil"/>
              <w:bottom w:val="nil"/>
              <w:right w:val="nil"/>
            </w:tcBorders>
            <w:shd w:val="clear" w:color="auto" w:fill="FFFFFF"/>
            <w:vAlign w:val="center"/>
          </w:tcPr>
          <w:p w14:paraId="2E34FBE3">
            <w:pPr>
              <w:widowControl/>
              <w:jc w:val="left"/>
              <w:textAlignment w:val="center"/>
              <w:rPr>
                <w:rFonts w:hint="eastAsia" w:ascii="Times New Roman" w:hAnsi="Times New Roman" w:eastAsia="宋体" w:cs="Times New Roman"/>
                <w:b/>
                <w:bCs w:val="0"/>
                <w:color w:val="000000"/>
                <w:kern w:val="0"/>
                <w:sz w:val="18"/>
                <w:szCs w:val="21"/>
                <w:lang w:val="en-US" w:eastAsia="zh-CN" w:bidi="ar-SA"/>
              </w:rPr>
            </w:pPr>
            <w:r>
              <w:rPr>
                <w:rFonts w:hint="eastAsia" w:ascii="Times New Roman" w:hAnsi="Times New Roman" w:cs="Times New Roman"/>
                <w:b/>
                <w:bCs w:val="0"/>
                <w:color w:val="000000"/>
                <w:kern w:val="0"/>
                <w:szCs w:val="21"/>
              </w:rPr>
              <w:t>99.9</w:t>
            </w:r>
          </w:p>
        </w:tc>
        <w:tc>
          <w:tcPr>
            <w:tcW w:w="571" w:type="dxa"/>
            <w:tcBorders>
              <w:top w:val="nil"/>
              <w:left w:val="nil"/>
              <w:bottom w:val="nil"/>
              <w:right w:val="nil"/>
            </w:tcBorders>
            <w:shd w:val="clear" w:color="auto" w:fill="FFFFFF"/>
            <w:vAlign w:val="center"/>
          </w:tcPr>
          <w:p w14:paraId="60C1749D">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 xml:space="preserve">61.6 </w:t>
            </w:r>
          </w:p>
        </w:tc>
        <w:tc>
          <w:tcPr>
            <w:tcW w:w="571" w:type="dxa"/>
            <w:tcBorders>
              <w:top w:val="nil"/>
              <w:left w:val="nil"/>
              <w:bottom w:val="nil"/>
              <w:right w:val="nil"/>
            </w:tcBorders>
            <w:shd w:val="clear" w:color="auto" w:fill="FFFFFF"/>
            <w:vAlign w:val="center"/>
          </w:tcPr>
          <w:p w14:paraId="0E546AD3">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72.7</w:t>
            </w:r>
          </w:p>
        </w:tc>
        <w:tc>
          <w:tcPr>
            <w:tcW w:w="571" w:type="dxa"/>
            <w:tcBorders>
              <w:top w:val="nil"/>
              <w:left w:val="nil"/>
              <w:bottom w:val="nil"/>
              <w:right w:val="nil"/>
            </w:tcBorders>
            <w:shd w:val="clear" w:color="auto" w:fill="FFFFFF"/>
            <w:vAlign w:val="center"/>
          </w:tcPr>
          <w:p w14:paraId="4ABA8489">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66.8</w:t>
            </w:r>
          </w:p>
        </w:tc>
        <w:tc>
          <w:tcPr>
            <w:tcW w:w="571" w:type="dxa"/>
            <w:tcBorders>
              <w:top w:val="nil"/>
              <w:left w:val="nil"/>
              <w:bottom w:val="nil"/>
              <w:right w:val="nil"/>
            </w:tcBorders>
            <w:shd w:val="clear" w:color="auto" w:fill="FFFFFF"/>
            <w:vAlign w:val="center"/>
          </w:tcPr>
          <w:p w14:paraId="3440B761">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81</w:t>
            </w:r>
          </w:p>
        </w:tc>
        <w:tc>
          <w:tcPr>
            <w:tcW w:w="571" w:type="dxa"/>
            <w:tcBorders>
              <w:top w:val="nil"/>
              <w:left w:val="nil"/>
              <w:bottom w:val="nil"/>
              <w:right w:val="nil"/>
            </w:tcBorders>
            <w:shd w:val="clear" w:color="auto" w:fill="FFFFFF"/>
            <w:vAlign w:val="center"/>
          </w:tcPr>
          <w:p w14:paraId="408EAC9C">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72.1</w:t>
            </w:r>
          </w:p>
        </w:tc>
        <w:tc>
          <w:tcPr>
            <w:tcW w:w="571" w:type="dxa"/>
            <w:tcBorders>
              <w:top w:val="nil"/>
              <w:left w:val="nil"/>
              <w:bottom w:val="nil"/>
              <w:right w:val="nil"/>
            </w:tcBorders>
            <w:shd w:val="clear" w:color="auto" w:fill="FFFFFF"/>
            <w:vAlign w:val="center"/>
          </w:tcPr>
          <w:p w14:paraId="60C3B993">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88.7</w:t>
            </w:r>
          </w:p>
        </w:tc>
        <w:tc>
          <w:tcPr>
            <w:tcW w:w="571" w:type="dxa"/>
            <w:tcBorders>
              <w:top w:val="nil"/>
              <w:left w:val="nil"/>
              <w:bottom w:val="nil"/>
              <w:right w:val="nil"/>
            </w:tcBorders>
            <w:shd w:val="clear" w:color="auto" w:fill="FFFFFF"/>
            <w:vAlign w:val="center"/>
          </w:tcPr>
          <w:p w14:paraId="3B0A519C">
            <w:pPr>
              <w:widowControl/>
              <w:jc w:val="left"/>
              <w:textAlignment w:val="center"/>
              <w:rPr>
                <w:rFonts w:hint="eastAsia" w:ascii="Times New Roman" w:hAnsi="Times New Roman" w:eastAsia="宋体" w:cs="Times New Roman"/>
                <w:b/>
                <w:color w:val="000000"/>
                <w:kern w:val="0"/>
                <w:sz w:val="18"/>
                <w:szCs w:val="21"/>
                <w:lang w:val="en-US" w:eastAsia="zh-CN" w:bidi="ar-SA"/>
              </w:rPr>
            </w:pPr>
            <w:r>
              <w:rPr>
                <w:rFonts w:hint="eastAsia" w:ascii="Times New Roman" w:hAnsi="Times New Roman" w:cs="Times New Roman"/>
                <w:b/>
                <w:bCs w:val="0"/>
                <w:color w:val="000000"/>
                <w:kern w:val="0"/>
                <w:szCs w:val="21"/>
              </w:rPr>
              <w:t>70.3</w:t>
            </w:r>
          </w:p>
        </w:tc>
        <w:tc>
          <w:tcPr>
            <w:tcW w:w="571" w:type="dxa"/>
            <w:tcBorders>
              <w:top w:val="nil"/>
              <w:left w:val="nil"/>
              <w:bottom w:val="nil"/>
              <w:right w:val="nil"/>
            </w:tcBorders>
            <w:shd w:val="clear" w:color="auto" w:fill="FFFFFF"/>
            <w:vAlign w:val="center"/>
          </w:tcPr>
          <w:p w14:paraId="1916DC7C">
            <w:pPr>
              <w:widowControl/>
              <w:jc w:val="left"/>
              <w:textAlignment w:val="center"/>
              <w:rPr>
                <w:rFonts w:hint="eastAsia" w:ascii="Times New Roman" w:hAnsi="Times New Roman" w:eastAsia="宋体" w:cs="Times New Roman"/>
                <w:b/>
                <w:color w:val="000000"/>
                <w:kern w:val="0"/>
                <w:sz w:val="18"/>
                <w:szCs w:val="21"/>
                <w:lang w:val="en-US" w:eastAsia="zh-CN" w:bidi="ar-SA"/>
              </w:rPr>
            </w:pPr>
            <w:r>
              <w:rPr>
                <w:rFonts w:hint="eastAsia" w:ascii="Times New Roman" w:hAnsi="Times New Roman" w:cs="Times New Roman"/>
                <w:b/>
                <w:bCs w:val="0"/>
                <w:color w:val="000000"/>
                <w:kern w:val="0"/>
                <w:szCs w:val="21"/>
              </w:rPr>
              <w:t>80</w:t>
            </w:r>
          </w:p>
        </w:tc>
        <w:tc>
          <w:tcPr>
            <w:tcW w:w="571" w:type="dxa"/>
            <w:tcBorders>
              <w:top w:val="nil"/>
              <w:left w:val="nil"/>
              <w:bottom w:val="nil"/>
              <w:right w:val="nil"/>
            </w:tcBorders>
            <w:shd w:val="clear" w:color="auto" w:fill="FFFFFF"/>
            <w:vAlign w:val="center"/>
          </w:tcPr>
          <w:p w14:paraId="22E6F8F1">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87.1</w:t>
            </w:r>
          </w:p>
        </w:tc>
        <w:tc>
          <w:tcPr>
            <w:tcW w:w="571" w:type="dxa"/>
            <w:tcBorders>
              <w:top w:val="nil"/>
              <w:left w:val="nil"/>
              <w:bottom w:val="nil"/>
              <w:right w:val="nil"/>
            </w:tcBorders>
            <w:shd w:val="clear" w:color="auto" w:fill="FFFFFF"/>
            <w:vAlign w:val="center"/>
          </w:tcPr>
          <w:p w14:paraId="7070B434">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99</w:t>
            </w:r>
          </w:p>
        </w:tc>
        <w:tc>
          <w:tcPr>
            <w:tcW w:w="571" w:type="dxa"/>
            <w:tcBorders>
              <w:top w:val="nil"/>
              <w:left w:val="nil"/>
              <w:bottom w:val="nil"/>
              <w:right w:val="nil"/>
            </w:tcBorders>
            <w:shd w:val="clear" w:color="auto" w:fill="FFFFFF"/>
            <w:vAlign w:val="center"/>
          </w:tcPr>
          <w:p w14:paraId="5F5348DE">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86.2</w:t>
            </w:r>
          </w:p>
        </w:tc>
        <w:tc>
          <w:tcPr>
            <w:tcW w:w="571" w:type="dxa"/>
            <w:tcBorders>
              <w:top w:val="nil"/>
              <w:left w:val="nil"/>
              <w:bottom w:val="nil"/>
              <w:right w:val="nil"/>
            </w:tcBorders>
            <w:shd w:val="clear" w:color="auto" w:fill="FFFFFF"/>
            <w:vAlign w:val="center"/>
          </w:tcPr>
          <w:p w14:paraId="00E21D60">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94.3</w:t>
            </w:r>
          </w:p>
        </w:tc>
        <w:tc>
          <w:tcPr>
            <w:tcW w:w="571" w:type="dxa"/>
            <w:tcBorders>
              <w:top w:val="nil"/>
              <w:left w:val="nil"/>
              <w:bottom w:val="nil"/>
              <w:right w:val="nil"/>
            </w:tcBorders>
            <w:shd w:val="clear" w:color="auto" w:fill="FFFFFF"/>
            <w:vAlign w:val="center"/>
          </w:tcPr>
          <w:p w14:paraId="369092AA">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86.5</w:t>
            </w:r>
          </w:p>
        </w:tc>
        <w:tc>
          <w:tcPr>
            <w:tcW w:w="572" w:type="dxa"/>
            <w:tcBorders>
              <w:top w:val="nil"/>
              <w:left w:val="nil"/>
              <w:bottom w:val="nil"/>
              <w:right w:val="nil"/>
            </w:tcBorders>
            <w:shd w:val="clear" w:color="auto" w:fill="FFFFFF"/>
            <w:vAlign w:val="center"/>
          </w:tcPr>
          <w:p w14:paraId="62C12241">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96.2</w:t>
            </w:r>
          </w:p>
        </w:tc>
      </w:tr>
      <w:tr w14:paraId="317364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878" w:type="dxa"/>
            <w:tcBorders>
              <w:top w:val="nil"/>
              <w:left w:val="nil"/>
              <w:bottom w:val="nil"/>
              <w:right w:val="nil"/>
            </w:tcBorders>
            <w:shd w:val="clear" w:color="auto" w:fill="FFFFFF"/>
            <w:vAlign w:val="center"/>
          </w:tcPr>
          <w:p w14:paraId="5E3BBBCE">
            <w:pPr>
              <w:widowControl/>
              <w:textAlignment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sobel</w:t>
            </w:r>
          </w:p>
        </w:tc>
        <w:tc>
          <w:tcPr>
            <w:tcW w:w="571" w:type="dxa"/>
            <w:tcBorders>
              <w:top w:val="nil"/>
              <w:left w:val="nil"/>
              <w:bottom w:val="nil"/>
              <w:right w:val="nil"/>
            </w:tcBorders>
            <w:shd w:val="clear" w:color="auto" w:fill="FFFFFF"/>
            <w:vAlign w:val="center"/>
          </w:tcPr>
          <w:p w14:paraId="547211B1">
            <w:pPr>
              <w:widowControl/>
              <w:jc w:val="right"/>
              <w:textAlignment w:val="center"/>
              <w:rPr>
                <w:rFonts w:ascii="Times New Roman" w:hAnsi="Times New Roman" w:cs="Times New Roman"/>
                <w:color w:val="000000"/>
                <w:kern w:val="0"/>
                <w:szCs w:val="21"/>
              </w:rPr>
            </w:pPr>
            <w:r>
              <w:rPr>
                <w:rFonts w:hint="eastAsia" w:ascii="Times New Roman" w:hAnsi="Times New Roman" w:cs="Times New Roman"/>
                <w:b/>
                <w:bCs w:val="0"/>
                <w:color w:val="000000"/>
                <w:kern w:val="0"/>
                <w:szCs w:val="21"/>
              </w:rPr>
              <w:t>98.8</w:t>
            </w:r>
          </w:p>
        </w:tc>
        <w:tc>
          <w:tcPr>
            <w:tcW w:w="571" w:type="dxa"/>
            <w:tcBorders>
              <w:top w:val="nil"/>
              <w:left w:val="nil"/>
              <w:bottom w:val="nil"/>
              <w:right w:val="nil"/>
            </w:tcBorders>
            <w:shd w:val="clear" w:color="auto" w:fill="FFFFFF"/>
            <w:vAlign w:val="center"/>
          </w:tcPr>
          <w:p w14:paraId="01D20479">
            <w:pPr>
              <w:widowControl/>
              <w:jc w:val="left"/>
              <w:textAlignment w:val="center"/>
              <w:rPr>
                <w:rFonts w:hint="eastAsia" w:ascii="Times New Roman" w:hAnsi="Times New Roman" w:eastAsia="宋体" w:cs="Times New Roman"/>
                <w:b/>
                <w:bCs w:val="0"/>
                <w:color w:val="000000"/>
                <w:kern w:val="0"/>
                <w:sz w:val="18"/>
                <w:szCs w:val="21"/>
                <w:lang w:val="en-US" w:eastAsia="zh-CN" w:bidi="ar-SA"/>
              </w:rPr>
            </w:pPr>
            <w:r>
              <w:rPr>
                <w:rFonts w:hint="eastAsia" w:ascii="Times New Roman" w:hAnsi="Times New Roman" w:cs="Times New Roman"/>
                <w:b/>
                <w:bCs w:val="0"/>
                <w:color w:val="000000"/>
                <w:kern w:val="0"/>
                <w:szCs w:val="21"/>
              </w:rPr>
              <w:t>99.9</w:t>
            </w:r>
          </w:p>
        </w:tc>
        <w:tc>
          <w:tcPr>
            <w:tcW w:w="571" w:type="dxa"/>
            <w:tcBorders>
              <w:top w:val="nil"/>
              <w:left w:val="nil"/>
              <w:bottom w:val="nil"/>
              <w:right w:val="nil"/>
            </w:tcBorders>
            <w:shd w:val="clear" w:color="auto" w:fill="FFFFFF"/>
            <w:vAlign w:val="center"/>
          </w:tcPr>
          <w:p w14:paraId="3EE5ECE3">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65.8</w:t>
            </w:r>
          </w:p>
        </w:tc>
        <w:tc>
          <w:tcPr>
            <w:tcW w:w="571" w:type="dxa"/>
            <w:tcBorders>
              <w:top w:val="nil"/>
              <w:left w:val="nil"/>
              <w:bottom w:val="nil"/>
              <w:right w:val="nil"/>
            </w:tcBorders>
            <w:shd w:val="clear" w:color="auto" w:fill="FFFFFF"/>
            <w:vAlign w:val="center"/>
          </w:tcPr>
          <w:p w14:paraId="38E41296">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76.3</w:t>
            </w:r>
          </w:p>
        </w:tc>
        <w:tc>
          <w:tcPr>
            <w:tcW w:w="571" w:type="dxa"/>
            <w:tcBorders>
              <w:top w:val="nil"/>
              <w:left w:val="nil"/>
              <w:bottom w:val="nil"/>
              <w:right w:val="nil"/>
            </w:tcBorders>
            <w:shd w:val="clear" w:color="auto" w:fill="FFFFFF"/>
            <w:vAlign w:val="center"/>
          </w:tcPr>
          <w:p w14:paraId="263FDB3B">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66.6</w:t>
            </w:r>
          </w:p>
        </w:tc>
        <w:tc>
          <w:tcPr>
            <w:tcW w:w="571" w:type="dxa"/>
            <w:tcBorders>
              <w:top w:val="nil"/>
              <w:left w:val="nil"/>
              <w:bottom w:val="nil"/>
              <w:right w:val="nil"/>
            </w:tcBorders>
            <w:shd w:val="clear" w:color="auto" w:fill="FFFFFF"/>
            <w:vAlign w:val="center"/>
          </w:tcPr>
          <w:p w14:paraId="1BB2E3CA">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81.6</w:t>
            </w:r>
          </w:p>
        </w:tc>
        <w:tc>
          <w:tcPr>
            <w:tcW w:w="571" w:type="dxa"/>
            <w:tcBorders>
              <w:top w:val="nil"/>
              <w:left w:val="nil"/>
              <w:bottom w:val="nil"/>
              <w:right w:val="nil"/>
            </w:tcBorders>
            <w:shd w:val="clear" w:color="auto" w:fill="FFFFFF"/>
            <w:vAlign w:val="center"/>
          </w:tcPr>
          <w:p w14:paraId="223593B2">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81.5</w:t>
            </w:r>
          </w:p>
        </w:tc>
        <w:tc>
          <w:tcPr>
            <w:tcW w:w="571" w:type="dxa"/>
            <w:tcBorders>
              <w:top w:val="nil"/>
              <w:left w:val="nil"/>
              <w:bottom w:val="nil"/>
              <w:right w:val="nil"/>
            </w:tcBorders>
            <w:shd w:val="clear" w:color="auto" w:fill="FFFFFF"/>
            <w:vAlign w:val="center"/>
          </w:tcPr>
          <w:p w14:paraId="53B366DB">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88.3</w:t>
            </w:r>
          </w:p>
        </w:tc>
        <w:tc>
          <w:tcPr>
            <w:tcW w:w="571" w:type="dxa"/>
            <w:tcBorders>
              <w:top w:val="nil"/>
              <w:left w:val="nil"/>
              <w:bottom w:val="nil"/>
              <w:right w:val="nil"/>
            </w:tcBorders>
            <w:shd w:val="clear" w:color="auto" w:fill="FFFFFF"/>
            <w:vAlign w:val="center"/>
          </w:tcPr>
          <w:p w14:paraId="1F9B6D1E">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67.8</w:t>
            </w:r>
          </w:p>
        </w:tc>
        <w:tc>
          <w:tcPr>
            <w:tcW w:w="571" w:type="dxa"/>
            <w:tcBorders>
              <w:top w:val="nil"/>
              <w:left w:val="nil"/>
              <w:bottom w:val="nil"/>
              <w:right w:val="nil"/>
            </w:tcBorders>
            <w:shd w:val="clear" w:color="auto" w:fill="FFFFFF"/>
            <w:vAlign w:val="center"/>
          </w:tcPr>
          <w:p w14:paraId="2F6CC35B">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76</w:t>
            </w:r>
          </w:p>
        </w:tc>
        <w:tc>
          <w:tcPr>
            <w:tcW w:w="571" w:type="dxa"/>
            <w:tcBorders>
              <w:top w:val="nil"/>
              <w:left w:val="nil"/>
              <w:bottom w:val="nil"/>
              <w:right w:val="nil"/>
            </w:tcBorders>
            <w:shd w:val="clear" w:color="auto" w:fill="FFFFFF"/>
            <w:vAlign w:val="center"/>
          </w:tcPr>
          <w:p w14:paraId="7B908502">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92.6</w:t>
            </w:r>
          </w:p>
        </w:tc>
        <w:tc>
          <w:tcPr>
            <w:tcW w:w="571" w:type="dxa"/>
            <w:tcBorders>
              <w:top w:val="nil"/>
              <w:left w:val="nil"/>
              <w:bottom w:val="nil"/>
              <w:right w:val="nil"/>
            </w:tcBorders>
            <w:shd w:val="clear" w:color="auto" w:fill="FFFFFF"/>
            <w:vAlign w:val="center"/>
          </w:tcPr>
          <w:p w14:paraId="779CBB68">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99.7</w:t>
            </w:r>
          </w:p>
        </w:tc>
        <w:tc>
          <w:tcPr>
            <w:tcW w:w="571" w:type="dxa"/>
            <w:tcBorders>
              <w:top w:val="nil"/>
              <w:left w:val="nil"/>
              <w:bottom w:val="nil"/>
              <w:right w:val="nil"/>
            </w:tcBorders>
            <w:shd w:val="clear" w:color="auto" w:fill="FFFFFF"/>
            <w:vAlign w:val="center"/>
          </w:tcPr>
          <w:p w14:paraId="7438A989">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86</w:t>
            </w:r>
          </w:p>
        </w:tc>
        <w:tc>
          <w:tcPr>
            <w:tcW w:w="571" w:type="dxa"/>
            <w:tcBorders>
              <w:top w:val="nil"/>
              <w:left w:val="nil"/>
              <w:bottom w:val="nil"/>
              <w:right w:val="nil"/>
            </w:tcBorders>
            <w:shd w:val="clear" w:color="auto" w:fill="FFFFFF"/>
            <w:vAlign w:val="center"/>
          </w:tcPr>
          <w:p w14:paraId="324AA1C5">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90.1</w:t>
            </w:r>
          </w:p>
        </w:tc>
        <w:tc>
          <w:tcPr>
            <w:tcW w:w="571" w:type="dxa"/>
            <w:tcBorders>
              <w:top w:val="nil"/>
              <w:left w:val="nil"/>
              <w:bottom w:val="nil"/>
              <w:right w:val="nil"/>
            </w:tcBorders>
            <w:shd w:val="clear" w:color="auto" w:fill="FFFFFF"/>
            <w:vAlign w:val="center"/>
          </w:tcPr>
          <w:p w14:paraId="46CDC959">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88.7</w:t>
            </w:r>
          </w:p>
        </w:tc>
        <w:tc>
          <w:tcPr>
            <w:tcW w:w="572" w:type="dxa"/>
            <w:tcBorders>
              <w:top w:val="nil"/>
              <w:left w:val="nil"/>
              <w:bottom w:val="nil"/>
              <w:right w:val="nil"/>
            </w:tcBorders>
            <w:shd w:val="clear" w:color="auto" w:fill="FFFFFF"/>
            <w:vAlign w:val="center"/>
          </w:tcPr>
          <w:p w14:paraId="1B7ADFEC">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95.8</w:t>
            </w:r>
          </w:p>
        </w:tc>
      </w:tr>
      <w:tr w14:paraId="30331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878" w:type="dxa"/>
            <w:tcBorders>
              <w:top w:val="nil"/>
              <w:left w:val="nil"/>
              <w:bottom w:val="nil"/>
              <w:right w:val="nil"/>
            </w:tcBorders>
            <w:shd w:val="clear" w:color="auto" w:fill="FFFFFF"/>
            <w:vAlign w:val="center"/>
          </w:tcPr>
          <w:p w14:paraId="6339EBE0">
            <w:pPr>
              <w:widowControl/>
              <w:textAlignment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scharr</w:t>
            </w:r>
          </w:p>
        </w:tc>
        <w:tc>
          <w:tcPr>
            <w:tcW w:w="571" w:type="dxa"/>
            <w:tcBorders>
              <w:top w:val="nil"/>
              <w:left w:val="nil"/>
              <w:bottom w:val="nil"/>
              <w:right w:val="nil"/>
            </w:tcBorders>
            <w:shd w:val="clear" w:color="auto" w:fill="FFFFFF"/>
            <w:vAlign w:val="center"/>
          </w:tcPr>
          <w:p w14:paraId="6F64899D">
            <w:pPr>
              <w:widowControl/>
              <w:jc w:val="right"/>
              <w:textAlignment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97.7</w:t>
            </w:r>
          </w:p>
        </w:tc>
        <w:tc>
          <w:tcPr>
            <w:tcW w:w="571" w:type="dxa"/>
            <w:tcBorders>
              <w:top w:val="nil"/>
              <w:left w:val="nil"/>
              <w:bottom w:val="nil"/>
              <w:right w:val="nil"/>
            </w:tcBorders>
            <w:shd w:val="clear" w:color="auto" w:fill="FFFFFF"/>
            <w:vAlign w:val="center"/>
          </w:tcPr>
          <w:p w14:paraId="5D045A59">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99.8</w:t>
            </w:r>
          </w:p>
        </w:tc>
        <w:tc>
          <w:tcPr>
            <w:tcW w:w="571" w:type="dxa"/>
            <w:tcBorders>
              <w:top w:val="nil"/>
              <w:left w:val="nil"/>
              <w:bottom w:val="nil"/>
              <w:right w:val="nil"/>
            </w:tcBorders>
            <w:shd w:val="clear" w:color="auto" w:fill="FFFFFF"/>
            <w:vAlign w:val="center"/>
          </w:tcPr>
          <w:p w14:paraId="63CDC46A">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68.3</w:t>
            </w:r>
          </w:p>
        </w:tc>
        <w:tc>
          <w:tcPr>
            <w:tcW w:w="571" w:type="dxa"/>
            <w:tcBorders>
              <w:top w:val="nil"/>
              <w:left w:val="nil"/>
              <w:bottom w:val="nil"/>
              <w:right w:val="nil"/>
            </w:tcBorders>
            <w:shd w:val="clear" w:color="auto" w:fill="FFFFFF"/>
            <w:vAlign w:val="center"/>
          </w:tcPr>
          <w:p w14:paraId="24284856">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79.7</w:t>
            </w:r>
          </w:p>
        </w:tc>
        <w:tc>
          <w:tcPr>
            <w:tcW w:w="571" w:type="dxa"/>
            <w:tcBorders>
              <w:top w:val="nil"/>
              <w:left w:val="nil"/>
              <w:bottom w:val="nil"/>
              <w:right w:val="nil"/>
            </w:tcBorders>
            <w:shd w:val="clear" w:color="auto" w:fill="FFFFFF"/>
            <w:vAlign w:val="center"/>
          </w:tcPr>
          <w:p w14:paraId="6E54111B">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b/>
                <w:bCs w:val="0"/>
                <w:color w:val="000000"/>
                <w:kern w:val="0"/>
                <w:szCs w:val="21"/>
              </w:rPr>
              <w:t>76.8</w:t>
            </w:r>
          </w:p>
        </w:tc>
        <w:tc>
          <w:tcPr>
            <w:tcW w:w="571" w:type="dxa"/>
            <w:tcBorders>
              <w:top w:val="nil"/>
              <w:left w:val="nil"/>
              <w:bottom w:val="nil"/>
              <w:right w:val="nil"/>
            </w:tcBorders>
            <w:shd w:val="clear" w:color="auto" w:fill="FFFFFF"/>
            <w:vAlign w:val="center"/>
          </w:tcPr>
          <w:p w14:paraId="665E74DD">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b/>
                <w:bCs w:val="0"/>
                <w:color w:val="000000"/>
                <w:kern w:val="0"/>
                <w:szCs w:val="21"/>
              </w:rPr>
              <w:t>86.7</w:t>
            </w:r>
          </w:p>
        </w:tc>
        <w:tc>
          <w:tcPr>
            <w:tcW w:w="571" w:type="dxa"/>
            <w:tcBorders>
              <w:top w:val="nil"/>
              <w:left w:val="nil"/>
              <w:bottom w:val="nil"/>
              <w:right w:val="nil"/>
            </w:tcBorders>
            <w:shd w:val="clear" w:color="auto" w:fill="FFFFFF"/>
            <w:vAlign w:val="center"/>
          </w:tcPr>
          <w:p w14:paraId="6B54A525">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74.3</w:t>
            </w:r>
          </w:p>
        </w:tc>
        <w:tc>
          <w:tcPr>
            <w:tcW w:w="571" w:type="dxa"/>
            <w:tcBorders>
              <w:top w:val="nil"/>
              <w:left w:val="nil"/>
              <w:bottom w:val="nil"/>
              <w:right w:val="nil"/>
            </w:tcBorders>
            <w:shd w:val="clear" w:color="auto" w:fill="FFFFFF"/>
            <w:vAlign w:val="center"/>
          </w:tcPr>
          <w:p w14:paraId="375E81C3">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85.9</w:t>
            </w:r>
          </w:p>
        </w:tc>
        <w:tc>
          <w:tcPr>
            <w:tcW w:w="571" w:type="dxa"/>
            <w:tcBorders>
              <w:top w:val="nil"/>
              <w:left w:val="nil"/>
              <w:bottom w:val="nil"/>
              <w:right w:val="nil"/>
            </w:tcBorders>
            <w:shd w:val="clear" w:color="auto" w:fill="FFFFFF"/>
            <w:vAlign w:val="center"/>
          </w:tcPr>
          <w:p w14:paraId="2EF1AAB4">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67</w:t>
            </w:r>
          </w:p>
        </w:tc>
        <w:tc>
          <w:tcPr>
            <w:tcW w:w="571" w:type="dxa"/>
            <w:tcBorders>
              <w:top w:val="nil"/>
              <w:left w:val="nil"/>
              <w:bottom w:val="nil"/>
              <w:right w:val="nil"/>
            </w:tcBorders>
            <w:shd w:val="clear" w:color="auto" w:fill="FFFFFF"/>
            <w:vAlign w:val="center"/>
          </w:tcPr>
          <w:p w14:paraId="69F2C936">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76.3</w:t>
            </w:r>
          </w:p>
        </w:tc>
        <w:tc>
          <w:tcPr>
            <w:tcW w:w="571" w:type="dxa"/>
            <w:tcBorders>
              <w:top w:val="nil"/>
              <w:left w:val="nil"/>
              <w:bottom w:val="nil"/>
              <w:right w:val="nil"/>
            </w:tcBorders>
            <w:shd w:val="clear" w:color="auto" w:fill="FFFFFF"/>
            <w:vAlign w:val="center"/>
          </w:tcPr>
          <w:p w14:paraId="36D53A63">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99.6</w:t>
            </w:r>
          </w:p>
        </w:tc>
        <w:tc>
          <w:tcPr>
            <w:tcW w:w="571" w:type="dxa"/>
            <w:tcBorders>
              <w:top w:val="nil"/>
              <w:left w:val="nil"/>
              <w:bottom w:val="nil"/>
              <w:right w:val="nil"/>
            </w:tcBorders>
            <w:shd w:val="clear" w:color="auto" w:fill="FFFFFF"/>
            <w:vAlign w:val="center"/>
          </w:tcPr>
          <w:p w14:paraId="6D690B48">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b/>
                <w:color w:val="000000"/>
                <w:kern w:val="0"/>
                <w:szCs w:val="21"/>
              </w:rPr>
              <w:t>100</w:t>
            </w:r>
          </w:p>
        </w:tc>
        <w:tc>
          <w:tcPr>
            <w:tcW w:w="571" w:type="dxa"/>
            <w:tcBorders>
              <w:top w:val="nil"/>
              <w:left w:val="nil"/>
              <w:bottom w:val="nil"/>
              <w:right w:val="nil"/>
            </w:tcBorders>
            <w:shd w:val="clear" w:color="auto" w:fill="FFFFFF"/>
            <w:vAlign w:val="center"/>
          </w:tcPr>
          <w:p w14:paraId="4175C3E9">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85.3</w:t>
            </w:r>
          </w:p>
        </w:tc>
        <w:tc>
          <w:tcPr>
            <w:tcW w:w="571" w:type="dxa"/>
            <w:tcBorders>
              <w:top w:val="nil"/>
              <w:left w:val="nil"/>
              <w:bottom w:val="nil"/>
              <w:right w:val="nil"/>
            </w:tcBorders>
            <w:shd w:val="clear" w:color="auto" w:fill="FFFFFF"/>
            <w:vAlign w:val="center"/>
          </w:tcPr>
          <w:p w14:paraId="31E0353E">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90.5</w:t>
            </w:r>
          </w:p>
        </w:tc>
        <w:tc>
          <w:tcPr>
            <w:tcW w:w="571" w:type="dxa"/>
            <w:tcBorders>
              <w:top w:val="nil"/>
              <w:left w:val="nil"/>
              <w:bottom w:val="nil"/>
              <w:right w:val="nil"/>
            </w:tcBorders>
            <w:shd w:val="clear" w:color="auto" w:fill="FFFFFF"/>
            <w:vAlign w:val="center"/>
          </w:tcPr>
          <w:p w14:paraId="7EE01381">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91.4</w:t>
            </w:r>
          </w:p>
        </w:tc>
        <w:tc>
          <w:tcPr>
            <w:tcW w:w="572" w:type="dxa"/>
            <w:tcBorders>
              <w:top w:val="nil"/>
              <w:left w:val="nil"/>
              <w:bottom w:val="nil"/>
              <w:right w:val="nil"/>
            </w:tcBorders>
            <w:shd w:val="clear" w:color="auto" w:fill="FFFFFF"/>
            <w:vAlign w:val="center"/>
          </w:tcPr>
          <w:p w14:paraId="344EDFA0">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97.8</w:t>
            </w:r>
          </w:p>
        </w:tc>
      </w:tr>
      <w:tr w14:paraId="0B2476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jc w:val="center"/>
        </w:trPr>
        <w:tc>
          <w:tcPr>
            <w:tcW w:w="878" w:type="dxa"/>
            <w:tcBorders>
              <w:top w:val="nil"/>
              <w:left w:val="nil"/>
              <w:bottom w:val="single" w:color="000000" w:sz="12" w:space="0"/>
              <w:right w:val="nil"/>
            </w:tcBorders>
            <w:shd w:val="clear" w:color="auto" w:fill="FFFFFF"/>
            <w:vAlign w:val="center"/>
          </w:tcPr>
          <w:p w14:paraId="65D58D0A">
            <w:pPr>
              <w:widowControl/>
              <w:textAlignment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MaxSel</w:t>
            </w:r>
          </w:p>
        </w:tc>
        <w:tc>
          <w:tcPr>
            <w:tcW w:w="571" w:type="dxa"/>
            <w:tcBorders>
              <w:top w:val="nil"/>
              <w:left w:val="nil"/>
              <w:bottom w:val="single" w:color="000000" w:sz="12" w:space="0"/>
              <w:right w:val="nil"/>
            </w:tcBorders>
            <w:shd w:val="clear" w:color="auto" w:fill="FFFFFF"/>
            <w:vAlign w:val="center"/>
          </w:tcPr>
          <w:p w14:paraId="61E9E2BB">
            <w:pPr>
              <w:widowControl/>
              <w:jc w:val="right"/>
              <w:textAlignment w:val="center"/>
              <w:rPr>
                <w:rFonts w:ascii="Times New Roman" w:hAnsi="Times New Roman" w:cs="Times New Roman"/>
                <w:color w:val="000000"/>
                <w:kern w:val="0"/>
                <w:szCs w:val="21"/>
              </w:rPr>
            </w:pPr>
            <w:r>
              <w:rPr>
                <w:rFonts w:hint="eastAsia" w:ascii="Times New Roman" w:hAnsi="Times New Roman" w:cs="Times New Roman"/>
                <w:color w:val="000000"/>
                <w:kern w:val="0"/>
                <w:szCs w:val="21"/>
              </w:rPr>
              <w:t>98</w:t>
            </w:r>
          </w:p>
        </w:tc>
        <w:tc>
          <w:tcPr>
            <w:tcW w:w="571" w:type="dxa"/>
            <w:tcBorders>
              <w:top w:val="nil"/>
              <w:left w:val="nil"/>
              <w:bottom w:val="single" w:color="000000" w:sz="12" w:space="0"/>
              <w:right w:val="nil"/>
            </w:tcBorders>
            <w:shd w:val="clear" w:color="auto" w:fill="FFFFFF"/>
            <w:vAlign w:val="center"/>
          </w:tcPr>
          <w:p w14:paraId="795296D4">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b/>
                <w:bCs w:val="0"/>
                <w:color w:val="000000"/>
                <w:kern w:val="0"/>
                <w:szCs w:val="21"/>
              </w:rPr>
              <w:t>99.9</w:t>
            </w:r>
          </w:p>
        </w:tc>
        <w:tc>
          <w:tcPr>
            <w:tcW w:w="571" w:type="dxa"/>
            <w:tcBorders>
              <w:top w:val="nil"/>
              <w:left w:val="nil"/>
              <w:bottom w:val="single" w:color="000000" w:sz="12" w:space="0"/>
              <w:right w:val="nil"/>
            </w:tcBorders>
            <w:shd w:val="clear" w:color="auto" w:fill="FFFFFF"/>
            <w:vAlign w:val="center"/>
          </w:tcPr>
          <w:p w14:paraId="4942D1D4">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b/>
                <w:bCs w:val="0"/>
                <w:color w:val="000000"/>
                <w:kern w:val="0"/>
                <w:szCs w:val="21"/>
              </w:rPr>
              <w:t>79.2</w:t>
            </w:r>
          </w:p>
        </w:tc>
        <w:tc>
          <w:tcPr>
            <w:tcW w:w="571" w:type="dxa"/>
            <w:tcBorders>
              <w:top w:val="nil"/>
              <w:left w:val="nil"/>
              <w:bottom w:val="single" w:color="000000" w:sz="12" w:space="0"/>
              <w:right w:val="nil"/>
            </w:tcBorders>
            <w:shd w:val="clear" w:color="auto" w:fill="FFFFFF"/>
            <w:vAlign w:val="center"/>
          </w:tcPr>
          <w:p w14:paraId="39ED14DC">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90.2</w:t>
            </w:r>
          </w:p>
        </w:tc>
        <w:tc>
          <w:tcPr>
            <w:tcW w:w="571" w:type="dxa"/>
            <w:tcBorders>
              <w:top w:val="nil"/>
              <w:left w:val="nil"/>
              <w:bottom w:val="single" w:color="000000" w:sz="12" w:space="0"/>
              <w:right w:val="nil"/>
            </w:tcBorders>
            <w:shd w:val="clear" w:color="auto" w:fill="FFFFFF"/>
            <w:vAlign w:val="center"/>
          </w:tcPr>
          <w:p w14:paraId="6B4AFAEE">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67</w:t>
            </w:r>
          </w:p>
        </w:tc>
        <w:tc>
          <w:tcPr>
            <w:tcW w:w="571" w:type="dxa"/>
            <w:tcBorders>
              <w:top w:val="nil"/>
              <w:left w:val="nil"/>
              <w:bottom w:val="single" w:color="000000" w:sz="12" w:space="0"/>
              <w:right w:val="nil"/>
            </w:tcBorders>
            <w:shd w:val="clear" w:color="auto" w:fill="FFFFFF"/>
            <w:vAlign w:val="center"/>
          </w:tcPr>
          <w:p w14:paraId="61B83C5F">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81.5</w:t>
            </w:r>
          </w:p>
        </w:tc>
        <w:tc>
          <w:tcPr>
            <w:tcW w:w="571" w:type="dxa"/>
            <w:tcBorders>
              <w:top w:val="nil"/>
              <w:left w:val="nil"/>
              <w:bottom w:val="single" w:color="000000" w:sz="12" w:space="0"/>
              <w:right w:val="nil"/>
            </w:tcBorders>
            <w:shd w:val="clear" w:color="auto" w:fill="FFFFFF"/>
            <w:vAlign w:val="center"/>
          </w:tcPr>
          <w:p w14:paraId="4F628BF4">
            <w:pPr>
              <w:widowControl/>
              <w:jc w:val="left"/>
              <w:textAlignment w:val="center"/>
              <w:rPr>
                <w:rFonts w:hint="eastAsia" w:ascii="Times New Roman" w:hAnsi="Times New Roman" w:eastAsia="宋体" w:cs="Times New Roman"/>
                <w:b/>
                <w:color w:val="000000"/>
                <w:kern w:val="0"/>
                <w:sz w:val="18"/>
                <w:szCs w:val="21"/>
                <w:lang w:val="en-US" w:eastAsia="zh-CN" w:bidi="ar-SA"/>
              </w:rPr>
            </w:pPr>
            <w:r>
              <w:rPr>
                <w:rFonts w:hint="eastAsia" w:ascii="Times New Roman" w:hAnsi="Times New Roman" w:cs="Times New Roman"/>
                <w:b/>
                <w:bCs w:val="0"/>
                <w:color w:val="000000"/>
                <w:kern w:val="0"/>
                <w:szCs w:val="21"/>
              </w:rPr>
              <w:t>88.9</w:t>
            </w:r>
          </w:p>
        </w:tc>
        <w:tc>
          <w:tcPr>
            <w:tcW w:w="571" w:type="dxa"/>
            <w:tcBorders>
              <w:top w:val="nil"/>
              <w:left w:val="nil"/>
              <w:bottom w:val="single" w:color="000000" w:sz="12" w:space="0"/>
              <w:right w:val="nil"/>
            </w:tcBorders>
            <w:shd w:val="clear" w:color="auto" w:fill="FFFFFF"/>
            <w:vAlign w:val="center"/>
          </w:tcPr>
          <w:p w14:paraId="448BD978">
            <w:pPr>
              <w:widowControl/>
              <w:jc w:val="left"/>
              <w:textAlignment w:val="center"/>
              <w:rPr>
                <w:rFonts w:hint="eastAsia" w:ascii="Times New Roman" w:hAnsi="Times New Roman" w:eastAsia="宋体" w:cs="Times New Roman"/>
                <w:b/>
                <w:color w:val="000000"/>
                <w:kern w:val="0"/>
                <w:sz w:val="18"/>
                <w:szCs w:val="21"/>
                <w:lang w:val="en-US" w:eastAsia="zh-CN" w:bidi="ar-SA"/>
              </w:rPr>
            </w:pPr>
            <w:r>
              <w:rPr>
                <w:rFonts w:hint="eastAsia" w:ascii="Times New Roman" w:hAnsi="Times New Roman" w:cs="Times New Roman"/>
                <w:b/>
                <w:bCs w:val="0"/>
                <w:color w:val="000000"/>
                <w:kern w:val="0"/>
                <w:szCs w:val="21"/>
              </w:rPr>
              <w:t>96.2</w:t>
            </w:r>
          </w:p>
        </w:tc>
        <w:tc>
          <w:tcPr>
            <w:tcW w:w="571" w:type="dxa"/>
            <w:tcBorders>
              <w:top w:val="nil"/>
              <w:left w:val="nil"/>
              <w:bottom w:val="single" w:color="000000" w:sz="12" w:space="0"/>
              <w:right w:val="nil"/>
            </w:tcBorders>
            <w:shd w:val="clear" w:color="auto" w:fill="FFFFFF"/>
            <w:vAlign w:val="center"/>
          </w:tcPr>
          <w:p w14:paraId="3E6546AC">
            <w:pPr>
              <w:widowControl/>
              <w:jc w:val="righ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54.7</w:t>
            </w:r>
          </w:p>
        </w:tc>
        <w:tc>
          <w:tcPr>
            <w:tcW w:w="571" w:type="dxa"/>
            <w:tcBorders>
              <w:top w:val="nil"/>
              <w:left w:val="nil"/>
              <w:bottom w:val="single" w:color="000000" w:sz="12" w:space="0"/>
              <w:right w:val="nil"/>
            </w:tcBorders>
            <w:shd w:val="clear" w:color="auto" w:fill="FFFFFF"/>
            <w:vAlign w:val="center"/>
          </w:tcPr>
          <w:p w14:paraId="35805AC7">
            <w:pPr>
              <w:widowControl/>
              <w:jc w:val="left"/>
              <w:textAlignment w:val="center"/>
              <w:rPr>
                <w:rFonts w:hint="eastAsia" w:ascii="Times New Roman" w:hAnsi="Times New Roman" w:eastAsia="宋体" w:cs="Times New Roman"/>
                <w:color w:val="000000"/>
                <w:kern w:val="0"/>
                <w:sz w:val="18"/>
                <w:szCs w:val="21"/>
                <w:lang w:val="en-US" w:eastAsia="zh-CN" w:bidi="ar-SA"/>
              </w:rPr>
            </w:pPr>
            <w:r>
              <w:rPr>
                <w:rFonts w:hint="eastAsia" w:ascii="Times New Roman" w:hAnsi="Times New Roman" w:cs="Times New Roman"/>
                <w:color w:val="000000"/>
                <w:kern w:val="0"/>
                <w:szCs w:val="21"/>
              </w:rPr>
              <w:t>63.5</w:t>
            </w:r>
          </w:p>
        </w:tc>
        <w:tc>
          <w:tcPr>
            <w:tcW w:w="571" w:type="dxa"/>
            <w:tcBorders>
              <w:top w:val="nil"/>
              <w:left w:val="nil"/>
              <w:bottom w:val="single" w:color="000000" w:sz="12" w:space="0"/>
              <w:right w:val="nil"/>
            </w:tcBorders>
            <w:shd w:val="clear" w:color="auto" w:fill="FFFFFF"/>
            <w:vAlign w:val="center"/>
          </w:tcPr>
          <w:p w14:paraId="7608C6BC">
            <w:pPr>
              <w:widowControl/>
              <w:jc w:val="left"/>
              <w:textAlignment w:val="center"/>
              <w:rPr>
                <w:rFonts w:hint="eastAsia" w:ascii="Times New Roman" w:hAnsi="Times New Roman" w:eastAsia="宋体" w:cs="Times New Roman"/>
                <w:b/>
                <w:bCs w:val="0"/>
                <w:color w:val="000000"/>
                <w:kern w:val="0"/>
                <w:sz w:val="18"/>
                <w:szCs w:val="21"/>
                <w:lang w:val="en-US" w:eastAsia="zh-CN" w:bidi="ar-SA"/>
              </w:rPr>
            </w:pPr>
            <w:r>
              <w:rPr>
                <w:rFonts w:hint="eastAsia" w:ascii="Times New Roman" w:hAnsi="Times New Roman" w:cs="Times New Roman"/>
                <w:b/>
                <w:bCs w:val="0"/>
                <w:color w:val="000000"/>
                <w:kern w:val="0"/>
                <w:szCs w:val="21"/>
              </w:rPr>
              <w:t>100</w:t>
            </w:r>
          </w:p>
        </w:tc>
        <w:tc>
          <w:tcPr>
            <w:tcW w:w="571" w:type="dxa"/>
            <w:tcBorders>
              <w:top w:val="nil"/>
              <w:left w:val="nil"/>
              <w:bottom w:val="single" w:color="000000" w:sz="12" w:space="0"/>
              <w:right w:val="nil"/>
            </w:tcBorders>
            <w:shd w:val="clear" w:color="auto" w:fill="FFFFFF"/>
            <w:vAlign w:val="center"/>
          </w:tcPr>
          <w:p w14:paraId="481B9735">
            <w:pPr>
              <w:widowControl/>
              <w:jc w:val="left"/>
              <w:textAlignment w:val="center"/>
              <w:rPr>
                <w:rFonts w:hint="eastAsia" w:ascii="Times New Roman" w:hAnsi="Times New Roman" w:eastAsia="宋体" w:cs="Times New Roman"/>
                <w:b/>
                <w:bCs w:val="0"/>
                <w:color w:val="000000"/>
                <w:kern w:val="0"/>
                <w:sz w:val="18"/>
                <w:szCs w:val="21"/>
                <w:lang w:val="en-US" w:eastAsia="zh-CN" w:bidi="ar-SA"/>
              </w:rPr>
            </w:pPr>
            <w:r>
              <w:rPr>
                <w:rFonts w:hint="eastAsia" w:ascii="Times New Roman" w:hAnsi="Times New Roman" w:cs="Times New Roman"/>
                <w:b/>
                <w:bCs w:val="0"/>
                <w:color w:val="000000"/>
                <w:kern w:val="0"/>
                <w:szCs w:val="21"/>
              </w:rPr>
              <w:t>100</w:t>
            </w:r>
          </w:p>
        </w:tc>
        <w:tc>
          <w:tcPr>
            <w:tcW w:w="571" w:type="dxa"/>
            <w:tcBorders>
              <w:top w:val="nil"/>
              <w:left w:val="nil"/>
              <w:bottom w:val="single" w:color="000000" w:sz="12" w:space="0"/>
              <w:right w:val="nil"/>
            </w:tcBorders>
            <w:shd w:val="clear" w:color="auto" w:fill="FFFFFF"/>
            <w:vAlign w:val="center"/>
          </w:tcPr>
          <w:p w14:paraId="0202C6C1">
            <w:pPr>
              <w:widowControl/>
              <w:jc w:val="left"/>
              <w:textAlignment w:val="center"/>
              <w:rPr>
                <w:rFonts w:hint="eastAsia" w:ascii="Times New Roman" w:hAnsi="Times New Roman" w:eastAsia="宋体" w:cs="Times New Roman"/>
                <w:b/>
                <w:bCs w:val="0"/>
                <w:color w:val="000000"/>
                <w:kern w:val="0"/>
                <w:sz w:val="18"/>
                <w:szCs w:val="21"/>
                <w:lang w:val="en-US" w:eastAsia="zh-CN" w:bidi="ar-SA"/>
              </w:rPr>
            </w:pPr>
            <w:r>
              <w:rPr>
                <w:rFonts w:hint="eastAsia" w:ascii="Times New Roman" w:hAnsi="Times New Roman" w:cs="Times New Roman"/>
                <w:b/>
                <w:bCs w:val="0"/>
                <w:color w:val="000000"/>
                <w:kern w:val="0"/>
                <w:szCs w:val="21"/>
              </w:rPr>
              <w:t>97.4</w:t>
            </w:r>
          </w:p>
        </w:tc>
        <w:tc>
          <w:tcPr>
            <w:tcW w:w="571" w:type="dxa"/>
            <w:tcBorders>
              <w:top w:val="nil"/>
              <w:left w:val="nil"/>
              <w:bottom w:val="single" w:color="000000" w:sz="12" w:space="0"/>
              <w:right w:val="nil"/>
            </w:tcBorders>
            <w:shd w:val="clear" w:color="auto" w:fill="FFFFFF"/>
            <w:vAlign w:val="center"/>
          </w:tcPr>
          <w:p w14:paraId="601E7120">
            <w:pPr>
              <w:widowControl/>
              <w:jc w:val="left"/>
              <w:textAlignment w:val="center"/>
              <w:rPr>
                <w:rFonts w:hint="eastAsia" w:ascii="Times New Roman" w:hAnsi="Times New Roman" w:eastAsia="宋体" w:cs="Times New Roman"/>
                <w:b/>
                <w:bCs w:val="0"/>
                <w:color w:val="000000"/>
                <w:kern w:val="0"/>
                <w:sz w:val="18"/>
                <w:szCs w:val="21"/>
                <w:lang w:val="en-US" w:eastAsia="zh-CN" w:bidi="ar-SA"/>
              </w:rPr>
            </w:pPr>
            <w:r>
              <w:rPr>
                <w:rFonts w:hint="eastAsia" w:ascii="Times New Roman" w:hAnsi="Times New Roman" w:cs="Times New Roman"/>
                <w:b/>
                <w:bCs w:val="0"/>
                <w:color w:val="000000"/>
                <w:kern w:val="0"/>
                <w:szCs w:val="21"/>
              </w:rPr>
              <w:t>99.8</w:t>
            </w:r>
          </w:p>
        </w:tc>
        <w:tc>
          <w:tcPr>
            <w:tcW w:w="571" w:type="dxa"/>
            <w:tcBorders>
              <w:top w:val="nil"/>
              <w:left w:val="nil"/>
              <w:bottom w:val="single" w:color="000000" w:sz="12" w:space="0"/>
              <w:right w:val="nil"/>
            </w:tcBorders>
            <w:shd w:val="clear" w:color="auto" w:fill="FFFFFF"/>
            <w:vAlign w:val="center"/>
          </w:tcPr>
          <w:p w14:paraId="2E3B8095">
            <w:pPr>
              <w:widowControl/>
              <w:jc w:val="left"/>
              <w:textAlignment w:val="center"/>
              <w:rPr>
                <w:rFonts w:hint="eastAsia" w:ascii="Times New Roman" w:hAnsi="Times New Roman" w:eastAsia="宋体" w:cs="Times New Roman"/>
                <w:b/>
                <w:bCs w:val="0"/>
                <w:color w:val="000000"/>
                <w:kern w:val="0"/>
                <w:sz w:val="18"/>
                <w:szCs w:val="21"/>
                <w:lang w:val="en-US" w:eastAsia="zh-CN" w:bidi="ar-SA"/>
              </w:rPr>
            </w:pPr>
            <w:r>
              <w:rPr>
                <w:rFonts w:hint="eastAsia" w:ascii="Times New Roman" w:hAnsi="Times New Roman" w:cs="Times New Roman"/>
                <w:b/>
                <w:bCs w:val="0"/>
                <w:color w:val="000000"/>
                <w:kern w:val="0"/>
                <w:szCs w:val="21"/>
              </w:rPr>
              <w:t>94.4</w:t>
            </w:r>
          </w:p>
        </w:tc>
        <w:tc>
          <w:tcPr>
            <w:tcW w:w="572" w:type="dxa"/>
            <w:tcBorders>
              <w:top w:val="nil"/>
              <w:left w:val="nil"/>
              <w:bottom w:val="single" w:color="000000" w:sz="12" w:space="0"/>
              <w:right w:val="nil"/>
            </w:tcBorders>
            <w:shd w:val="clear" w:color="auto" w:fill="FFFFFF"/>
            <w:vAlign w:val="center"/>
          </w:tcPr>
          <w:p w14:paraId="20711C04">
            <w:pPr>
              <w:widowControl/>
              <w:jc w:val="left"/>
              <w:textAlignment w:val="center"/>
              <w:rPr>
                <w:rFonts w:hint="eastAsia" w:ascii="Times New Roman" w:hAnsi="Times New Roman" w:eastAsia="宋体" w:cs="Times New Roman"/>
                <w:b/>
                <w:bCs w:val="0"/>
                <w:color w:val="000000"/>
                <w:kern w:val="0"/>
                <w:sz w:val="18"/>
                <w:szCs w:val="21"/>
                <w:lang w:val="en-US" w:eastAsia="zh-CN" w:bidi="ar-SA"/>
              </w:rPr>
            </w:pPr>
            <w:r>
              <w:rPr>
                <w:rFonts w:hint="eastAsia" w:ascii="Times New Roman" w:hAnsi="Times New Roman" w:cs="Times New Roman"/>
                <w:b/>
                <w:bCs w:val="0"/>
                <w:color w:val="000000"/>
                <w:kern w:val="0"/>
                <w:szCs w:val="21"/>
              </w:rPr>
              <w:t>99.4</w:t>
            </w:r>
          </w:p>
        </w:tc>
      </w:tr>
    </w:tbl>
    <w:p w14:paraId="1A27A1B7">
      <w:pPr>
        <w:spacing w:before="162" w:beforeLines="50" w:after="0" w:afterLines="0" w:line="240" w:lineRule="auto"/>
        <w:ind w:firstLine="420" w:firstLineChars="0"/>
        <w:jc w:val="both"/>
        <w:rPr>
          <w:del w:id="1227" w:author="四季雨" w:date="2024-11-23T00:09:54Z"/>
          <w:rFonts w:hint="eastAsia"/>
          <w:sz w:val="20"/>
          <w:rPrChange w:id="1228" w:author="四季雨" w:date="2024-11-22T23:32:52Z">
            <w:rPr>
              <w:del w:id="1229" w:author="四季雨" w:date="2024-11-23T00:09:54Z"/>
              <w:rFonts w:hint="eastAsia"/>
            </w:rPr>
          </w:rPrChange>
        </w:rPr>
        <w:pPrChange w:id="1226" w:author="四季雨" w:date="2024-11-22T23:39:49Z">
          <w:pPr>
            <w:spacing w:before="162" w:beforeLines="50" w:after="0" w:afterLines="0" w:line="240" w:lineRule="auto"/>
            <w:ind w:firstLine="182" w:firstLineChars="100"/>
            <w:jc w:val="both"/>
          </w:pPr>
        </w:pPrChange>
      </w:pPr>
      <w:del w:id="1230" w:author="四季雨" w:date="2024-11-23T00:09:54Z">
        <w:r>
          <w:rPr>
            <w:rFonts w:hint="eastAsia"/>
            <w:sz w:val="20"/>
            <w:rPrChange w:id="1231" w:author="四季雨" w:date="2024-11-22T23:32:52Z">
              <w:rPr>
                <w:rFonts w:hint="eastAsia"/>
              </w:rPr>
            </w:rPrChange>
          </w:rPr>
          <w:delText>As shown in table 4 and table 5, the detection algorithm uses Maxsel to filter the images and achieves the highest accuracy and average precision on multiple datasets regardless of whether MResNet or ResNet is used as the network architecture. Especially for the detection of stargan, which algorithm consistently achieves 100% accuracy and average precision. The accuracy for the detection of gaugan is consistently lower, at 63% and 54.7%, and the average precision was only obtained as 75.5% and 63.5%. However, even when the image is filtered using other operators, the detection algorithm has a low accuracy and average precision for detecting gaugan with maximum accuracy of 70.3% and average precision of only 80%. This indicates that by filtering the image, it is less helpful to improve the accuracy and average precision of the algorithm when detecting gaugan.</w:delText>
        </w:r>
      </w:del>
    </w:p>
    <w:p w14:paraId="360E0373">
      <w:pPr>
        <w:spacing w:before="0" w:beforeLines="-2147483648" w:afterLines="-2147483648" w:line="240" w:lineRule="auto"/>
        <w:ind w:left="0" w:firstLine="420" w:firstLineChars="0"/>
        <w:rPr>
          <w:ins w:id="1233" w:author="四季雨" w:date="2024-11-23T00:11:40Z"/>
          <w:rFonts w:hint="eastAsia"/>
          <w:sz w:val="20"/>
        </w:rPr>
        <w:sectPr>
          <w:type w:val="continuous"/>
          <w:pgSz w:w="11906" w:h="16838"/>
          <w:pgMar w:top="1134" w:right="850" w:bottom="850" w:left="850" w:header="567" w:footer="567" w:gutter="0"/>
          <w:pgNumType w:fmt="decimal"/>
          <w:cols w:space="425" w:num="1"/>
          <w:docGrid w:type="linesAndChars" w:linePitch="322" w:charSpace="460"/>
        </w:sectPr>
        <w:pPrChange w:id="1232" w:author="四季雨" w:date="2024-11-22T23:39:52Z">
          <w:pPr>
            <w:spacing w:before="0" w:beforeLines="-2147483648" w:afterLines="-2147483648" w:line="240" w:lineRule="auto"/>
            <w:ind w:left="0" w:firstLine="182" w:firstLineChars="100"/>
          </w:pPr>
        </w:pPrChange>
      </w:pPr>
    </w:p>
    <w:p w14:paraId="1E3336E1">
      <w:pPr>
        <w:spacing w:before="0" w:beforeLines="-2147483648" w:afterLines="-2147483648" w:line="240" w:lineRule="auto"/>
        <w:ind w:left="0" w:firstLine="420" w:firstLineChars="0"/>
        <w:rPr>
          <w:ins w:id="1235" w:author="四季雨" w:date="2024-11-23T00:11:08Z"/>
          <w:rFonts w:hint="eastAsia"/>
          <w:sz w:val="20"/>
        </w:rPr>
        <w:pPrChange w:id="1234" w:author="四季雨" w:date="2024-11-22T23:39:52Z">
          <w:pPr>
            <w:spacing w:before="0" w:beforeLines="-2147483648" w:afterLines="-2147483648" w:line="240" w:lineRule="auto"/>
            <w:ind w:left="0" w:firstLine="182" w:firstLineChars="100"/>
          </w:pPr>
        </w:pPrChange>
      </w:pPr>
    </w:p>
    <w:p w14:paraId="1C56EC61">
      <w:pPr>
        <w:spacing w:before="0" w:beforeLines="-2147483648" w:afterLines="-2147483648" w:line="240" w:lineRule="auto"/>
        <w:ind w:left="0" w:firstLine="420" w:firstLineChars="0"/>
        <w:rPr>
          <w:ins w:id="1237" w:author="四季雨" w:date="2024-11-23T00:11:54Z"/>
          <w:rFonts w:hint="eastAsia"/>
          <w:sz w:val="20"/>
        </w:rPr>
        <w:sectPr>
          <w:type w:val="continuous"/>
          <w:pgSz w:w="11906" w:h="16838"/>
          <w:pgMar w:top="1134" w:right="850" w:bottom="850" w:left="850" w:header="567" w:footer="567" w:gutter="0"/>
          <w:pgNumType w:fmt="decimal"/>
          <w:cols w:space="425" w:num="1"/>
          <w:docGrid w:type="linesAndChars" w:linePitch="322" w:charSpace="460"/>
        </w:sectPr>
        <w:pPrChange w:id="1236" w:author="四季雨" w:date="2024-11-22T23:39:52Z">
          <w:pPr>
            <w:spacing w:before="0" w:beforeLines="-2147483648" w:afterLines="-2147483648" w:line="240" w:lineRule="auto"/>
            <w:ind w:left="0" w:firstLine="182" w:firstLineChars="100"/>
          </w:pPr>
        </w:pPrChange>
      </w:pPr>
    </w:p>
    <w:p w14:paraId="6D123869">
      <w:pPr>
        <w:spacing w:before="0" w:beforeLines="-2147483648" w:afterLines="-2147483648" w:line="240" w:lineRule="auto"/>
        <w:ind w:left="0" w:firstLine="420" w:firstLineChars="0"/>
        <w:rPr>
          <w:rFonts w:hint="eastAsia"/>
          <w:sz w:val="20"/>
          <w:rPrChange w:id="1239" w:author="四季雨" w:date="2024-11-22T23:32:52Z">
            <w:rPr>
              <w:rFonts w:hint="eastAsia"/>
            </w:rPr>
          </w:rPrChange>
        </w:rPr>
        <w:pPrChange w:id="1238" w:author="四季雨" w:date="2024-11-22T23:39:52Z">
          <w:pPr>
            <w:spacing w:before="0" w:beforeLines="-2147483648" w:afterLines="-2147483648" w:line="240" w:lineRule="auto"/>
            <w:ind w:left="0" w:firstLine="182" w:firstLineChars="100"/>
          </w:pPr>
        </w:pPrChange>
      </w:pPr>
      <w:r>
        <w:rPr>
          <w:rFonts w:hint="eastAsia"/>
          <w:sz w:val="20"/>
          <w:rPrChange w:id="1240" w:author="四季雨" w:date="2024-11-22T23:32:52Z">
            <w:rPr>
              <w:rFonts w:hint="eastAsia"/>
            </w:rPr>
          </w:rPrChange>
        </w:rPr>
        <w:t>Overall, the two ablation experiments show that Maxsel and MA Block are more helpful in improving the accuracy and average precision of the algorithms to detect the GAN-generated images, especially Maxsel filtering can efficiently improve the generalization performance of the detection algorithms.</w:t>
      </w:r>
    </w:p>
    <w:p w14:paraId="3C0F6B21">
      <w:pPr>
        <w:spacing w:before="162" w:beforeLines="50" w:after="162" w:afterLines="50" w:line="240" w:lineRule="auto"/>
        <w:ind w:left="0"/>
        <w:rPr>
          <w:rFonts w:hint="eastAsia"/>
        </w:rPr>
      </w:pPr>
      <w:r>
        <w:rPr>
          <w:rFonts w:hint="default" w:ascii="Times New Roman" w:hAnsi="Times New Roman" w:eastAsia="黑体" w:cs="Times New Roman"/>
          <w:b/>
          <w:bCs/>
          <w:sz w:val="24"/>
          <w:szCs w:val="24"/>
          <w:lang w:val="en-US" w:eastAsia="zh-CN"/>
        </w:rPr>
        <w:t xml:space="preserve">4 </w:t>
      </w:r>
      <w:r>
        <w:rPr>
          <w:rFonts w:hint="default" w:ascii="Times New Roman" w:hAnsi="Times New Roman" w:eastAsia="黑体" w:cs="Times New Roman"/>
          <w:b/>
          <w:bCs/>
          <w:sz w:val="24"/>
          <w:szCs w:val="24"/>
        </w:rPr>
        <w:t>C</w:t>
      </w:r>
      <w:r>
        <w:rPr>
          <w:rFonts w:hint="default" w:ascii="Times New Roman" w:hAnsi="Times New Roman" w:eastAsia="黑体" w:cs="Times New Roman"/>
          <w:b/>
          <w:bCs/>
          <w:sz w:val="24"/>
          <w:szCs w:val="24"/>
          <w:lang w:val="en-US" w:eastAsia="zh-CN"/>
        </w:rPr>
        <w:t>ONCLUSION</w:t>
      </w:r>
    </w:p>
    <w:p w14:paraId="039A199F">
      <w:pPr>
        <w:spacing w:before="162" w:beforeLines="50"/>
        <w:rPr>
          <w:rFonts w:hint="eastAsia"/>
          <w:sz w:val="20"/>
          <w:lang w:val="en-US" w:eastAsia="zh-CN"/>
          <w:rPrChange w:id="1241" w:author="四季雨" w:date="2024-11-22T23:32:57Z">
            <w:rPr>
              <w:rFonts w:hint="eastAsia"/>
              <w:lang w:val="en-US" w:eastAsia="zh-CN"/>
            </w:rPr>
          </w:rPrChange>
        </w:rPr>
      </w:pPr>
      <w:r>
        <w:rPr>
          <w:rFonts w:hint="eastAsia"/>
          <w:sz w:val="20"/>
          <w:lang w:val="en-US" w:eastAsia="zh-CN"/>
          <w:rPrChange w:id="1242" w:author="四季雨" w:date="2024-11-22T23:32:57Z">
            <w:rPr>
              <w:rFonts w:hint="eastAsia"/>
              <w:lang w:val="en-US" w:eastAsia="zh-CN"/>
            </w:rPr>
          </w:rPrChange>
        </w:rPr>
        <w:t>This thesis proposes MaxPix for detecting GAN-generated images, an algorithm that generates features for detecting generated images by emphasizing the maximum value within the local range of the image. The main contribution of this thesis is the proposal of the MaxSel filtering algorithm and the MaxPix detection algorithm. Comparison experiments on the Wang and Faces-HQ datasets show that MaxPix outperforms state-of-the-art algorithms such as Guo et al.[36] and Yan et al.[37] in terms of generalization performance. Ablation experiments validate the importance of the MaxSel and MA Block in improving the detection accuracy and average precision of the detection algorithms. The research in this thesis provides a reference for detecting GAN-generated images.</w:t>
      </w:r>
    </w:p>
    <w:p w14:paraId="6D950F85">
      <w:pPr>
        <w:spacing w:before="162" w:beforeLines="50" w:after="162" w:afterLines="50"/>
        <w:rPr>
          <w:rFonts w:hint="eastAsia"/>
          <w:b/>
          <w:bCs/>
          <w:sz w:val="24"/>
          <w:szCs w:val="24"/>
          <w:lang w:val="en-US" w:eastAsia="zh-CN"/>
        </w:rPr>
      </w:pPr>
      <w:r>
        <w:rPr>
          <w:rFonts w:hint="eastAsia"/>
          <w:b/>
          <w:bCs/>
          <w:sz w:val="24"/>
          <w:szCs w:val="24"/>
          <w:lang w:val="en-US" w:eastAsia="zh-CN"/>
        </w:rPr>
        <w:t>AUTHOR CONTRIBUTIONS</w:t>
      </w:r>
    </w:p>
    <w:p w14:paraId="790DE0FA">
      <w:pPr>
        <w:spacing w:before="0" w:beforeLines="0"/>
        <w:rPr>
          <w:rFonts w:hint="eastAsia"/>
          <w:lang w:val="en-US" w:eastAsia="zh-CN"/>
        </w:rPr>
      </w:pPr>
      <w:ins w:id="1243" w:author="四季雨" w:date="2024-11-22T22:44:47Z">
        <w:r>
          <w:rPr>
            <w:rFonts w:hint="eastAsia"/>
            <w:sz w:val="20"/>
            <w:lang w:val="en-US" w:eastAsia="zh-CN"/>
            <w:rPrChange w:id="1244" w:author="四季雨" w:date="2024-11-22T23:33:03Z">
              <w:rPr>
                <w:rFonts w:hint="eastAsia"/>
                <w:lang w:val="en-US" w:eastAsia="zh-CN"/>
              </w:rPr>
            </w:rPrChange>
          </w:rPr>
          <w:t xml:space="preserve">All authors contributed to the study conception and design. Material preparation, data collection and analysis were performed by Haohuai Liu. </w:t>
        </w:r>
      </w:ins>
      <w:ins w:id="1245" w:author="四季雨" w:date="2024-11-22T22:45:37Z">
        <w:r>
          <w:rPr>
            <w:rFonts w:hint="eastAsia"/>
            <w:sz w:val="20"/>
            <w:lang w:val="en-US" w:eastAsia="zh-CN"/>
            <w:rPrChange w:id="1246" w:author="四季雨" w:date="2024-11-22T23:33:03Z">
              <w:rPr>
                <w:rFonts w:hint="eastAsia"/>
                <w:lang w:val="en-US" w:eastAsia="zh-CN"/>
              </w:rPr>
            </w:rPrChange>
          </w:rPr>
          <w:t xml:space="preserve">The experiment was conducted by Ronghao Dai. </w:t>
        </w:r>
      </w:ins>
      <w:ins w:id="1247" w:author="四季雨" w:date="2024-11-22T22:44:47Z">
        <w:r>
          <w:rPr>
            <w:rFonts w:hint="eastAsia"/>
            <w:sz w:val="20"/>
            <w:lang w:val="en-US" w:eastAsia="zh-CN"/>
            <w:rPrChange w:id="1248" w:author="四季雨" w:date="2024-11-22T23:33:03Z">
              <w:rPr>
                <w:rFonts w:hint="eastAsia"/>
                <w:lang w:val="en-US" w:eastAsia="zh-CN"/>
              </w:rPr>
            </w:rPrChange>
          </w:rPr>
          <w:t>The first draft of the manuscript was written by Ronghao Dai</w:t>
        </w:r>
      </w:ins>
      <w:ins w:id="1249" w:author="四季雨" w:date="2024-11-22T22:47:19Z">
        <w:r>
          <w:rPr>
            <w:rFonts w:hint="eastAsia"/>
            <w:sz w:val="20"/>
            <w:lang w:val="en-US" w:eastAsia="zh-CN"/>
            <w:rPrChange w:id="1250" w:author="四季雨" w:date="2024-11-22T23:33:03Z">
              <w:rPr>
                <w:rFonts w:hint="eastAsia"/>
                <w:lang w:val="en-US" w:eastAsia="zh-CN"/>
              </w:rPr>
            </w:rPrChange>
          </w:rPr>
          <w:t>.</w:t>
        </w:r>
      </w:ins>
      <w:ins w:id="1251" w:author="四季雨" w:date="2024-11-22T22:47:20Z">
        <w:r>
          <w:rPr>
            <w:rFonts w:hint="eastAsia"/>
            <w:sz w:val="20"/>
            <w:lang w:val="en-US" w:eastAsia="zh-CN"/>
            <w:rPrChange w:id="1252" w:author="四季雨" w:date="2024-11-22T23:33:03Z">
              <w:rPr>
                <w:rFonts w:hint="eastAsia"/>
                <w:lang w:val="en-US" w:eastAsia="zh-CN"/>
              </w:rPr>
            </w:rPrChange>
          </w:rPr>
          <w:t xml:space="preserve"> </w:t>
        </w:r>
      </w:ins>
      <w:ins w:id="1253" w:author="四季雨" w:date="2024-11-22T22:47:21Z">
        <w:r>
          <w:rPr>
            <w:rFonts w:hint="eastAsia"/>
            <w:sz w:val="20"/>
            <w:lang w:val="en-US" w:eastAsia="zh-CN"/>
            <w:rPrChange w:id="1254" w:author="四季雨" w:date="2024-11-22T23:33:03Z">
              <w:rPr>
                <w:rFonts w:hint="eastAsia"/>
                <w:lang w:val="en-US" w:eastAsia="zh-CN"/>
              </w:rPr>
            </w:rPrChange>
          </w:rPr>
          <w:t>The thesis revision was completed by Lingxi Peng. The overall supervision of the work was managed by Lingxi Peng.</w:t>
        </w:r>
      </w:ins>
      <w:ins w:id="1255" w:author="四季雨" w:date="2024-11-22T22:44:47Z">
        <w:r>
          <w:rPr>
            <w:rFonts w:hint="eastAsia"/>
            <w:sz w:val="20"/>
            <w:lang w:val="en-US" w:eastAsia="zh-CN"/>
            <w:rPrChange w:id="1256" w:author="四季雨" w:date="2024-11-22T23:33:03Z">
              <w:rPr>
                <w:rFonts w:hint="eastAsia"/>
                <w:lang w:val="en-US" w:eastAsia="zh-CN"/>
              </w:rPr>
            </w:rPrChange>
          </w:rPr>
          <w:t xml:space="preserve"> </w:t>
        </w:r>
      </w:ins>
      <w:ins w:id="1257" w:author="四季雨" w:date="2024-11-22T22:47:28Z">
        <w:r>
          <w:rPr>
            <w:rFonts w:hint="eastAsia"/>
            <w:sz w:val="20"/>
            <w:lang w:val="en-US" w:eastAsia="zh-CN"/>
            <w:rPrChange w:id="1258" w:author="四季雨" w:date="2024-11-22T23:33:03Z">
              <w:rPr>
                <w:rFonts w:hint="eastAsia"/>
                <w:lang w:val="en-US" w:eastAsia="zh-CN"/>
              </w:rPr>
            </w:rPrChange>
          </w:rPr>
          <w:t>A</w:t>
        </w:r>
      </w:ins>
      <w:ins w:id="1259" w:author="四季雨" w:date="2024-11-22T22:44:47Z">
        <w:r>
          <w:rPr>
            <w:rFonts w:hint="eastAsia"/>
            <w:sz w:val="20"/>
            <w:lang w:val="en-US" w:eastAsia="zh-CN"/>
            <w:rPrChange w:id="1260" w:author="四季雨" w:date="2024-11-22T23:33:03Z">
              <w:rPr>
                <w:rFonts w:hint="eastAsia"/>
                <w:lang w:val="en-US" w:eastAsia="zh-CN"/>
              </w:rPr>
            </w:rPrChange>
          </w:rPr>
          <w:t xml:space="preserve">ll authors commented on previous versions of the manuscript. All authors read and approved the final manuscript. </w:t>
        </w:r>
      </w:ins>
      <w:del w:id="1261" w:author="四季雨" w:date="2024-11-22T22:44:47Z">
        <w:r>
          <w:rPr>
            <w:rFonts w:hint="eastAsia"/>
            <w:lang w:val="en-US" w:eastAsia="zh-CN"/>
          </w:rPr>
          <w:delText>All authors of this article contribute equally</w:delText>
        </w:r>
      </w:del>
      <w:del w:id="1262" w:author="四季雨" w:date="2024-11-22T22:48:22Z">
        <w:r>
          <w:rPr>
            <w:rFonts w:hint="eastAsia"/>
            <w:lang w:val="en-US" w:eastAsia="zh-CN"/>
          </w:rPr>
          <w:delText>.</w:delText>
        </w:r>
      </w:del>
    </w:p>
    <w:p w14:paraId="1EEB92F9">
      <w:pPr>
        <w:spacing w:before="162" w:beforeLines="50" w:after="162" w:afterLines="50"/>
        <w:rPr>
          <w:rFonts w:hint="eastAsia"/>
          <w:b/>
          <w:bCs/>
          <w:sz w:val="24"/>
          <w:szCs w:val="24"/>
          <w:lang w:val="en-US" w:eastAsia="zh-CN"/>
        </w:rPr>
      </w:pPr>
      <w:r>
        <w:rPr>
          <w:rFonts w:hint="eastAsia"/>
          <w:b/>
          <w:bCs/>
          <w:sz w:val="24"/>
          <w:szCs w:val="24"/>
          <w:lang w:val="en-US" w:eastAsia="zh-CN"/>
        </w:rPr>
        <w:t>ACKNOWLEDGMENTS</w:t>
      </w:r>
    </w:p>
    <w:p w14:paraId="5C5B9096">
      <w:pPr>
        <w:spacing w:before="0" w:beforeLines="0"/>
        <w:rPr>
          <w:rFonts w:hint="eastAsia"/>
          <w:sz w:val="20"/>
          <w:lang w:val="en-US" w:eastAsia="zh-CN"/>
          <w:rPrChange w:id="1263" w:author="四季雨" w:date="2024-11-22T23:33:09Z">
            <w:rPr>
              <w:rFonts w:hint="eastAsia"/>
              <w:lang w:val="en-US" w:eastAsia="zh-CN"/>
            </w:rPr>
          </w:rPrChange>
        </w:rPr>
      </w:pPr>
      <w:r>
        <w:rPr>
          <w:rFonts w:hint="eastAsia"/>
          <w:sz w:val="20"/>
          <w:lang w:val="en-US" w:eastAsia="zh-CN"/>
          <w:rPrChange w:id="1264" w:author="四季雨" w:date="2024-11-22T23:33:09Z">
            <w:rPr>
              <w:rFonts w:hint="eastAsia"/>
              <w:lang w:val="en-US" w:eastAsia="zh-CN"/>
            </w:rPr>
          </w:rPrChange>
        </w:rPr>
        <w:t>None reported.</w:t>
      </w:r>
    </w:p>
    <w:p w14:paraId="0CEFC009">
      <w:pPr>
        <w:spacing w:before="162" w:beforeLines="50" w:after="162" w:afterLines="50"/>
        <w:rPr>
          <w:rFonts w:hint="default"/>
          <w:lang w:val="en-US" w:eastAsia="zh-CN"/>
        </w:rPr>
      </w:pPr>
      <w:r>
        <w:rPr>
          <w:rFonts w:hint="default"/>
          <w:b/>
          <w:bCs/>
          <w:sz w:val="24"/>
          <w:szCs w:val="24"/>
        </w:rPr>
        <w:t>D</w:t>
      </w:r>
      <w:r>
        <w:rPr>
          <w:rFonts w:hint="eastAsia"/>
          <w:b/>
          <w:bCs/>
          <w:sz w:val="24"/>
          <w:szCs w:val="24"/>
          <w:lang w:val="en-US" w:eastAsia="zh-CN"/>
        </w:rPr>
        <w:t>ECLARATIONS</w:t>
      </w:r>
    </w:p>
    <w:p w14:paraId="30E5DBBE">
      <w:pPr>
        <w:spacing w:before="0" w:beforeLines="0"/>
        <w:rPr>
          <w:rFonts w:hint="eastAsia"/>
          <w:sz w:val="20"/>
          <w:lang w:val="en-US" w:eastAsia="zh-CN"/>
          <w:rPrChange w:id="1265" w:author="四季雨" w:date="2024-11-22T23:33:16Z">
            <w:rPr>
              <w:rFonts w:hint="eastAsia"/>
              <w:lang w:val="en-US" w:eastAsia="zh-CN"/>
            </w:rPr>
          </w:rPrChange>
        </w:rPr>
      </w:pPr>
      <w:r>
        <w:rPr>
          <w:rFonts w:hint="eastAsia"/>
          <w:b/>
          <w:bCs/>
          <w:sz w:val="20"/>
          <w:lang w:val="en-US" w:eastAsia="zh-CN"/>
          <w:rPrChange w:id="1266" w:author="四季雨" w:date="2024-11-22T23:33:16Z">
            <w:rPr>
              <w:rFonts w:hint="eastAsia"/>
              <w:b/>
              <w:bCs/>
              <w:lang w:val="en-US" w:eastAsia="zh-CN"/>
            </w:rPr>
          </w:rPrChange>
        </w:rPr>
        <w:t xml:space="preserve">Financial disclosure </w:t>
      </w:r>
      <w:r>
        <w:rPr>
          <w:rFonts w:hint="eastAsia"/>
          <w:sz w:val="20"/>
          <w:lang w:val="en-US" w:eastAsia="zh-CN"/>
          <w:rPrChange w:id="1267" w:author="四季雨" w:date="2024-11-22T23:33:16Z">
            <w:rPr>
              <w:rFonts w:hint="eastAsia"/>
              <w:lang w:val="en-US" w:eastAsia="zh-CN"/>
            </w:rPr>
          </w:rPrChange>
        </w:rPr>
        <w:t>The research did not receive support from any organization for the submitted work. No funding was received to assist with the preparation of this manuscript. No funding was received for conducting this study. No funds, grants, or other support was received.</w:t>
      </w:r>
    </w:p>
    <w:p w14:paraId="7F03D618">
      <w:pPr>
        <w:spacing w:before="0" w:beforeLines="0"/>
        <w:rPr>
          <w:rFonts w:hint="eastAsia"/>
          <w:sz w:val="20"/>
          <w:lang w:val="en-US" w:eastAsia="zh-CN"/>
          <w:rPrChange w:id="1268" w:author="四季雨" w:date="2024-11-22T23:33:16Z">
            <w:rPr>
              <w:rFonts w:hint="eastAsia"/>
              <w:lang w:val="en-US" w:eastAsia="zh-CN"/>
            </w:rPr>
          </w:rPrChange>
        </w:rPr>
      </w:pPr>
      <w:r>
        <w:rPr>
          <w:rFonts w:hint="eastAsia"/>
          <w:b/>
          <w:bCs/>
          <w:sz w:val="20"/>
          <w:lang w:val="en-US" w:eastAsia="zh-CN"/>
          <w:rPrChange w:id="1269" w:author="四季雨" w:date="2024-11-22T23:33:16Z">
            <w:rPr>
              <w:rFonts w:hint="eastAsia"/>
              <w:b/>
              <w:bCs/>
              <w:lang w:val="en-US" w:eastAsia="zh-CN"/>
            </w:rPr>
          </w:rPrChange>
        </w:rPr>
        <w:t xml:space="preserve">Conflict of interest </w:t>
      </w:r>
      <w:r>
        <w:rPr>
          <w:rFonts w:hint="eastAsia"/>
          <w:sz w:val="20"/>
          <w:lang w:val="en-US" w:eastAsia="zh-CN"/>
          <w:rPrChange w:id="1270" w:author="四季雨" w:date="2024-11-22T23:33:16Z">
            <w:rPr>
              <w:rFonts w:hint="eastAsia"/>
              <w:lang w:val="en-US" w:eastAsia="zh-CN"/>
            </w:rPr>
          </w:rPrChange>
        </w:rPr>
        <w:t>The authors have no relevant financial or non-financial interests to disclose. The authors have no competing interests to declare that are relevant to the content of this article. All authors certify that they have no affiliations with or involvement in any organization or entity with any financial interest or nonfinancial interest in the subject matter or materials discussed in this manuscript. The authors have no financial or proprietary interests in any material discussed in this article.</w:t>
      </w:r>
    </w:p>
    <w:p w14:paraId="4FEB0DA2">
      <w:pPr>
        <w:spacing w:before="0" w:beforeLines="0"/>
        <w:rPr>
          <w:rFonts w:hint="eastAsia"/>
          <w:sz w:val="20"/>
          <w:lang w:val="en-US" w:eastAsia="zh-CN"/>
          <w:rPrChange w:id="1271" w:author="四季雨" w:date="2024-11-22T23:33:16Z">
            <w:rPr>
              <w:rFonts w:hint="eastAsia"/>
              <w:lang w:val="en-US" w:eastAsia="zh-CN"/>
            </w:rPr>
          </w:rPrChange>
        </w:rPr>
      </w:pPr>
      <w:r>
        <w:rPr>
          <w:rFonts w:hint="eastAsia"/>
          <w:b/>
          <w:bCs/>
          <w:sz w:val="20"/>
          <w:lang w:val="en-US" w:eastAsia="zh-CN"/>
          <w:rPrChange w:id="1272" w:author="四季雨" w:date="2024-11-22T23:33:16Z">
            <w:rPr>
              <w:rFonts w:hint="eastAsia"/>
              <w:b/>
              <w:bCs/>
              <w:lang w:val="en-US" w:eastAsia="zh-CN"/>
            </w:rPr>
          </w:rPrChange>
        </w:rPr>
        <w:t xml:space="preserve">Data availability statements </w:t>
      </w:r>
      <w:r>
        <w:rPr>
          <w:rFonts w:hint="eastAsia"/>
          <w:sz w:val="20"/>
          <w:lang w:val="en-US" w:eastAsia="zh-CN"/>
          <w:rPrChange w:id="1273" w:author="四季雨" w:date="2024-11-22T23:33:16Z">
            <w:rPr>
              <w:rFonts w:hint="eastAsia"/>
              <w:lang w:val="en-US" w:eastAsia="zh-CN"/>
            </w:rPr>
          </w:rPrChange>
        </w:rPr>
        <w:t>The relevant code for this research can be obtained through reasonable requests and contacting the author</w:t>
      </w:r>
      <w:r>
        <w:rPr>
          <w:rFonts w:hint="default"/>
          <w:sz w:val="20"/>
          <w:lang w:val="en-US" w:eastAsia="zh-CN"/>
          <w:rPrChange w:id="1274" w:author="四季雨" w:date="2024-11-22T23:33:16Z">
            <w:rPr>
              <w:rFonts w:hint="default"/>
              <w:lang w:val="en-US" w:eastAsia="zh-CN"/>
            </w:rPr>
          </w:rPrChange>
        </w:rPr>
        <w:t>’</w:t>
      </w:r>
      <w:r>
        <w:rPr>
          <w:rFonts w:hint="eastAsia"/>
          <w:sz w:val="20"/>
          <w:lang w:val="en-US" w:eastAsia="zh-CN"/>
          <w:rPrChange w:id="1275" w:author="四季雨" w:date="2024-11-22T23:33:16Z">
            <w:rPr>
              <w:rFonts w:hint="eastAsia"/>
              <w:lang w:val="en-US" w:eastAsia="zh-CN"/>
            </w:rPr>
          </w:rPrChange>
        </w:rPr>
        <w:t>s email.</w:t>
      </w:r>
    </w:p>
    <w:p w14:paraId="56966E38">
      <w:pPr>
        <w:spacing w:before="0" w:beforeLines="0"/>
        <w:rPr>
          <w:rFonts w:hint="default"/>
          <w:lang w:val="en-US" w:eastAsia="zh-CN"/>
        </w:rPr>
      </w:pPr>
    </w:p>
    <w:p w14:paraId="37EA6577">
      <w:pPr>
        <w:spacing w:before="162" w:beforeLines="50" w:after="162" w:afterLines="50" w:line="240" w:lineRule="auto"/>
        <w:ind w:left="0"/>
        <w:rPr>
          <w:rFonts w:hint="eastAsia"/>
        </w:rPr>
      </w:pPr>
      <w:r>
        <w:rPr>
          <w:rFonts w:hint="eastAsia"/>
          <w:b/>
          <w:bCs/>
          <w:sz w:val="24"/>
          <w:szCs w:val="24"/>
        </w:rPr>
        <w:t>R</w:t>
      </w:r>
      <w:r>
        <w:rPr>
          <w:rFonts w:hint="eastAsia"/>
          <w:b/>
          <w:bCs/>
          <w:sz w:val="24"/>
          <w:szCs w:val="24"/>
          <w:lang w:val="en-US" w:eastAsia="zh-CN"/>
        </w:rPr>
        <w:t>EFERENCES</w:t>
      </w:r>
    </w:p>
    <w:p w14:paraId="12B590B5">
      <w:pPr>
        <w:ind w:left="364" w:hanging="404" w:hangingChars="200"/>
        <w:rPr>
          <w:sz w:val="20"/>
          <w:rPrChange w:id="1276" w:author="四季雨" w:date="2024-11-22T23:33:45Z">
            <w:rPr/>
          </w:rPrChange>
        </w:rPr>
      </w:pPr>
      <w:r>
        <w:rPr>
          <w:rFonts w:hint="eastAsia"/>
          <w:sz w:val="20"/>
          <w:rPrChange w:id="1277" w:author="四季雨" w:date="2024-11-22T23:33:45Z">
            <w:rPr>
              <w:rFonts w:hint="eastAsia"/>
            </w:rPr>
          </w:rPrChange>
        </w:rPr>
        <w:t>[1]</w:t>
      </w:r>
      <w:r>
        <w:rPr>
          <w:rFonts w:hint="eastAsia"/>
          <w:sz w:val="20"/>
          <w:rPrChange w:id="1278" w:author="四季雨" w:date="2024-11-22T23:33:45Z">
            <w:rPr>
              <w:rFonts w:hint="eastAsia"/>
            </w:rPr>
          </w:rPrChange>
        </w:rPr>
        <w:tab/>
      </w:r>
      <w:r>
        <w:rPr>
          <w:rFonts w:hint="eastAsia"/>
          <w:sz w:val="20"/>
          <w:rPrChange w:id="1279" w:author="四季雨" w:date="2024-11-22T23:33:45Z">
            <w:rPr>
              <w:rFonts w:hint="eastAsia"/>
            </w:rPr>
          </w:rPrChange>
        </w:rPr>
        <w:t>Goodfellow I, Pouget-Abadie J, Mirza M, et al. Generative adversarial networks[J]. Communications of the ACM, 2020, 63(11): 139-144.</w:t>
      </w:r>
    </w:p>
    <w:p w14:paraId="57467F8E">
      <w:pPr>
        <w:ind w:left="364" w:hanging="404" w:hangingChars="200"/>
        <w:rPr>
          <w:rFonts w:hint="eastAsia"/>
          <w:sz w:val="20"/>
          <w:rPrChange w:id="1280" w:author="四季雨" w:date="2024-11-22T23:33:45Z">
            <w:rPr>
              <w:rFonts w:hint="eastAsia"/>
            </w:rPr>
          </w:rPrChange>
        </w:rPr>
      </w:pPr>
      <w:r>
        <w:rPr>
          <w:rFonts w:hint="eastAsia"/>
          <w:sz w:val="20"/>
          <w:lang w:eastAsia="zh-CN"/>
          <w:rPrChange w:id="1281" w:author="四季雨" w:date="2024-11-22T23:33:45Z">
            <w:rPr>
              <w:rFonts w:hint="eastAsia"/>
              <w:lang w:eastAsia="zh-CN"/>
            </w:rPr>
          </w:rPrChange>
        </w:rPr>
        <w:t>[</w:t>
      </w:r>
      <w:r>
        <w:rPr>
          <w:rFonts w:hint="eastAsia"/>
          <w:sz w:val="20"/>
          <w:lang w:val="en-US" w:eastAsia="zh-CN"/>
          <w:rPrChange w:id="1282" w:author="四季雨" w:date="2024-11-22T23:33:45Z">
            <w:rPr>
              <w:rFonts w:hint="eastAsia"/>
              <w:lang w:val="en-US" w:eastAsia="zh-CN"/>
            </w:rPr>
          </w:rPrChange>
        </w:rPr>
        <w:t>2</w:t>
      </w:r>
      <w:r>
        <w:rPr>
          <w:rFonts w:hint="eastAsia"/>
          <w:sz w:val="20"/>
          <w:lang w:eastAsia="zh-CN"/>
          <w:rPrChange w:id="1283" w:author="四季雨" w:date="2024-11-22T23:33:45Z">
            <w:rPr>
              <w:rFonts w:hint="eastAsia"/>
              <w:lang w:eastAsia="zh-CN"/>
            </w:rPr>
          </w:rPrChange>
        </w:rPr>
        <w:t>]</w:t>
      </w:r>
      <w:r>
        <w:rPr>
          <w:rFonts w:hint="eastAsia"/>
          <w:sz w:val="20"/>
          <w:lang w:val="en-US" w:eastAsia="zh-CN"/>
          <w:rPrChange w:id="1284" w:author="四季雨" w:date="2024-11-22T23:33:45Z">
            <w:rPr>
              <w:rFonts w:hint="eastAsia"/>
              <w:lang w:val="en-US" w:eastAsia="zh-CN"/>
            </w:rPr>
          </w:rPrChange>
        </w:rPr>
        <w:tab/>
      </w:r>
      <w:r>
        <w:rPr>
          <w:rFonts w:hint="eastAsia"/>
          <w:sz w:val="20"/>
          <w:rPrChange w:id="1285" w:author="四季雨" w:date="2024-11-22T23:33:45Z">
            <w:rPr>
              <w:rFonts w:hint="eastAsia"/>
            </w:rPr>
          </w:rPrChange>
        </w:rPr>
        <w:t>Shi C , Liu W , Meng J ,et al.Self-prior guided generative adversarial network for image inpainting[J].The Visual Computer:1-13[2024-11-16].DOI:10.1007/s00371-024-03578-x.</w:t>
      </w:r>
    </w:p>
    <w:p w14:paraId="2DD63B65">
      <w:pPr>
        <w:ind w:left="364" w:hanging="404" w:hangingChars="200"/>
        <w:rPr>
          <w:rFonts w:hint="eastAsia"/>
          <w:sz w:val="20"/>
          <w:rPrChange w:id="1286" w:author="四季雨" w:date="2024-11-22T23:33:45Z">
            <w:rPr>
              <w:rFonts w:hint="eastAsia"/>
            </w:rPr>
          </w:rPrChange>
        </w:rPr>
      </w:pPr>
      <w:r>
        <w:rPr>
          <w:rFonts w:hint="eastAsia"/>
          <w:sz w:val="20"/>
          <w:rPrChange w:id="1287" w:author="四季雨" w:date="2024-11-22T23:33:45Z">
            <w:rPr>
              <w:rFonts w:hint="eastAsia"/>
            </w:rPr>
          </w:rPrChange>
        </w:rPr>
        <w:t>[</w:t>
      </w:r>
      <w:r>
        <w:rPr>
          <w:rFonts w:hint="eastAsia"/>
          <w:sz w:val="20"/>
          <w:lang w:val="en-US" w:eastAsia="zh-CN"/>
          <w:rPrChange w:id="1288" w:author="四季雨" w:date="2024-11-22T23:33:45Z">
            <w:rPr>
              <w:rFonts w:hint="eastAsia"/>
              <w:lang w:val="en-US" w:eastAsia="zh-CN"/>
            </w:rPr>
          </w:rPrChange>
        </w:rPr>
        <w:t>3</w:t>
      </w:r>
      <w:r>
        <w:rPr>
          <w:rFonts w:hint="eastAsia"/>
          <w:sz w:val="20"/>
          <w:rPrChange w:id="1289" w:author="四季雨" w:date="2024-11-22T23:33:45Z">
            <w:rPr>
              <w:rFonts w:hint="eastAsia"/>
            </w:rPr>
          </w:rPrChange>
        </w:rPr>
        <w:t>]</w:t>
      </w:r>
      <w:r>
        <w:rPr>
          <w:rFonts w:hint="eastAsia"/>
          <w:sz w:val="20"/>
          <w:lang w:val="en-US" w:eastAsia="zh-CN"/>
          <w:rPrChange w:id="1290" w:author="四季雨" w:date="2024-11-22T23:33:45Z">
            <w:rPr>
              <w:rFonts w:hint="eastAsia"/>
              <w:lang w:val="en-US" w:eastAsia="zh-CN"/>
            </w:rPr>
          </w:rPrChange>
        </w:rPr>
        <w:tab/>
      </w:r>
      <w:r>
        <w:rPr>
          <w:rFonts w:hint="eastAsia"/>
          <w:sz w:val="20"/>
          <w:rPrChange w:id="1291" w:author="四季雨" w:date="2024-11-22T23:33:45Z">
            <w:rPr>
              <w:rFonts w:hint="eastAsia"/>
            </w:rPr>
          </w:rPrChange>
        </w:rPr>
        <w:t>Yang, W., An, H., Hu, W. et al. Text-guided floral image generation based on lightweight deep attention feature fusion GAN. Vis Comput (2024). https://doi.org/10.1007/s00371-024-03617-7.</w:t>
      </w:r>
    </w:p>
    <w:p w14:paraId="5E226B41">
      <w:pPr>
        <w:ind w:left="364" w:hanging="404" w:hangingChars="200"/>
        <w:rPr>
          <w:rFonts w:hint="eastAsia"/>
          <w:sz w:val="20"/>
          <w:rPrChange w:id="1292" w:author="四季雨" w:date="2024-11-22T23:33:45Z">
            <w:rPr>
              <w:rFonts w:hint="eastAsia"/>
            </w:rPr>
          </w:rPrChange>
        </w:rPr>
      </w:pPr>
      <w:r>
        <w:rPr>
          <w:rFonts w:hint="eastAsia"/>
          <w:sz w:val="20"/>
          <w:rPrChange w:id="1293" w:author="四季雨" w:date="2024-11-22T23:33:45Z">
            <w:rPr>
              <w:rFonts w:hint="eastAsia"/>
            </w:rPr>
          </w:rPrChange>
        </w:rPr>
        <w:t>[</w:t>
      </w:r>
      <w:r>
        <w:rPr>
          <w:rFonts w:hint="eastAsia"/>
          <w:sz w:val="20"/>
          <w:lang w:val="en-US" w:eastAsia="zh-CN"/>
          <w:rPrChange w:id="1294" w:author="四季雨" w:date="2024-11-22T23:33:45Z">
            <w:rPr>
              <w:rFonts w:hint="eastAsia"/>
              <w:lang w:val="en-US" w:eastAsia="zh-CN"/>
            </w:rPr>
          </w:rPrChange>
        </w:rPr>
        <w:t>4</w:t>
      </w:r>
      <w:r>
        <w:rPr>
          <w:rFonts w:hint="eastAsia"/>
          <w:sz w:val="20"/>
          <w:rPrChange w:id="1295" w:author="四季雨" w:date="2024-11-22T23:33:45Z">
            <w:rPr>
              <w:rFonts w:hint="eastAsia"/>
            </w:rPr>
          </w:rPrChange>
        </w:rPr>
        <w:t>]</w:t>
      </w:r>
      <w:r>
        <w:rPr>
          <w:rFonts w:hint="eastAsia"/>
          <w:sz w:val="20"/>
          <w:lang w:val="en-US" w:eastAsia="zh-CN"/>
          <w:rPrChange w:id="1296" w:author="四季雨" w:date="2024-11-22T23:33:45Z">
            <w:rPr>
              <w:rFonts w:hint="eastAsia"/>
              <w:lang w:val="en-US" w:eastAsia="zh-CN"/>
            </w:rPr>
          </w:rPrChange>
        </w:rPr>
        <w:tab/>
      </w:r>
      <w:r>
        <w:rPr>
          <w:rFonts w:hint="eastAsia"/>
          <w:sz w:val="20"/>
          <w:rPrChange w:id="1297" w:author="四季雨" w:date="2024-11-22T23:33:45Z">
            <w:rPr>
              <w:rFonts w:hint="eastAsia"/>
            </w:rPr>
          </w:rPrChange>
        </w:rPr>
        <w:t>Cheema, Y., Cheema, M.N., Nazir, A. et al. A novel approach for improving open scene text translation with modified GAN. Vis Comput (2024). https://doi.org/10.1007/s00371-024-03371-w</w:t>
      </w:r>
    </w:p>
    <w:p w14:paraId="4FBC330D">
      <w:pPr>
        <w:ind w:left="364" w:hanging="404" w:hangingChars="200"/>
        <w:rPr>
          <w:rFonts w:hint="eastAsia"/>
          <w:sz w:val="20"/>
          <w:rPrChange w:id="1298" w:author="四季雨" w:date="2024-11-22T23:33:45Z">
            <w:rPr>
              <w:rFonts w:hint="eastAsia"/>
            </w:rPr>
          </w:rPrChange>
        </w:rPr>
      </w:pPr>
      <w:r>
        <w:rPr>
          <w:rFonts w:hint="eastAsia"/>
          <w:sz w:val="20"/>
          <w:lang w:eastAsia="zh-CN"/>
          <w:rPrChange w:id="1299" w:author="四季雨" w:date="2024-11-22T23:33:45Z">
            <w:rPr>
              <w:rFonts w:hint="eastAsia"/>
              <w:lang w:eastAsia="zh-CN"/>
            </w:rPr>
          </w:rPrChange>
        </w:rPr>
        <w:t>[5]</w:t>
      </w:r>
      <w:r>
        <w:rPr>
          <w:rFonts w:hint="eastAsia"/>
          <w:sz w:val="20"/>
          <w:rPrChange w:id="1300" w:author="四季雨" w:date="2024-11-22T23:33:45Z">
            <w:rPr>
              <w:rFonts w:hint="eastAsia"/>
            </w:rPr>
          </w:rPrChange>
        </w:rPr>
        <w:tab/>
      </w:r>
      <w:r>
        <w:rPr>
          <w:rFonts w:hint="eastAsia"/>
          <w:sz w:val="20"/>
          <w:rPrChange w:id="1301" w:author="四季雨" w:date="2024-11-22T23:33:45Z">
            <w:rPr>
              <w:rFonts w:hint="eastAsia"/>
            </w:rPr>
          </w:rPrChange>
        </w:rPr>
        <w:t>McCloskey S, Albright M. Detecting GAN-generated imagery using saturation cues[C]//2019 IEEE international conference on image processing (ICIP). ieee, 2019: 4584-4588.</w:t>
      </w:r>
    </w:p>
    <w:p w14:paraId="47CA315A">
      <w:pPr>
        <w:ind w:left="364" w:hanging="404" w:hangingChars="200"/>
        <w:rPr>
          <w:rFonts w:hint="eastAsia"/>
          <w:sz w:val="20"/>
          <w:rPrChange w:id="1302" w:author="四季雨" w:date="2024-11-22T23:33:45Z">
            <w:rPr>
              <w:rFonts w:hint="eastAsia"/>
            </w:rPr>
          </w:rPrChange>
        </w:rPr>
      </w:pPr>
      <w:r>
        <w:rPr>
          <w:rFonts w:hint="eastAsia"/>
          <w:sz w:val="20"/>
          <w:lang w:eastAsia="zh-CN"/>
          <w:rPrChange w:id="1303" w:author="四季雨" w:date="2024-11-22T23:33:45Z">
            <w:rPr>
              <w:rFonts w:hint="eastAsia"/>
              <w:lang w:eastAsia="zh-CN"/>
            </w:rPr>
          </w:rPrChange>
        </w:rPr>
        <w:t>[6]</w:t>
      </w:r>
      <w:r>
        <w:rPr>
          <w:rFonts w:hint="eastAsia"/>
          <w:sz w:val="20"/>
          <w:rPrChange w:id="1304" w:author="四季雨" w:date="2024-11-22T23:33:45Z">
            <w:rPr>
              <w:rFonts w:hint="eastAsia"/>
            </w:rPr>
          </w:rPrChange>
        </w:rPr>
        <w:tab/>
      </w:r>
      <w:r>
        <w:rPr>
          <w:rFonts w:hint="eastAsia"/>
          <w:sz w:val="20"/>
          <w:rPrChange w:id="1305" w:author="四季雨" w:date="2024-11-22T23:33:45Z">
            <w:rPr>
              <w:rFonts w:hint="eastAsia"/>
            </w:rPr>
          </w:rPrChange>
        </w:rPr>
        <w:t>Durall R, Keuper M, Keuper J. Watch your up-convolution: cnn based generative deep neural networks are failing to reproduce spectral distributions[C]/ /Proceedings of the IEEE/CVF conference on computer vision and pattern recognition. 2020: 7890-7899.</w:t>
      </w:r>
    </w:p>
    <w:p w14:paraId="2149E077">
      <w:pPr>
        <w:ind w:left="364" w:hanging="404" w:hangingChars="200"/>
        <w:rPr>
          <w:rFonts w:hint="eastAsia"/>
          <w:sz w:val="20"/>
          <w:rPrChange w:id="1306" w:author="四季雨" w:date="2024-11-22T23:33:45Z">
            <w:rPr>
              <w:rFonts w:hint="eastAsia"/>
            </w:rPr>
          </w:rPrChange>
        </w:rPr>
      </w:pPr>
      <w:r>
        <w:rPr>
          <w:rFonts w:hint="eastAsia"/>
          <w:sz w:val="20"/>
          <w:lang w:eastAsia="zh-CN"/>
          <w:rPrChange w:id="1307" w:author="四季雨" w:date="2024-11-22T23:33:45Z">
            <w:rPr>
              <w:rFonts w:hint="eastAsia"/>
              <w:lang w:eastAsia="zh-CN"/>
            </w:rPr>
          </w:rPrChange>
        </w:rPr>
        <w:t>[7]</w:t>
      </w:r>
      <w:r>
        <w:rPr>
          <w:rFonts w:hint="eastAsia"/>
          <w:sz w:val="20"/>
          <w:rPrChange w:id="1308" w:author="四季雨" w:date="2024-11-22T23:33:45Z">
            <w:rPr>
              <w:rFonts w:hint="eastAsia"/>
            </w:rPr>
          </w:rPrChange>
        </w:rPr>
        <w:tab/>
      </w:r>
      <w:r>
        <w:rPr>
          <w:rFonts w:hint="eastAsia"/>
          <w:sz w:val="20"/>
          <w:rPrChange w:id="1309" w:author="四季雨" w:date="2024-11-22T23:33:45Z">
            <w:rPr>
              <w:rFonts w:hint="eastAsia"/>
            </w:rPr>
          </w:rPrChange>
        </w:rPr>
        <w:t>Guo H, Hu S, Wang X, et al. Eyes tell all: Irregular pupil shapes reveal GAN-generated faces[C]//2022 IEEE International Conference on Acoustics, Speech and Signal Processing (ICASSP). IEEE, 2022: 2904-2908.</w:t>
      </w:r>
    </w:p>
    <w:p w14:paraId="1054C026">
      <w:pPr>
        <w:ind w:left="364" w:hanging="404" w:hangingChars="200"/>
        <w:rPr>
          <w:rFonts w:hint="eastAsia"/>
          <w:sz w:val="20"/>
          <w:rPrChange w:id="1310" w:author="四季雨" w:date="2024-11-22T23:33:45Z">
            <w:rPr>
              <w:rFonts w:hint="eastAsia"/>
            </w:rPr>
          </w:rPrChange>
        </w:rPr>
      </w:pPr>
      <w:r>
        <w:rPr>
          <w:rFonts w:hint="eastAsia"/>
          <w:sz w:val="20"/>
          <w:lang w:eastAsia="zh-CN"/>
          <w:rPrChange w:id="1311" w:author="四季雨" w:date="2024-11-22T23:33:45Z">
            <w:rPr>
              <w:rFonts w:hint="eastAsia"/>
              <w:lang w:eastAsia="zh-CN"/>
            </w:rPr>
          </w:rPrChange>
        </w:rPr>
        <w:t>[8]</w:t>
      </w:r>
      <w:r>
        <w:rPr>
          <w:rFonts w:hint="eastAsia"/>
          <w:sz w:val="20"/>
          <w:rPrChange w:id="1312" w:author="四季雨" w:date="2024-11-22T23:33:45Z">
            <w:rPr>
              <w:rFonts w:hint="eastAsia"/>
            </w:rPr>
          </w:rPrChange>
        </w:rPr>
        <w:tab/>
      </w:r>
      <w:r>
        <w:rPr>
          <w:rFonts w:hint="eastAsia"/>
          <w:sz w:val="20"/>
          <w:rPrChange w:id="1313" w:author="四季雨" w:date="2024-11-22T23:33:45Z">
            <w:rPr>
              <w:rFonts w:hint="eastAsia"/>
            </w:rPr>
          </w:rPrChange>
        </w:rPr>
        <w:t>Yu J, Jiang Y, Wang Z, et al. Unitbox: an advanced object detection network[C]//Proceedings of the 24th ACM international conference on Multimedia. 2016 : 516-520.</w:t>
      </w:r>
    </w:p>
    <w:p w14:paraId="7EF61506">
      <w:pPr>
        <w:ind w:left="364" w:hanging="404" w:hangingChars="200"/>
        <w:rPr>
          <w:rFonts w:hint="eastAsia"/>
          <w:sz w:val="20"/>
          <w:rPrChange w:id="1314" w:author="四季雨" w:date="2024-11-22T23:33:45Z">
            <w:rPr>
              <w:rFonts w:hint="eastAsia"/>
            </w:rPr>
          </w:rPrChange>
        </w:rPr>
      </w:pPr>
      <w:r>
        <w:rPr>
          <w:rFonts w:hint="eastAsia"/>
          <w:sz w:val="20"/>
          <w:lang w:eastAsia="zh-CN"/>
          <w:rPrChange w:id="1315" w:author="四季雨" w:date="2024-11-22T23:33:45Z">
            <w:rPr>
              <w:rFonts w:hint="eastAsia"/>
              <w:lang w:eastAsia="zh-CN"/>
            </w:rPr>
          </w:rPrChange>
        </w:rPr>
        <w:t>[9]</w:t>
      </w:r>
      <w:r>
        <w:rPr>
          <w:rFonts w:hint="eastAsia"/>
          <w:sz w:val="20"/>
          <w:rPrChange w:id="1316" w:author="四季雨" w:date="2024-11-22T23:33:45Z">
            <w:rPr>
              <w:rFonts w:hint="eastAsia"/>
            </w:rPr>
          </w:rPrChange>
        </w:rPr>
        <w:tab/>
      </w:r>
      <w:r>
        <w:rPr>
          <w:rFonts w:hint="eastAsia"/>
          <w:sz w:val="20"/>
          <w:rPrChange w:id="1317" w:author="四季雨" w:date="2024-11-22T23:33:45Z">
            <w:rPr>
              <w:rFonts w:hint="eastAsia"/>
            </w:rPr>
          </w:rPrChange>
        </w:rPr>
        <w:t>Liu Y, Wan Z, Yin X, et al. Detection of GAN generated image using color gradient representation[J]. Journal of Visual Communication and Image Representation, 2023, 95: 103876.</w:t>
      </w:r>
    </w:p>
    <w:p w14:paraId="326F7E22">
      <w:pPr>
        <w:ind w:left="364" w:hanging="404" w:hangingChars="200"/>
        <w:rPr>
          <w:rFonts w:hint="eastAsia"/>
          <w:sz w:val="20"/>
          <w:rPrChange w:id="1318" w:author="四季雨" w:date="2024-11-22T23:33:45Z">
            <w:rPr>
              <w:rFonts w:hint="eastAsia"/>
            </w:rPr>
          </w:rPrChange>
        </w:rPr>
      </w:pPr>
      <w:r>
        <w:rPr>
          <w:rFonts w:hint="eastAsia"/>
          <w:sz w:val="20"/>
          <w:lang w:eastAsia="zh-CN"/>
          <w:rPrChange w:id="1319" w:author="四季雨" w:date="2024-11-22T23:33:45Z">
            <w:rPr>
              <w:rFonts w:hint="eastAsia"/>
              <w:lang w:eastAsia="zh-CN"/>
            </w:rPr>
          </w:rPrChange>
        </w:rPr>
        <w:t>[10]</w:t>
      </w:r>
      <w:r>
        <w:rPr>
          <w:rFonts w:hint="eastAsia"/>
          <w:sz w:val="20"/>
          <w:rPrChange w:id="1320" w:author="四季雨" w:date="2024-11-22T23:33:45Z">
            <w:rPr>
              <w:rFonts w:hint="eastAsia"/>
            </w:rPr>
          </w:rPrChange>
        </w:rPr>
        <w:tab/>
      </w:r>
      <w:r>
        <w:rPr>
          <w:rFonts w:hint="eastAsia"/>
          <w:sz w:val="20"/>
          <w:rPrChange w:id="1321" w:author="四季雨" w:date="2024-11-22T23:33:45Z">
            <w:rPr>
              <w:rFonts w:hint="eastAsia"/>
            </w:rPr>
          </w:rPrChange>
        </w:rPr>
        <w:t>Karras T , Aila T , Laine S ,et al. Progressive Growing of GANs for Improved Quality, Stability, and Variation[J]. 2017. doi:10.48550/arXiv.1710.10196.</w:t>
      </w:r>
    </w:p>
    <w:p w14:paraId="68550E3E">
      <w:pPr>
        <w:ind w:left="364" w:hanging="404" w:hangingChars="200"/>
        <w:rPr>
          <w:rFonts w:hint="eastAsia"/>
          <w:sz w:val="20"/>
          <w:rPrChange w:id="1322" w:author="四季雨" w:date="2024-11-22T23:33:45Z">
            <w:rPr>
              <w:rFonts w:hint="eastAsia"/>
            </w:rPr>
          </w:rPrChange>
        </w:rPr>
      </w:pPr>
      <w:r>
        <w:rPr>
          <w:rFonts w:hint="eastAsia"/>
          <w:sz w:val="20"/>
          <w:lang w:eastAsia="zh-CN"/>
          <w:rPrChange w:id="1323" w:author="四季雨" w:date="2024-11-22T23:33:45Z">
            <w:rPr>
              <w:rFonts w:hint="eastAsia"/>
              <w:lang w:eastAsia="zh-CN"/>
            </w:rPr>
          </w:rPrChange>
        </w:rPr>
        <w:t>[11]</w:t>
      </w:r>
      <w:r>
        <w:rPr>
          <w:rFonts w:hint="eastAsia"/>
          <w:sz w:val="20"/>
          <w:rPrChange w:id="1324" w:author="四季雨" w:date="2024-11-22T23:33:45Z">
            <w:rPr>
              <w:rFonts w:hint="eastAsia"/>
            </w:rPr>
          </w:rPrChange>
        </w:rPr>
        <w:tab/>
      </w:r>
      <w:r>
        <w:rPr>
          <w:rFonts w:hint="eastAsia"/>
          <w:sz w:val="20"/>
          <w:rPrChange w:id="1325" w:author="四季雨" w:date="2024-11-22T23:33:45Z">
            <w:rPr>
              <w:rFonts w:hint="eastAsia"/>
            </w:rPr>
          </w:rPrChange>
        </w:rPr>
        <w:t>Zhang X, Karaman S, Chang S F. Detecting and simulating artifacts in GAN fake images[C]//2019 IEEE international workshop on information forensics and security (WIFS). ieee, 2019: 1-6.</w:t>
      </w:r>
    </w:p>
    <w:p w14:paraId="4C5EAAAA">
      <w:pPr>
        <w:ind w:left="364" w:hanging="404" w:hangingChars="200"/>
        <w:rPr>
          <w:rFonts w:hint="eastAsia"/>
          <w:sz w:val="20"/>
          <w:rPrChange w:id="1326" w:author="四季雨" w:date="2024-11-22T23:33:45Z">
            <w:rPr>
              <w:rFonts w:hint="eastAsia"/>
            </w:rPr>
          </w:rPrChange>
        </w:rPr>
      </w:pPr>
      <w:r>
        <w:rPr>
          <w:rFonts w:hint="eastAsia"/>
          <w:sz w:val="20"/>
          <w:lang w:eastAsia="zh-CN"/>
          <w:rPrChange w:id="1327" w:author="四季雨" w:date="2024-11-22T23:33:45Z">
            <w:rPr>
              <w:rFonts w:hint="eastAsia"/>
              <w:lang w:eastAsia="zh-CN"/>
            </w:rPr>
          </w:rPrChange>
        </w:rPr>
        <w:t>[12]</w:t>
      </w:r>
      <w:r>
        <w:rPr>
          <w:rFonts w:hint="eastAsia"/>
          <w:sz w:val="20"/>
          <w:rPrChange w:id="1328" w:author="四季雨" w:date="2024-11-22T23:33:45Z">
            <w:rPr>
              <w:rFonts w:hint="eastAsia"/>
            </w:rPr>
          </w:rPrChange>
        </w:rPr>
        <w:tab/>
      </w:r>
      <w:r>
        <w:rPr>
          <w:rFonts w:hint="eastAsia"/>
          <w:sz w:val="20"/>
          <w:rPrChange w:id="1329" w:author="四季雨" w:date="2024-11-22T23:33:45Z">
            <w:rPr>
              <w:rFonts w:hint="eastAsia"/>
            </w:rPr>
          </w:rPrChange>
        </w:rPr>
        <w:t>Liu H, Li X, Zhou W, et al. Spatial-phase shallow learning: rethinking face forgery detection in frequency domain[C]//Proceedings of the IEEE/CVF conference on computer vision and pattern recognition. 2021: 772-781.</w:t>
      </w:r>
    </w:p>
    <w:p w14:paraId="63BE08A3">
      <w:pPr>
        <w:ind w:left="364" w:hanging="404" w:hangingChars="200"/>
        <w:rPr>
          <w:rFonts w:hint="eastAsia"/>
          <w:sz w:val="20"/>
          <w:rPrChange w:id="1330" w:author="四季雨" w:date="2024-11-22T23:33:45Z">
            <w:rPr>
              <w:rFonts w:hint="eastAsia"/>
            </w:rPr>
          </w:rPrChange>
        </w:rPr>
      </w:pPr>
      <w:r>
        <w:rPr>
          <w:rFonts w:hint="eastAsia"/>
          <w:sz w:val="20"/>
          <w:lang w:eastAsia="zh-CN"/>
          <w:rPrChange w:id="1331" w:author="四季雨" w:date="2024-11-22T23:33:45Z">
            <w:rPr>
              <w:rFonts w:hint="eastAsia"/>
              <w:lang w:eastAsia="zh-CN"/>
            </w:rPr>
          </w:rPrChange>
        </w:rPr>
        <w:t>[13]</w:t>
      </w:r>
      <w:r>
        <w:rPr>
          <w:rFonts w:hint="eastAsia"/>
          <w:sz w:val="20"/>
          <w:rPrChange w:id="1332" w:author="四季雨" w:date="2024-11-22T23:33:45Z">
            <w:rPr>
              <w:rFonts w:hint="eastAsia"/>
            </w:rPr>
          </w:rPrChange>
        </w:rPr>
        <w:tab/>
      </w:r>
      <w:r>
        <w:rPr>
          <w:rFonts w:hint="eastAsia"/>
          <w:sz w:val="20"/>
          <w:rPrChange w:id="1333" w:author="四季雨" w:date="2024-11-22T23:33:45Z">
            <w:rPr>
              <w:rFonts w:hint="eastAsia"/>
            </w:rPr>
          </w:rPrChange>
        </w:rPr>
        <w:t xml:space="preserve">Rossler A, Cozzolino D, Verdoliva L, et al. Faceforensics++: Learning to detect manipulated facial images[C]//Proceedings of the IEEE/CVF international conference on computer vision. 2019: 1-11. </w:t>
      </w:r>
    </w:p>
    <w:p w14:paraId="4E3437CB">
      <w:pPr>
        <w:ind w:left="364" w:hanging="404" w:hangingChars="200"/>
        <w:rPr>
          <w:rFonts w:hint="eastAsia"/>
          <w:sz w:val="20"/>
          <w:rPrChange w:id="1334" w:author="四季雨" w:date="2024-11-22T23:33:45Z">
            <w:rPr>
              <w:rFonts w:hint="eastAsia"/>
            </w:rPr>
          </w:rPrChange>
        </w:rPr>
      </w:pPr>
      <w:r>
        <w:rPr>
          <w:rFonts w:hint="eastAsia"/>
          <w:sz w:val="20"/>
          <w:lang w:eastAsia="zh-CN"/>
          <w:rPrChange w:id="1335" w:author="四季雨" w:date="2024-11-22T23:33:45Z">
            <w:rPr>
              <w:rFonts w:hint="eastAsia"/>
              <w:lang w:eastAsia="zh-CN"/>
            </w:rPr>
          </w:rPrChange>
        </w:rPr>
        <w:t>[14]</w:t>
      </w:r>
      <w:r>
        <w:rPr>
          <w:rFonts w:hint="eastAsia"/>
          <w:sz w:val="20"/>
          <w:rPrChange w:id="1336" w:author="四季雨" w:date="2024-11-22T23:33:45Z">
            <w:rPr>
              <w:rFonts w:hint="eastAsia"/>
            </w:rPr>
          </w:rPrChange>
        </w:rPr>
        <w:tab/>
      </w:r>
      <w:r>
        <w:rPr>
          <w:rFonts w:hint="eastAsia"/>
          <w:sz w:val="20"/>
          <w:rPrChange w:id="1337" w:author="四季雨" w:date="2024-11-22T23:33:45Z">
            <w:rPr>
              <w:rFonts w:hint="eastAsia"/>
            </w:rPr>
          </w:rPrChange>
        </w:rPr>
        <w:t>Li Y, Yang X, Sun P, et al. Celeb-df: A large-scale challenging dataset for deepfake forensics[C]//Proceedings of the IEEE/CVF conference on computer vision and pattern recognition. 2020: 3207-3216.</w:t>
      </w:r>
    </w:p>
    <w:p w14:paraId="57C34D40">
      <w:pPr>
        <w:ind w:left="364" w:hanging="404" w:hangingChars="200"/>
        <w:rPr>
          <w:rFonts w:hint="eastAsia"/>
          <w:sz w:val="20"/>
          <w:rPrChange w:id="1338" w:author="四季雨" w:date="2024-11-22T23:33:45Z">
            <w:rPr>
              <w:rFonts w:hint="eastAsia"/>
            </w:rPr>
          </w:rPrChange>
        </w:rPr>
      </w:pPr>
      <w:r>
        <w:rPr>
          <w:rFonts w:hint="eastAsia"/>
          <w:sz w:val="20"/>
          <w:lang w:eastAsia="zh-CN"/>
          <w:rPrChange w:id="1339" w:author="四季雨" w:date="2024-11-22T23:33:45Z">
            <w:rPr>
              <w:rFonts w:hint="eastAsia"/>
              <w:lang w:eastAsia="zh-CN"/>
            </w:rPr>
          </w:rPrChange>
        </w:rPr>
        <w:t>[15]</w:t>
      </w:r>
      <w:r>
        <w:rPr>
          <w:rFonts w:hint="eastAsia"/>
          <w:sz w:val="20"/>
          <w:rPrChange w:id="1340" w:author="四季雨" w:date="2024-11-22T23:33:45Z">
            <w:rPr>
              <w:rFonts w:hint="eastAsia"/>
            </w:rPr>
          </w:rPrChange>
        </w:rPr>
        <w:tab/>
      </w:r>
      <w:r>
        <w:rPr>
          <w:rFonts w:hint="eastAsia"/>
          <w:sz w:val="20"/>
          <w:rPrChange w:id="1341" w:author="四季雨" w:date="2024-11-22T23:33:45Z">
            <w:rPr>
              <w:rFonts w:hint="eastAsia"/>
            </w:rPr>
          </w:rPrChange>
        </w:rPr>
        <w:t>Jeong Y, Kim D, Min S, et al. Bihpf: Bilateral high-pass filters for robust deepfake detection[C]//Proceedings of the IEEE/CVF Winter Conference on Applications of Computer Vision. 2022: 48-57.</w:t>
      </w:r>
    </w:p>
    <w:p w14:paraId="70DD9783">
      <w:pPr>
        <w:ind w:left="364" w:hanging="404" w:hangingChars="200"/>
        <w:rPr>
          <w:rFonts w:hint="eastAsia"/>
          <w:sz w:val="20"/>
          <w:rPrChange w:id="1342" w:author="四季雨" w:date="2024-11-22T23:33:45Z">
            <w:rPr>
              <w:rFonts w:hint="eastAsia"/>
            </w:rPr>
          </w:rPrChange>
        </w:rPr>
      </w:pPr>
      <w:r>
        <w:rPr>
          <w:rFonts w:hint="eastAsia"/>
          <w:sz w:val="20"/>
          <w:lang w:eastAsia="zh-CN"/>
          <w:rPrChange w:id="1343" w:author="四季雨" w:date="2024-11-22T23:33:45Z">
            <w:rPr>
              <w:rFonts w:hint="eastAsia"/>
              <w:lang w:eastAsia="zh-CN"/>
            </w:rPr>
          </w:rPrChange>
        </w:rPr>
        <w:t>[16]</w:t>
      </w:r>
      <w:r>
        <w:rPr>
          <w:rFonts w:hint="eastAsia"/>
          <w:sz w:val="20"/>
          <w:rPrChange w:id="1344" w:author="四季雨" w:date="2024-11-22T23:33:45Z">
            <w:rPr>
              <w:rFonts w:hint="eastAsia"/>
            </w:rPr>
          </w:rPrChange>
        </w:rPr>
        <w:tab/>
      </w:r>
      <w:r>
        <w:rPr>
          <w:rFonts w:hint="eastAsia"/>
          <w:sz w:val="20"/>
          <w:rPrChange w:id="1345" w:author="四季雨" w:date="2024-11-22T23:33:45Z">
            <w:rPr>
              <w:rFonts w:hint="eastAsia"/>
            </w:rPr>
          </w:rPrChange>
        </w:rPr>
        <w:t>Tian C, Luo Z, Shi G, et al. Frequency-aware attentional feature fusion for deepfake detection[C]//2023 IEEE International Conference on Acoustics, Speech and Signal Processing (ICASSP). IEEE, 2023: 1-5.</w:t>
      </w:r>
    </w:p>
    <w:p w14:paraId="06DA68B4">
      <w:pPr>
        <w:ind w:left="364" w:hanging="404" w:hangingChars="200"/>
        <w:rPr>
          <w:rFonts w:hint="eastAsia"/>
          <w:sz w:val="20"/>
          <w:rPrChange w:id="1346" w:author="四季雨" w:date="2024-11-22T23:33:45Z">
            <w:rPr>
              <w:rFonts w:hint="eastAsia"/>
            </w:rPr>
          </w:rPrChange>
        </w:rPr>
      </w:pPr>
      <w:r>
        <w:rPr>
          <w:rFonts w:hint="eastAsia"/>
          <w:sz w:val="20"/>
          <w:lang w:eastAsia="zh-CN"/>
          <w:rPrChange w:id="1347" w:author="四季雨" w:date="2024-11-22T23:33:45Z">
            <w:rPr>
              <w:rFonts w:hint="eastAsia"/>
              <w:lang w:eastAsia="zh-CN"/>
            </w:rPr>
          </w:rPrChange>
        </w:rPr>
        <w:t>[17]</w:t>
      </w:r>
      <w:r>
        <w:rPr>
          <w:rFonts w:hint="eastAsia"/>
          <w:sz w:val="20"/>
          <w:rPrChange w:id="1348" w:author="四季雨" w:date="2024-11-22T23:33:45Z">
            <w:rPr>
              <w:rFonts w:hint="eastAsia"/>
            </w:rPr>
          </w:rPrChange>
        </w:rPr>
        <w:tab/>
      </w:r>
      <w:r>
        <w:rPr>
          <w:rFonts w:hint="eastAsia"/>
          <w:sz w:val="20"/>
          <w:rPrChange w:id="1349" w:author="四季雨" w:date="2024-11-22T23:33:45Z">
            <w:rPr>
              <w:rFonts w:hint="eastAsia"/>
            </w:rPr>
          </w:rPrChange>
        </w:rPr>
        <w:t>Wang B, Wu X, Tang Y, et al. Frequency domain filtered residual network for deepfake detection[J]. Mathematics, 2023, 11(4): 816.</w:t>
      </w:r>
    </w:p>
    <w:p w14:paraId="4552A90F">
      <w:pPr>
        <w:ind w:left="364" w:hanging="404" w:hangingChars="200"/>
        <w:rPr>
          <w:rFonts w:hint="eastAsia"/>
          <w:sz w:val="20"/>
          <w:rPrChange w:id="1350" w:author="四季雨" w:date="2024-11-22T23:33:45Z">
            <w:rPr>
              <w:rFonts w:hint="eastAsia"/>
            </w:rPr>
          </w:rPrChange>
        </w:rPr>
      </w:pPr>
      <w:r>
        <w:rPr>
          <w:rFonts w:hint="eastAsia"/>
          <w:sz w:val="20"/>
          <w:lang w:eastAsia="zh-CN"/>
          <w:rPrChange w:id="1351" w:author="四季雨" w:date="2024-11-22T23:33:45Z">
            <w:rPr>
              <w:rFonts w:hint="eastAsia"/>
              <w:lang w:eastAsia="zh-CN"/>
            </w:rPr>
          </w:rPrChange>
        </w:rPr>
        <w:t>[18]</w:t>
      </w:r>
      <w:r>
        <w:rPr>
          <w:rFonts w:hint="eastAsia"/>
          <w:sz w:val="20"/>
          <w:lang w:val="en-US" w:eastAsia="zh-CN"/>
          <w:rPrChange w:id="1352" w:author="四季雨" w:date="2024-11-22T23:33:45Z">
            <w:rPr>
              <w:rFonts w:hint="eastAsia"/>
              <w:lang w:val="en-US" w:eastAsia="zh-CN"/>
            </w:rPr>
          </w:rPrChange>
        </w:rPr>
        <w:tab/>
      </w:r>
      <w:r>
        <w:rPr>
          <w:rFonts w:hint="eastAsia"/>
          <w:sz w:val="20"/>
          <w:rPrChange w:id="1353" w:author="四季雨" w:date="2024-11-22T23:33:45Z">
            <w:rPr>
              <w:rFonts w:hint="eastAsia"/>
            </w:rPr>
          </w:rPrChange>
        </w:rPr>
        <w:t>Chollet F .Xception: Deep Learning with Depthwise Separable Convolutions[C]//2017 IEEE Conference on Computer Vision and Pattern Recognition ( CVPR).IEEE, 2017.DOI:10.1109/CVPR.2017.195.</w:t>
      </w:r>
    </w:p>
    <w:p w14:paraId="4B29ADD0">
      <w:pPr>
        <w:ind w:left="364" w:hanging="404" w:hangingChars="200"/>
        <w:rPr>
          <w:rFonts w:hint="eastAsia"/>
          <w:sz w:val="20"/>
          <w:rPrChange w:id="1354" w:author="四季雨" w:date="2024-11-22T23:33:45Z">
            <w:rPr>
              <w:rFonts w:hint="eastAsia"/>
            </w:rPr>
          </w:rPrChange>
        </w:rPr>
      </w:pPr>
      <w:r>
        <w:rPr>
          <w:rFonts w:hint="eastAsia"/>
          <w:sz w:val="20"/>
          <w:lang w:eastAsia="zh-CN"/>
          <w:rPrChange w:id="1355" w:author="四季雨" w:date="2024-11-22T23:33:45Z">
            <w:rPr>
              <w:rFonts w:hint="eastAsia"/>
              <w:lang w:eastAsia="zh-CN"/>
            </w:rPr>
          </w:rPrChange>
        </w:rPr>
        <w:t>[19]</w:t>
      </w:r>
      <w:r>
        <w:rPr>
          <w:rFonts w:hint="eastAsia"/>
          <w:sz w:val="20"/>
          <w:rPrChange w:id="1356" w:author="四季雨" w:date="2024-11-22T23:33:45Z">
            <w:rPr>
              <w:rFonts w:hint="eastAsia"/>
            </w:rPr>
          </w:rPrChange>
        </w:rPr>
        <w:tab/>
      </w:r>
      <w:r>
        <w:rPr>
          <w:rFonts w:hint="eastAsia"/>
          <w:sz w:val="20"/>
          <w:rPrChange w:id="1357" w:author="四季雨" w:date="2024-11-22T23:33:45Z">
            <w:rPr>
              <w:rFonts w:hint="eastAsia"/>
            </w:rPr>
          </w:rPrChange>
        </w:rPr>
        <w:t>Miao C, Tan Z, Chu Q, et al. F 2 trans: high-frequency fine-grained transformer for face forgery detection[J]. IEEE Transactions on Information Forensics and Security, 2023, 18: 1039-1051.</w:t>
      </w:r>
    </w:p>
    <w:p w14:paraId="0658C185">
      <w:pPr>
        <w:ind w:left="364" w:hanging="404" w:hangingChars="200"/>
        <w:rPr>
          <w:rFonts w:hint="eastAsia"/>
          <w:sz w:val="20"/>
          <w:rPrChange w:id="1358" w:author="四季雨" w:date="2024-11-22T23:33:45Z">
            <w:rPr>
              <w:rFonts w:hint="eastAsia"/>
            </w:rPr>
          </w:rPrChange>
        </w:rPr>
      </w:pPr>
      <w:r>
        <w:rPr>
          <w:rFonts w:hint="eastAsia"/>
          <w:sz w:val="20"/>
          <w:lang w:eastAsia="zh-CN"/>
          <w:rPrChange w:id="1359" w:author="四季雨" w:date="2024-11-22T23:33:45Z">
            <w:rPr>
              <w:rFonts w:hint="eastAsia"/>
              <w:lang w:eastAsia="zh-CN"/>
            </w:rPr>
          </w:rPrChange>
        </w:rPr>
        <w:t>[20]</w:t>
      </w:r>
      <w:r>
        <w:rPr>
          <w:rFonts w:hint="eastAsia"/>
          <w:sz w:val="20"/>
          <w:rPrChange w:id="1360" w:author="四季雨" w:date="2024-11-22T23:33:45Z">
            <w:rPr>
              <w:rFonts w:hint="eastAsia"/>
            </w:rPr>
          </w:rPrChange>
        </w:rPr>
        <w:tab/>
      </w:r>
      <w:r>
        <w:rPr>
          <w:rFonts w:hint="eastAsia"/>
          <w:sz w:val="20"/>
          <w:rPrChange w:id="1361" w:author="四季雨" w:date="2024-11-22T23:33:45Z">
            <w:rPr>
              <w:rFonts w:hint="eastAsia"/>
            </w:rPr>
          </w:rPrChange>
        </w:rPr>
        <w:t>Choi Y , Choi M , Kim M ,et al. StarGAN: Unified Generative Adversarial Networks for Multi-Domain Image-to-Image Translation[C]//IEEE/CVF Conference on Computer Vision and Pattern Recognition.0[2024-10-02].DOI:10.48550/arXiv.1711.09020.</w:t>
      </w:r>
    </w:p>
    <w:p w14:paraId="6A8692D9">
      <w:pPr>
        <w:ind w:left="364" w:hanging="404" w:hangingChars="200"/>
        <w:rPr>
          <w:rFonts w:hint="eastAsia"/>
          <w:sz w:val="20"/>
          <w:rPrChange w:id="1362" w:author="四季雨" w:date="2024-11-22T23:33:45Z">
            <w:rPr>
              <w:rFonts w:hint="eastAsia"/>
            </w:rPr>
          </w:rPrChange>
        </w:rPr>
      </w:pPr>
      <w:r>
        <w:rPr>
          <w:rFonts w:hint="eastAsia"/>
          <w:sz w:val="20"/>
          <w:lang w:eastAsia="zh-CN"/>
          <w:rPrChange w:id="1363" w:author="四季雨" w:date="2024-11-22T23:33:45Z">
            <w:rPr>
              <w:rFonts w:hint="eastAsia"/>
              <w:lang w:eastAsia="zh-CN"/>
            </w:rPr>
          </w:rPrChange>
        </w:rPr>
        <w:t>[21]</w:t>
      </w:r>
      <w:r>
        <w:rPr>
          <w:rFonts w:hint="eastAsia"/>
          <w:sz w:val="20"/>
          <w:rPrChange w:id="1364" w:author="四季雨" w:date="2024-11-22T23:33:45Z">
            <w:rPr>
              <w:rFonts w:hint="eastAsia"/>
            </w:rPr>
          </w:rPrChange>
        </w:rPr>
        <w:tab/>
      </w:r>
      <w:r>
        <w:rPr>
          <w:rFonts w:hint="eastAsia"/>
          <w:sz w:val="20"/>
          <w:rPrChange w:id="1365" w:author="四季雨" w:date="2024-11-22T23:33:45Z">
            <w:rPr>
              <w:rFonts w:hint="eastAsia"/>
            </w:rPr>
          </w:rPrChange>
        </w:rPr>
        <w:t>Karras T, Laine S, Aittala M, et al. Analyzing and improving the image quality of stylegan[C]//Proceedings of the IEEE/CVF conference on computer vision and pattern recognition. 2020: 8110-8119.</w:t>
      </w:r>
    </w:p>
    <w:p w14:paraId="63AA7008">
      <w:pPr>
        <w:ind w:left="364" w:hanging="404" w:hangingChars="200"/>
        <w:rPr>
          <w:rFonts w:hint="eastAsia"/>
          <w:sz w:val="20"/>
          <w:rPrChange w:id="1366" w:author="四季雨" w:date="2024-11-22T23:33:45Z">
            <w:rPr>
              <w:rFonts w:hint="eastAsia"/>
            </w:rPr>
          </w:rPrChange>
        </w:rPr>
      </w:pPr>
      <w:r>
        <w:rPr>
          <w:rFonts w:hint="eastAsia"/>
          <w:sz w:val="20"/>
          <w:lang w:eastAsia="zh-CN"/>
          <w:rPrChange w:id="1367" w:author="四季雨" w:date="2024-11-22T23:33:45Z">
            <w:rPr>
              <w:rFonts w:hint="eastAsia"/>
              <w:lang w:eastAsia="zh-CN"/>
            </w:rPr>
          </w:rPrChange>
        </w:rPr>
        <w:t>[22]</w:t>
      </w:r>
      <w:r>
        <w:rPr>
          <w:rFonts w:hint="eastAsia"/>
          <w:sz w:val="20"/>
          <w:rPrChange w:id="1368" w:author="四季雨" w:date="2024-11-22T23:33:45Z">
            <w:rPr>
              <w:rFonts w:hint="eastAsia"/>
            </w:rPr>
          </w:rPrChange>
        </w:rPr>
        <w:tab/>
      </w:r>
      <w:r>
        <w:rPr>
          <w:rFonts w:hint="eastAsia"/>
          <w:sz w:val="20"/>
          <w:rPrChange w:id="1369" w:author="四季雨" w:date="2024-11-22T23:33:45Z">
            <w:rPr>
              <w:rFonts w:hint="eastAsia"/>
            </w:rPr>
          </w:rPrChange>
        </w:rPr>
        <w:t>Karras T, Laine S, Aila T. A style-based generator architecture for generative adversarial networks[C]//Proceedings of the IEEE/CVF conference on computer vision and pattern recognition. 2019: 4401-4410.</w:t>
      </w:r>
    </w:p>
    <w:p w14:paraId="77BF4C75">
      <w:pPr>
        <w:ind w:left="364" w:hanging="404" w:hangingChars="200"/>
        <w:rPr>
          <w:rFonts w:hint="eastAsia"/>
          <w:sz w:val="20"/>
          <w:rPrChange w:id="1370" w:author="四季雨" w:date="2024-11-22T23:33:45Z">
            <w:rPr>
              <w:rFonts w:hint="eastAsia"/>
            </w:rPr>
          </w:rPrChange>
        </w:rPr>
      </w:pPr>
      <w:r>
        <w:rPr>
          <w:rFonts w:hint="eastAsia"/>
          <w:sz w:val="20"/>
          <w:lang w:eastAsia="zh-CN"/>
          <w:rPrChange w:id="1371" w:author="四季雨" w:date="2024-11-22T23:33:45Z">
            <w:rPr>
              <w:rFonts w:hint="eastAsia"/>
              <w:lang w:eastAsia="zh-CN"/>
            </w:rPr>
          </w:rPrChange>
        </w:rPr>
        <w:t>[23]</w:t>
      </w:r>
      <w:r>
        <w:rPr>
          <w:rFonts w:hint="eastAsia"/>
          <w:sz w:val="20"/>
          <w:rPrChange w:id="1372" w:author="四季雨" w:date="2024-11-22T23:33:45Z">
            <w:rPr>
              <w:rFonts w:hint="eastAsia"/>
            </w:rPr>
          </w:rPrChange>
        </w:rPr>
        <w:tab/>
      </w:r>
      <w:r>
        <w:rPr>
          <w:rFonts w:hint="eastAsia"/>
          <w:sz w:val="20"/>
          <w:rPrChange w:id="1373" w:author="四季雨" w:date="2024-11-22T23:33:45Z">
            <w:rPr>
              <w:rFonts w:hint="eastAsia"/>
            </w:rPr>
          </w:rPrChange>
        </w:rPr>
        <w:t>Wang S Y, Wang O, Zhang R, et al. CNN-generated images are surprisingly easy to spot... for now[C]//Proceedings of the IEEE/CVF conference on computer vision and pattern recognition. 2020: 8695-8704.</w:t>
      </w:r>
    </w:p>
    <w:p w14:paraId="53D0D864">
      <w:pPr>
        <w:ind w:left="364" w:hanging="404" w:hangingChars="200"/>
        <w:rPr>
          <w:rFonts w:hint="eastAsia"/>
          <w:sz w:val="20"/>
          <w:rPrChange w:id="1374" w:author="四季雨" w:date="2024-11-22T23:33:45Z">
            <w:rPr>
              <w:rFonts w:hint="eastAsia"/>
            </w:rPr>
          </w:rPrChange>
        </w:rPr>
      </w:pPr>
      <w:r>
        <w:rPr>
          <w:rFonts w:hint="eastAsia"/>
          <w:sz w:val="20"/>
          <w:lang w:eastAsia="zh-CN"/>
          <w:rPrChange w:id="1375" w:author="四季雨" w:date="2024-11-22T23:33:45Z">
            <w:rPr>
              <w:rFonts w:hint="eastAsia"/>
              <w:lang w:eastAsia="zh-CN"/>
            </w:rPr>
          </w:rPrChange>
        </w:rPr>
        <w:t>[24]</w:t>
      </w:r>
      <w:r>
        <w:rPr>
          <w:rFonts w:hint="eastAsia"/>
          <w:sz w:val="20"/>
          <w:rPrChange w:id="1376" w:author="四季雨" w:date="2024-11-22T23:33:45Z">
            <w:rPr>
              <w:rFonts w:hint="eastAsia"/>
            </w:rPr>
          </w:rPrChange>
        </w:rPr>
        <w:tab/>
      </w:r>
      <w:r>
        <w:rPr>
          <w:rFonts w:hint="eastAsia"/>
          <w:sz w:val="20"/>
          <w:rPrChange w:id="1377" w:author="四季雨" w:date="2024-11-22T23:33:45Z">
            <w:rPr>
              <w:rFonts w:hint="eastAsia"/>
            </w:rPr>
          </w:rPrChange>
        </w:rPr>
        <w:t>He Y, Yu N, Keuper M, et al. Beyond the spectrum: Detecting deepfakes via re-synthesis [</w:t>
      </w:r>
      <w:r>
        <w:rPr>
          <w:rFonts w:hint="eastAsia"/>
          <w:sz w:val="20"/>
          <w:lang w:val="en-US" w:eastAsia="zh-CN"/>
          <w:rPrChange w:id="1378" w:author="四季雨" w:date="2024-11-22T23:33:45Z">
            <w:rPr>
              <w:rFonts w:hint="eastAsia"/>
              <w:lang w:val="en-US" w:eastAsia="zh-CN"/>
            </w:rPr>
          </w:rPrChange>
        </w:rPr>
        <w:t>DB</w:t>
      </w:r>
      <w:r>
        <w:rPr>
          <w:rFonts w:hint="eastAsia"/>
          <w:sz w:val="20"/>
          <w:rPrChange w:id="1379" w:author="四季雨" w:date="2024-11-22T23:33:45Z">
            <w:rPr>
              <w:rFonts w:hint="eastAsia"/>
            </w:rPr>
          </w:rPrChange>
        </w:rPr>
        <w:t>]. arxiv preprint arxiv:2105.14376, 2021.</w:t>
      </w:r>
    </w:p>
    <w:p w14:paraId="563D22D7">
      <w:pPr>
        <w:ind w:left="364" w:hanging="404" w:hangingChars="200"/>
        <w:rPr>
          <w:rFonts w:hint="eastAsia"/>
          <w:sz w:val="20"/>
          <w:rPrChange w:id="1380" w:author="四季雨" w:date="2024-11-22T23:33:45Z">
            <w:rPr>
              <w:rFonts w:hint="eastAsia"/>
            </w:rPr>
          </w:rPrChange>
        </w:rPr>
      </w:pPr>
      <w:r>
        <w:rPr>
          <w:rFonts w:hint="eastAsia"/>
          <w:sz w:val="20"/>
          <w:lang w:eastAsia="zh-CN"/>
          <w:rPrChange w:id="1381" w:author="四季雨" w:date="2024-11-22T23:33:45Z">
            <w:rPr>
              <w:rFonts w:hint="eastAsia"/>
              <w:lang w:eastAsia="zh-CN"/>
            </w:rPr>
          </w:rPrChange>
        </w:rPr>
        <w:t>[25]</w:t>
      </w:r>
      <w:r>
        <w:rPr>
          <w:rFonts w:hint="eastAsia"/>
          <w:sz w:val="20"/>
          <w:rPrChange w:id="1382" w:author="四季雨" w:date="2024-11-22T23:33:45Z">
            <w:rPr>
              <w:rFonts w:hint="eastAsia"/>
            </w:rPr>
          </w:rPrChange>
        </w:rPr>
        <w:tab/>
      </w:r>
      <w:r>
        <w:rPr>
          <w:rFonts w:hint="eastAsia"/>
          <w:sz w:val="20"/>
          <w:rPrChange w:id="1383" w:author="四季雨" w:date="2024-11-22T23:33:45Z">
            <w:rPr>
              <w:rFonts w:hint="eastAsia"/>
            </w:rPr>
          </w:rPrChange>
        </w:rPr>
        <w:t>Brock A , Donahue J , Simonyan K .Large Scale GAN Training for High Fidelity Natural Image Synthesis[J]. 2018. doi:10.48550/arXiv.1809.11096.</w:t>
      </w:r>
    </w:p>
    <w:p w14:paraId="4C67398F">
      <w:pPr>
        <w:ind w:left="364" w:hanging="404" w:hangingChars="200"/>
        <w:rPr>
          <w:rFonts w:hint="eastAsia"/>
          <w:sz w:val="20"/>
          <w:rPrChange w:id="1384" w:author="四季雨" w:date="2024-11-22T23:33:45Z">
            <w:rPr>
              <w:rFonts w:hint="eastAsia"/>
            </w:rPr>
          </w:rPrChange>
        </w:rPr>
      </w:pPr>
      <w:r>
        <w:rPr>
          <w:rFonts w:hint="eastAsia"/>
          <w:sz w:val="20"/>
          <w:lang w:eastAsia="zh-CN"/>
          <w:rPrChange w:id="1385" w:author="四季雨" w:date="2024-11-22T23:33:45Z">
            <w:rPr>
              <w:rFonts w:hint="eastAsia"/>
              <w:lang w:eastAsia="zh-CN"/>
            </w:rPr>
          </w:rPrChange>
        </w:rPr>
        <w:t>[26]</w:t>
      </w:r>
      <w:r>
        <w:rPr>
          <w:rFonts w:hint="eastAsia"/>
          <w:sz w:val="20"/>
          <w:rPrChange w:id="1386" w:author="四季雨" w:date="2024-11-22T23:33:45Z">
            <w:rPr>
              <w:rFonts w:hint="eastAsia"/>
            </w:rPr>
          </w:rPrChange>
        </w:rPr>
        <w:tab/>
      </w:r>
      <w:r>
        <w:rPr>
          <w:rFonts w:hint="eastAsia"/>
          <w:sz w:val="20"/>
          <w:rPrChange w:id="1387" w:author="四季雨" w:date="2024-11-22T23:33:45Z">
            <w:rPr>
              <w:rFonts w:hint="eastAsia"/>
            </w:rPr>
          </w:rPrChange>
        </w:rPr>
        <w:t>Olga Russakovsky, Jia Deng, Hao Su, Jonathan Krause, Sanjeev Satheesh, Sean Ma, Zhiheng Huang, Andrej Karpathy,Aditya Khosla, Michael Bernstein, et al . Imagenet large scale visual recognition challenge. ijcv, 2015. 3</w:t>
      </w:r>
    </w:p>
    <w:p w14:paraId="2A4895A9">
      <w:pPr>
        <w:ind w:left="364" w:hanging="404" w:hangingChars="200"/>
        <w:rPr>
          <w:rFonts w:hint="eastAsia"/>
          <w:sz w:val="20"/>
          <w:rPrChange w:id="1388" w:author="四季雨" w:date="2024-11-22T23:33:45Z">
            <w:rPr>
              <w:rFonts w:hint="eastAsia"/>
            </w:rPr>
          </w:rPrChange>
        </w:rPr>
      </w:pPr>
      <w:r>
        <w:rPr>
          <w:rFonts w:hint="eastAsia"/>
          <w:sz w:val="20"/>
          <w:lang w:eastAsia="zh-CN"/>
          <w:rPrChange w:id="1389" w:author="四季雨" w:date="2024-11-22T23:33:45Z">
            <w:rPr>
              <w:rFonts w:hint="eastAsia"/>
              <w:lang w:eastAsia="zh-CN"/>
            </w:rPr>
          </w:rPrChange>
        </w:rPr>
        <w:t>[27]</w:t>
      </w:r>
      <w:r>
        <w:rPr>
          <w:rFonts w:hint="eastAsia"/>
          <w:sz w:val="20"/>
          <w:rPrChange w:id="1390" w:author="四季雨" w:date="2024-11-22T23:33:45Z">
            <w:rPr>
              <w:rFonts w:hint="eastAsia"/>
            </w:rPr>
          </w:rPrChange>
        </w:rPr>
        <w:tab/>
      </w:r>
      <w:r>
        <w:rPr>
          <w:rFonts w:hint="eastAsia"/>
          <w:sz w:val="20"/>
          <w:rPrChange w:id="1391" w:author="四季雨" w:date="2024-11-22T23:33:45Z">
            <w:rPr>
              <w:rFonts w:hint="eastAsia"/>
            </w:rPr>
          </w:rPrChange>
        </w:rPr>
        <w:t xml:space="preserve">Fisher Yu, Ari Seff, Yinda Zhang, Shuran Song, Thomas Funkhouser, and Jianxiong Xiao. lsun: Construction of a large-scale image dataset using deep learning with humans in the loop </w:t>
      </w:r>
      <w:r>
        <w:rPr>
          <w:rFonts w:hint="eastAsia"/>
          <w:sz w:val="20"/>
          <w:lang w:val="en-US" w:eastAsia="zh-CN"/>
          <w:rPrChange w:id="1392" w:author="四季雨" w:date="2024-11-22T23:33:45Z">
            <w:rPr>
              <w:rFonts w:hint="eastAsia"/>
              <w:lang w:val="en-US" w:eastAsia="zh-CN"/>
            </w:rPr>
          </w:rPrChange>
        </w:rPr>
        <w:t>[DB]</w:t>
      </w:r>
      <w:r>
        <w:rPr>
          <w:rFonts w:hint="eastAsia"/>
          <w:sz w:val="20"/>
          <w:rPrChange w:id="1393" w:author="四季雨" w:date="2024-11-22T23:33:45Z">
            <w:rPr>
              <w:rFonts w:hint="eastAsia"/>
            </w:rPr>
          </w:rPrChange>
        </w:rPr>
        <w:t>. arXiv preprint arXiv:1506.03365, 2015. 3, 4</w:t>
      </w:r>
    </w:p>
    <w:p w14:paraId="3AF81893">
      <w:pPr>
        <w:ind w:left="364" w:hanging="404" w:hangingChars="200"/>
        <w:rPr>
          <w:rFonts w:hint="eastAsia"/>
          <w:sz w:val="20"/>
          <w:rPrChange w:id="1394" w:author="四季雨" w:date="2024-11-22T23:33:45Z">
            <w:rPr>
              <w:rFonts w:hint="eastAsia"/>
            </w:rPr>
          </w:rPrChange>
        </w:rPr>
      </w:pPr>
      <w:r>
        <w:rPr>
          <w:rFonts w:hint="eastAsia"/>
          <w:sz w:val="20"/>
          <w:lang w:eastAsia="zh-CN"/>
          <w:rPrChange w:id="1395" w:author="四季雨" w:date="2024-11-22T23:33:45Z">
            <w:rPr>
              <w:rFonts w:hint="eastAsia"/>
              <w:lang w:eastAsia="zh-CN"/>
            </w:rPr>
          </w:rPrChange>
        </w:rPr>
        <w:t>[28]</w:t>
      </w:r>
      <w:r>
        <w:rPr>
          <w:rFonts w:hint="eastAsia"/>
          <w:sz w:val="20"/>
          <w:lang w:val="en-US" w:eastAsia="zh-CN"/>
          <w:rPrChange w:id="1396" w:author="四季雨" w:date="2024-11-22T23:33:45Z">
            <w:rPr>
              <w:rFonts w:hint="eastAsia"/>
              <w:lang w:val="en-US" w:eastAsia="zh-CN"/>
            </w:rPr>
          </w:rPrChange>
        </w:rPr>
        <w:tab/>
      </w:r>
      <w:r>
        <w:rPr>
          <w:rFonts w:hint="eastAsia"/>
          <w:sz w:val="20"/>
          <w:rPrChange w:id="1397" w:author="四季雨" w:date="2024-11-22T23:33:45Z">
            <w:rPr>
              <w:rFonts w:hint="eastAsia"/>
            </w:rPr>
          </w:rPrChange>
        </w:rPr>
        <w:t>Rossler A, Cozzolino D, Verdoliva L, et al. Faceforensics++: Learning to detect manipulated facial images[C]//Proceedings of the IEEE/CVF international conference on computer vision. 2019: 1-11.</w:t>
      </w:r>
    </w:p>
    <w:p w14:paraId="7E66C24D">
      <w:pPr>
        <w:ind w:left="364" w:hanging="404" w:hangingChars="200"/>
        <w:rPr>
          <w:rFonts w:hint="eastAsia"/>
          <w:sz w:val="20"/>
          <w:rPrChange w:id="1398" w:author="四季雨" w:date="2024-11-22T23:33:45Z">
            <w:rPr>
              <w:rFonts w:hint="eastAsia"/>
            </w:rPr>
          </w:rPrChange>
        </w:rPr>
      </w:pPr>
      <w:r>
        <w:rPr>
          <w:rFonts w:hint="eastAsia"/>
          <w:sz w:val="20"/>
          <w:lang w:eastAsia="zh-CN"/>
          <w:rPrChange w:id="1399" w:author="四季雨" w:date="2024-11-22T23:33:45Z">
            <w:rPr>
              <w:rFonts w:hint="eastAsia"/>
              <w:lang w:eastAsia="zh-CN"/>
            </w:rPr>
          </w:rPrChange>
        </w:rPr>
        <w:t>[29]</w:t>
      </w:r>
      <w:r>
        <w:rPr>
          <w:rFonts w:hint="eastAsia"/>
          <w:sz w:val="20"/>
          <w:rPrChange w:id="1400" w:author="四季雨" w:date="2024-11-22T23:33:45Z">
            <w:rPr>
              <w:rFonts w:hint="eastAsia"/>
            </w:rPr>
          </w:rPrChange>
        </w:rPr>
        <w:tab/>
      </w:r>
      <w:r>
        <w:rPr>
          <w:rFonts w:hint="eastAsia"/>
          <w:sz w:val="20"/>
          <w:rPrChange w:id="1401" w:author="四季雨" w:date="2024-11-22T23:33:45Z">
            <w:rPr>
              <w:rFonts w:hint="eastAsia"/>
            </w:rPr>
          </w:rPrChange>
        </w:rPr>
        <w:t>Jeong Y, Kim D, Ro Y, et al. FrePGAN: robust deepfake detection using frequency-level perturbations[C]//Proceedings of the AAAI Conference on Artificial Intelligence. 2022, 36(1): 1060-1068.</w:t>
      </w:r>
    </w:p>
    <w:p w14:paraId="420ABCB9">
      <w:pPr>
        <w:ind w:left="364" w:hanging="404" w:hangingChars="200"/>
        <w:rPr>
          <w:rFonts w:hint="eastAsia"/>
          <w:sz w:val="20"/>
          <w:rPrChange w:id="1402" w:author="四季雨" w:date="2024-11-22T23:33:45Z">
            <w:rPr>
              <w:rFonts w:hint="eastAsia"/>
            </w:rPr>
          </w:rPrChange>
        </w:rPr>
      </w:pPr>
      <w:r>
        <w:rPr>
          <w:rFonts w:hint="eastAsia"/>
          <w:sz w:val="20"/>
          <w:lang w:eastAsia="zh-CN"/>
          <w:rPrChange w:id="1403" w:author="四季雨" w:date="2024-11-22T23:33:45Z">
            <w:rPr>
              <w:rFonts w:hint="eastAsia"/>
              <w:lang w:eastAsia="zh-CN"/>
            </w:rPr>
          </w:rPrChange>
        </w:rPr>
        <w:t>[30]</w:t>
      </w:r>
      <w:r>
        <w:rPr>
          <w:rFonts w:hint="eastAsia"/>
          <w:sz w:val="20"/>
          <w:rPrChange w:id="1404" w:author="四季雨" w:date="2024-11-22T23:33:45Z">
            <w:rPr>
              <w:rFonts w:hint="eastAsia"/>
            </w:rPr>
          </w:rPrChange>
        </w:rPr>
        <w:tab/>
      </w:r>
      <w:r>
        <w:rPr>
          <w:rFonts w:hint="eastAsia"/>
          <w:sz w:val="20"/>
          <w:rPrChange w:id="1405" w:author="四季雨" w:date="2024-11-22T23:33:45Z">
            <w:rPr>
              <w:rFonts w:hint="eastAsia"/>
            </w:rPr>
          </w:rPrChange>
        </w:rPr>
        <w:t>Tanaka M, Shiota S, Kiya H. A universal detector of CNN-generated images using properties of checkerboard artifacts in the frequency domain[C]//2021 IEEE 10th Global Conference on Consumer Electronics (GCCE). IEEE, 2021: 103-106.</w:t>
      </w:r>
    </w:p>
    <w:p w14:paraId="13A21A17">
      <w:pPr>
        <w:ind w:left="364" w:hanging="404" w:hangingChars="200"/>
        <w:rPr>
          <w:rFonts w:hint="eastAsia"/>
          <w:sz w:val="20"/>
          <w:rPrChange w:id="1406" w:author="四季雨" w:date="2024-11-22T23:33:45Z">
            <w:rPr>
              <w:rFonts w:hint="eastAsia"/>
            </w:rPr>
          </w:rPrChange>
        </w:rPr>
      </w:pPr>
      <w:r>
        <w:rPr>
          <w:rFonts w:hint="eastAsia"/>
          <w:sz w:val="20"/>
          <w:lang w:eastAsia="zh-CN"/>
          <w:rPrChange w:id="1407" w:author="四季雨" w:date="2024-11-22T23:33:45Z">
            <w:rPr>
              <w:rFonts w:hint="eastAsia"/>
              <w:lang w:eastAsia="zh-CN"/>
            </w:rPr>
          </w:rPrChange>
        </w:rPr>
        <w:t>[31]</w:t>
      </w:r>
      <w:r>
        <w:rPr>
          <w:rFonts w:hint="eastAsia"/>
          <w:sz w:val="20"/>
          <w:rPrChange w:id="1408" w:author="四季雨" w:date="2024-11-22T23:33:45Z">
            <w:rPr>
              <w:rFonts w:hint="eastAsia"/>
            </w:rPr>
          </w:rPrChange>
        </w:rPr>
        <w:tab/>
      </w:r>
      <w:r>
        <w:rPr>
          <w:rFonts w:hint="eastAsia"/>
          <w:sz w:val="20"/>
          <w:rPrChange w:id="1409" w:author="四季雨" w:date="2024-11-22T23:33:45Z">
            <w:rPr>
              <w:rFonts w:hint="eastAsia"/>
            </w:rPr>
          </w:rPrChange>
        </w:rPr>
        <w:t>Dong C, Kumar A, Liu E. Think twice before detecting gan-generated fake images from their spectral domain imprints[C]//Proceedings of the IEEE/CVF conference on computer vision and pattern recognition. 2022: 7865-7874.</w:t>
      </w:r>
    </w:p>
    <w:p w14:paraId="6E561FEA">
      <w:pPr>
        <w:ind w:left="364" w:hanging="404" w:hangingChars="200"/>
        <w:rPr>
          <w:rFonts w:hint="eastAsia"/>
          <w:sz w:val="20"/>
          <w:rPrChange w:id="1410" w:author="四季雨" w:date="2024-11-22T23:33:45Z">
            <w:rPr>
              <w:rFonts w:hint="eastAsia"/>
            </w:rPr>
          </w:rPrChange>
        </w:rPr>
      </w:pPr>
      <w:r>
        <w:rPr>
          <w:rFonts w:hint="eastAsia"/>
          <w:sz w:val="20"/>
          <w:lang w:eastAsia="zh-CN"/>
          <w:rPrChange w:id="1411" w:author="四季雨" w:date="2024-11-22T23:33:45Z">
            <w:rPr>
              <w:rFonts w:hint="eastAsia"/>
              <w:lang w:eastAsia="zh-CN"/>
            </w:rPr>
          </w:rPrChange>
        </w:rPr>
        <w:t>[32]</w:t>
      </w:r>
      <w:r>
        <w:rPr>
          <w:rFonts w:hint="eastAsia"/>
          <w:sz w:val="20"/>
          <w:rPrChange w:id="1412" w:author="四季雨" w:date="2024-11-22T23:33:45Z">
            <w:rPr>
              <w:rFonts w:hint="eastAsia"/>
            </w:rPr>
          </w:rPrChange>
        </w:rPr>
        <w:tab/>
      </w:r>
      <w:r>
        <w:rPr>
          <w:rFonts w:hint="eastAsia"/>
          <w:sz w:val="20"/>
          <w:rPrChange w:id="1413" w:author="四季雨" w:date="2024-11-22T23:33:45Z">
            <w:rPr>
              <w:rFonts w:hint="eastAsia"/>
            </w:rPr>
          </w:rPrChange>
        </w:rPr>
        <w:t>Arruda P H R. Synthetic image detection using a modern CNN and noise patterns[D]. , 2023.</w:t>
      </w:r>
    </w:p>
    <w:p w14:paraId="5ECA16A9">
      <w:pPr>
        <w:ind w:left="364" w:hanging="404" w:hangingChars="200"/>
        <w:rPr>
          <w:rFonts w:hint="eastAsia"/>
          <w:sz w:val="20"/>
          <w:rPrChange w:id="1414" w:author="四季雨" w:date="2024-11-22T23:33:45Z">
            <w:rPr>
              <w:rFonts w:hint="eastAsia"/>
            </w:rPr>
          </w:rPrChange>
        </w:rPr>
      </w:pPr>
      <w:r>
        <w:rPr>
          <w:rFonts w:hint="eastAsia"/>
          <w:sz w:val="20"/>
          <w:lang w:eastAsia="zh-CN"/>
          <w:rPrChange w:id="1415" w:author="四季雨" w:date="2024-11-22T23:33:45Z">
            <w:rPr>
              <w:rFonts w:hint="eastAsia"/>
              <w:lang w:eastAsia="zh-CN"/>
            </w:rPr>
          </w:rPrChange>
        </w:rPr>
        <w:t>[33]</w:t>
      </w:r>
      <w:r>
        <w:rPr>
          <w:rFonts w:hint="eastAsia"/>
          <w:sz w:val="20"/>
          <w:rPrChange w:id="1416" w:author="四季雨" w:date="2024-11-22T23:33:45Z">
            <w:rPr>
              <w:rFonts w:hint="eastAsia"/>
            </w:rPr>
          </w:rPrChange>
        </w:rPr>
        <w:tab/>
      </w:r>
      <w:r>
        <w:rPr>
          <w:rFonts w:hint="eastAsia"/>
          <w:sz w:val="20"/>
          <w:rPrChange w:id="1417" w:author="四季雨" w:date="2024-11-22T23:33:45Z">
            <w:rPr>
              <w:rFonts w:hint="eastAsia"/>
            </w:rPr>
          </w:rPrChange>
        </w:rPr>
        <w:t>100000 faces generated.</w:t>
      </w:r>
      <w:r>
        <w:rPr>
          <w:rFonts w:hint="eastAsia"/>
          <w:sz w:val="20"/>
          <w:rPrChange w:id="1418" w:author="四季雨" w:date="2024-11-22T23:33:45Z">
            <w:rPr>
              <w:rFonts w:hint="eastAsia"/>
            </w:rPr>
          </w:rPrChange>
        </w:rPr>
        <w:fldChar w:fldCharType="begin"/>
      </w:r>
      <w:r>
        <w:rPr>
          <w:rFonts w:hint="eastAsia"/>
          <w:sz w:val="20"/>
          <w:rPrChange w:id="1419" w:author="四季雨" w:date="2024-11-22T23:33:45Z">
            <w:rPr>
              <w:rFonts w:hint="eastAsia"/>
            </w:rPr>
          </w:rPrChange>
        </w:rPr>
        <w:instrText xml:space="preserve"> HYPERLINK "https://generated.photos/." </w:instrText>
      </w:r>
      <w:r>
        <w:rPr>
          <w:rFonts w:hint="eastAsia"/>
          <w:sz w:val="20"/>
          <w:rPrChange w:id="1420" w:author="四季雨" w:date="2024-11-22T23:33:45Z">
            <w:rPr>
              <w:rFonts w:hint="eastAsia"/>
            </w:rPr>
          </w:rPrChange>
        </w:rPr>
        <w:fldChar w:fldCharType="separate"/>
      </w:r>
      <w:r>
        <w:rPr>
          <w:rStyle w:val="26"/>
          <w:rFonts w:hint="eastAsia"/>
          <w:sz w:val="20"/>
          <w:rPrChange w:id="1421" w:author="四季雨" w:date="2024-11-22T23:33:45Z">
            <w:rPr>
              <w:rStyle w:val="26"/>
              <w:rFonts w:hint="eastAsia"/>
            </w:rPr>
          </w:rPrChange>
        </w:rPr>
        <w:t xml:space="preserve"> https://generated.photos/.</w:t>
      </w:r>
      <w:r>
        <w:rPr>
          <w:rFonts w:hint="eastAsia"/>
          <w:sz w:val="20"/>
          <w:rPrChange w:id="1422" w:author="四季雨" w:date="2024-11-22T23:33:45Z">
            <w:rPr>
              <w:rFonts w:hint="eastAsia"/>
            </w:rPr>
          </w:rPrChange>
        </w:rPr>
        <w:fldChar w:fldCharType="end"/>
      </w:r>
    </w:p>
    <w:p w14:paraId="376CA8E9">
      <w:pPr>
        <w:ind w:left="364" w:hanging="404" w:hangingChars="200"/>
        <w:rPr>
          <w:rFonts w:hint="eastAsia"/>
          <w:sz w:val="20"/>
          <w:rPrChange w:id="1423" w:author="四季雨" w:date="2024-11-22T23:33:45Z">
            <w:rPr>
              <w:rFonts w:hint="eastAsia"/>
            </w:rPr>
          </w:rPrChange>
        </w:rPr>
      </w:pPr>
      <w:r>
        <w:rPr>
          <w:rFonts w:hint="eastAsia"/>
          <w:sz w:val="20"/>
          <w:lang w:eastAsia="zh-CN"/>
          <w:rPrChange w:id="1424" w:author="四季雨" w:date="2024-11-22T23:33:45Z">
            <w:rPr>
              <w:rFonts w:hint="eastAsia"/>
              <w:lang w:eastAsia="zh-CN"/>
            </w:rPr>
          </w:rPrChange>
        </w:rPr>
        <w:t>[34]</w:t>
      </w:r>
      <w:r>
        <w:rPr>
          <w:rFonts w:hint="eastAsia"/>
          <w:sz w:val="20"/>
          <w:rPrChange w:id="1425" w:author="四季雨" w:date="2024-11-22T23:33:45Z">
            <w:rPr>
              <w:rFonts w:hint="eastAsia"/>
            </w:rPr>
          </w:rPrChange>
        </w:rPr>
        <w:tab/>
      </w:r>
      <w:r>
        <w:rPr>
          <w:rFonts w:hint="eastAsia"/>
          <w:sz w:val="20"/>
          <w:rPrChange w:id="1426" w:author="四季雨" w:date="2024-11-22T23:33:45Z">
            <w:rPr>
              <w:rFonts w:hint="eastAsia"/>
            </w:rPr>
          </w:rPrChange>
        </w:rPr>
        <w:t>Frank J, Eisenhofer T, Schönherr L, et al. Leveraging frequency analysis for deep fake image recognition[C]//International conference on machine learning. pmlr, 2020: 3247-3258.</w:t>
      </w:r>
    </w:p>
    <w:p w14:paraId="7619C0E8">
      <w:pPr>
        <w:ind w:left="364" w:hanging="404" w:hangingChars="200"/>
        <w:rPr>
          <w:rFonts w:hint="eastAsia"/>
          <w:sz w:val="20"/>
          <w:rPrChange w:id="1427" w:author="四季雨" w:date="2024-11-22T23:33:45Z">
            <w:rPr>
              <w:rFonts w:hint="eastAsia"/>
            </w:rPr>
          </w:rPrChange>
        </w:rPr>
      </w:pPr>
      <w:r>
        <w:rPr>
          <w:rFonts w:hint="eastAsia"/>
          <w:sz w:val="20"/>
          <w:lang w:eastAsia="zh-CN"/>
          <w:rPrChange w:id="1428" w:author="四季雨" w:date="2024-11-22T23:33:45Z">
            <w:rPr>
              <w:rFonts w:hint="eastAsia"/>
              <w:lang w:eastAsia="zh-CN"/>
            </w:rPr>
          </w:rPrChange>
        </w:rPr>
        <w:t>[35]</w:t>
      </w:r>
      <w:r>
        <w:rPr>
          <w:rFonts w:hint="eastAsia"/>
          <w:sz w:val="20"/>
          <w:rPrChange w:id="1429" w:author="四季雨" w:date="2024-11-22T23:33:45Z">
            <w:rPr>
              <w:rFonts w:hint="eastAsia"/>
            </w:rPr>
          </w:rPrChange>
        </w:rPr>
        <w:tab/>
      </w:r>
      <w:r>
        <w:rPr>
          <w:rFonts w:hint="eastAsia"/>
          <w:sz w:val="20"/>
          <w:rPrChange w:id="1430" w:author="四季雨" w:date="2024-11-22T23:33:45Z">
            <w:rPr>
              <w:rFonts w:hint="eastAsia"/>
            </w:rPr>
          </w:rPrChange>
        </w:rPr>
        <w:t>Deng X, Zhao B, Guan Z, et al. New finding and unified framework for fake image detection[J]. IEEE Signal Processing Letters, 2023, 30: 90-94.</w:t>
      </w:r>
    </w:p>
    <w:p w14:paraId="4B93E33A">
      <w:pPr>
        <w:ind w:left="404" w:hanging="404" w:hangingChars="200"/>
        <w:rPr>
          <w:rFonts w:hint="eastAsia"/>
          <w:sz w:val="20"/>
          <w:rPrChange w:id="1432" w:author="四季雨" w:date="2024-11-22T23:33:45Z">
            <w:rPr>
              <w:rFonts w:hint="eastAsia"/>
            </w:rPr>
          </w:rPrChange>
        </w:rPr>
        <w:pPrChange w:id="1431" w:author="四季雨" w:date="2024-11-23T00:18:37Z">
          <w:pPr/>
        </w:pPrChange>
      </w:pPr>
      <w:r>
        <w:rPr>
          <w:rFonts w:hint="eastAsia"/>
          <w:sz w:val="20"/>
          <w:lang w:eastAsia="zh-CN"/>
          <w:rPrChange w:id="1433" w:author="四季雨" w:date="2024-11-22T23:33:45Z">
            <w:rPr>
              <w:rFonts w:hint="eastAsia"/>
              <w:lang w:eastAsia="zh-CN"/>
            </w:rPr>
          </w:rPrChange>
        </w:rPr>
        <w:t>[36]</w:t>
      </w:r>
      <w:r>
        <w:rPr>
          <w:rFonts w:hint="eastAsia"/>
          <w:sz w:val="20"/>
          <w:rPrChange w:id="1434" w:author="四季雨" w:date="2024-11-22T23:33:45Z">
            <w:rPr>
              <w:rFonts w:hint="eastAsia"/>
            </w:rPr>
          </w:rPrChange>
        </w:rPr>
        <w:tab/>
      </w:r>
      <w:r>
        <w:rPr>
          <w:rFonts w:hint="eastAsia"/>
          <w:sz w:val="20"/>
          <w:rPrChange w:id="1435" w:author="四季雨" w:date="2024-11-22T23:33:45Z">
            <w:rPr>
              <w:rFonts w:hint="eastAsia"/>
            </w:rPr>
          </w:rPrChange>
        </w:rPr>
        <w:t>Guo Z, Yang G, Zhang D, et al. Rethinking gradient operator for exposing AI-enabled face forgeries[J]. Expert Systems with Applications, 2023, 215: 119361.</w:t>
      </w:r>
    </w:p>
    <w:p w14:paraId="6B7DD006">
      <w:pPr>
        <w:widowControl/>
        <w:spacing w:line="240" w:lineRule="auto"/>
        <w:ind w:left="364" w:hanging="404" w:hangingChars="200"/>
        <w:rPr>
          <w:rFonts w:hint="eastAsia" w:ascii="Times New Roman" w:hAnsi="Times New Roman" w:eastAsia="宋体" w:cs="Times New Roman"/>
          <w:color w:val="auto"/>
          <w:kern w:val="2"/>
          <w:sz w:val="20"/>
          <w:szCs w:val="20"/>
          <w:rPrChange w:id="1436" w:author="四季雨" w:date="2024-11-22T23:33:45Z">
            <w:rPr>
              <w:rFonts w:hint="eastAsia" w:ascii="Times New Roman" w:hAnsi="Times New Roman" w:eastAsia="宋体" w:cs="Times New Roman"/>
              <w:color w:val="auto"/>
              <w:kern w:val="2"/>
              <w:sz w:val="18"/>
              <w:szCs w:val="20"/>
            </w:rPr>
          </w:rPrChange>
        </w:rPr>
      </w:pPr>
      <w:r>
        <w:rPr>
          <w:rFonts w:hint="eastAsia" w:ascii="Times New Roman" w:hAnsi="Times New Roman" w:eastAsia="宋体" w:cs="Times New Roman"/>
          <w:color w:val="auto"/>
          <w:kern w:val="2"/>
          <w:sz w:val="20"/>
          <w:szCs w:val="20"/>
          <w:lang w:val="en-US" w:eastAsia="zh-CN"/>
          <w:rPrChange w:id="1437" w:author="四季雨" w:date="2024-11-22T23:33:45Z">
            <w:rPr>
              <w:rFonts w:hint="eastAsia" w:ascii="Times New Roman" w:hAnsi="Times New Roman" w:eastAsia="宋体" w:cs="Times New Roman"/>
              <w:color w:val="auto"/>
              <w:kern w:val="2"/>
              <w:sz w:val="18"/>
              <w:szCs w:val="20"/>
              <w:lang w:val="en-US" w:eastAsia="zh-CN"/>
            </w:rPr>
          </w:rPrChange>
        </w:rPr>
        <w:t>[</w:t>
      </w:r>
      <w:r>
        <w:rPr>
          <w:rFonts w:hint="eastAsia" w:cs="Times New Roman"/>
          <w:kern w:val="2"/>
          <w:sz w:val="20"/>
          <w:szCs w:val="20"/>
          <w:lang w:val="en-US" w:eastAsia="zh-CN"/>
          <w:rPrChange w:id="1438" w:author="四季雨" w:date="2024-11-22T23:33:45Z">
            <w:rPr>
              <w:rFonts w:hint="eastAsia" w:cs="Times New Roman"/>
              <w:kern w:val="2"/>
              <w:sz w:val="18"/>
              <w:szCs w:val="20"/>
              <w:lang w:val="en-US" w:eastAsia="zh-CN"/>
            </w:rPr>
          </w:rPrChange>
        </w:rPr>
        <w:t>37</w:t>
      </w:r>
      <w:r>
        <w:rPr>
          <w:rFonts w:hint="eastAsia" w:ascii="Times New Roman" w:hAnsi="Times New Roman" w:eastAsia="宋体" w:cs="Times New Roman"/>
          <w:color w:val="auto"/>
          <w:kern w:val="2"/>
          <w:sz w:val="20"/>
          <w:szCs w:val="20"/>
          <w:lang w:val="en-US" w:eastAsia="zh-CN"/>
          <w:rPrChange w:id="1439" w:author="四季雨" w:date="2024-11-22T23:33:45Z">
            <w:rPr>
              <w:rFonts w:hint="eastAsia" w:ascii="Times New Roman" w:hAnsi="Times New Roman" w:eastAsia="宋体" w:cs="Times New Roman"/>
              <w:color w:val="auto"/>
              <w:kern w:val="2"/>
              <w:sz w:val="18"/>
              <w:szCs w:val="20"/>
              <w:lang w:val="en-US" w:eastAsia="zh-CN"/>
            </w:rPr>
          </w:rPrChange>
        </w:rPr>
        <w:t>]</w:t>
      </w:r>
      <w:r>
        <w:rPr>
          <w:rFonts w:hint="eastAsia" w:ascii="Times New Roman" w:hAnsi="Times New Roman" w:eastAsia="宋体" w:cs="Times New Roman"/>
          <w:color w:val="auto"/>
          <w:kern w:val="2"/>
          <w:sz w:val="20"/>
          <w:szCs w:val="20"/>
          <w:lang w:val="en-US" w:eastAsia="zh-CN"/>
          <w:rPrChange w:id="1440" w:author="四季雨" w:date="2024-11-22T23:33:45Z">
            <w:rPr>
              <w:rFonts w:hint="eastAsia" w:ascii="Times New Roman" w:hAnsi="Times New Roman" w:eastAsia="宋体" w:cs="Times New Roman"/>
              <w:color w:val="auto"/>
              <w:kern w:val="2"/>
              <w:sz w:val="18"/>
              <w:szCs w:val="20"/>
              <w:lang w:val="en-US" w:eastAsia="zh-CN"/>
            </w:rPr>
          </w:rPrChange>
        </w:rPr>
        <w:tab/>
      </w:r>
      <w:r>
        <w:rPr>
          <w:rFonts w:hint="eastAsia" w:ascii="Times New Roman" w:hAnsi="Times New Roman" w:eastAsia="宋体" w:cs="Times New Roman"/>
          <w:color w:val="auto"/>
          <w:kern w:val="2"/>
          <w:sz w:val="20"/>
          <w:szCs w:val="20"/>
          <w:rPrChange w:id="1441" w:author="四季雨" w:date="2024-11-22T23:33:45Z">
            <w:rPr>
              <w:rFonts w:hint="eastAsia" w:ascii="Times New Roman" w:hAnsi="Times New Roman" w:eastAsia="宋体" w:cs="Times New Roman"/>
              <w:color w:val="auto"/>
              <w:kern w:val="2"/>
              <w:sz w:val="18"/>
              <w:szCs w:val="20"/>
            </w:rPr>
          </w:rPrChange>
        </w:rPr>
        <w:t>Yan S, Li O, Cai J, et al. A sanity check for ai-generated image detection[J]. arxiv preprint arxiv:2406.19435, 2024.</w:t>
      </w:r>
    </w:p>
    <w:p w14:paraId="6BEA1887">
      <w:pPr>
        <w:widowControl/>
        <w:spacing w:line="240" w:lineRule="auto"/>
        <w:ind w:left="364" w:hanging="404" w:hangingChars="200"/>
        <w:rPr>
          <w:ins w:id="1442" w:author="四季雨" w:date="2024-11-23T00:12:25Z"/>
          <w:rFonts w:hint="eastAsia" w:ascii="Times New Roman" w:hAnsi="Times New Roman" w:eastAsia="宋体" w:cs="Times New Roman"/>
          <w:color w:val="auto"/>
          <w:kern w:val="2"/>
          <w:sz w:val="20"/>
          <w:szCs w:val="20"/>
        </w:rPr>
      </w:pPr>
      <w:r>
        <w:rPr>
          <w:rFonts w:hint="eastAsia" w:ascii="Times New Roman" w:hAnsi="Times New Roman" w:eastAsia="宋体" w:cs="Times New Roman"/>
          <w:color w:val="auto"/>
          <w:kern w:val="2"/>
          <w:sz w:val="20"/>
          <w:szCs w:val="20"/>
          <w:lang w:val="en-US" w:eastAsia="zh-CN"/>
          <w:rPrChange w:id="1443" w:author="四季雨" w:date="2024-11-22T23:33:45Z">
            <w:rPr>
              <w:rFonts w:hint="eastAsia" w:ascii="Times New Roman" w:hAnsi="Times New Roman" w:eastAsia="宋体" w:cs="Times New Roman"/>
              <w:color w:val="auto"/>
              <w:kern w:val="2"/>
              <w:sz w:val="18"/>
              <w:szCs w:val="20"/>
              <w:lang w:val="en-US" w:eastAsia="zh-CN"/>
            </w:rPr>
          </w:rPrChange>
        </w:rPr>
        <w:t>[</w:t>
      </w:r>
      <w:r>
        <w:rPr>
          <w:rFonts w:hint="eastAsia" w:cs="Times New Roman"/>
          <w:kern w:val="2"/>
          <w:sz w:val="20"/>
          <w:szCs w:val="20"/>
          <w:lang w:val="en-US" w:eastAsia="zh-CN"/>
          <w:rPrChange w:id="1444" w:author="四季雨" w:date="2024-11-22T23:33:45Z">
            <w:rPr>
              <w:rFonts w:hint="eastAsia" w:cs="Times New Roman"/>
              <w:kern w:val="2"/>
              <w:sz w:val="18"/>
              <w:szCs w:val="20"/>
              <w:lang w:val="en-US" w:eastAsia="zh-CN"/>
            </w:rPr>
          </w:rPrChange>
        </w:rPr>
        <w:t>38</w:t>
      </w:r>
      <w:r>
        <w:rPr>
          <w:rFonts w:hint="eastAsia" w:ascii="Times New Roman" w:hAnsi="Times New Roman" w:eastAsia="宋体" w:cs="Times New Roman"/>
          <w:color w:val="auto"/>
          <w:kern w:val="2"/>
          <w:sz w:val="20"/>
          <w:szCs w:val="20"/>
          <w:lang w:val="en-US" w:eastAsia="zh-CN"/>
          <w:rPrChange w:id="1445" w:author="四季雨" w:date="2024-11-22T23:33:45Z">
            <w:rPr>
              <w:rFonts w:hint="eastAsia" w:ascii="Times New Roman" w:hAnsi="Times New Roman" w:eastAsia="宋体" w:cs="Times New Roman"/>
              <w:color w:val="auto"/>
              <w:kern w:val="2"/>
              <w:sz w:val="18"/>
              <w:szCs w:val="20"/>
              <w:lang w:val="en-US" w:eastAsia="zh-CN"/>
            </w:rPr>
          </w:rPrChange>
        </w:rPr>
        <w:t>]</w:t>
      </w:r>
      <w:r>
        <w:rPr>
          <w:rFonts w:hint="eastAsia" w:ascii="Times New Roman" w:hAnsi="Times New Roman" w:eastAsia="宋体" w:cs="Times New Roman"/>
          <w:color w:val="auto"/>
          <w:kern w:val="2"/>
          <w:sz w:val="20"/>
          <w:szCs w:val="20"/>
          <w:lang w:val="en-US" w:eastAsia="zh-CN"/>
          <w:rPrChange w:id="1446" w:author="四季雨" w:date="2024-11-22T23:33:45Z">
            <w:rPr>
              <w:rFonts w:hint="eastAsia" w:ascii="Times New Roman" w:hAnsi="Times New Roman" w:eastAsia="宋体" w:cs="Times New Roman"/>
              <w:color w:val="auto"/>
              <w:kern w:val="2"/>
              <w:sz w:val="18"/>
              <w:szCs w:val="20"/>
              <w:lang w:val="en-US" w:eastAsia="zh-CN"/>
            </w:rPr>
          </w:rPrChange>
        </w:rPr>
        <w:tab/>
      </w:r>
      <w:r>
        <w:rPr>
          <w:rFonts w:hint="eastAsia" w:ascii="Times New Roman" w:hAnsi="Times New Roman" w:eastAsia="宋体" w:cs="Times New Roman"/>
          <w:color w:val="auto"/>
          <w:kern w:val="2"/>
          <w:sz w:val="20"/>
          <w:szCs w:val="20"/>
          <w:rPrChange w:id="1447" w:author="四季雨" w:date="2024-11-22T23:33:45Z">
            <w:rPr>
              <w:rFonts w:hint="eastAsia" w:ascii="Times New Roman" w:hAnsi="Times New Roman" w:eastAsia="宋体" w:cs="Times New Roman"/>
              <w:color w:val="auto"/>
              <w:kern w:val="2"/>
              <w:sz w:val="18"/>
              <w:szCs w:val="20"/>
            </w:rPr>
          </w:rPrChange>
        </w:rPr>
        <w:t>Tan C, Zhao Y, Wei S, et al. Rethinking the up-sampling operations in cnn-based generative network for generalizable deepfake detection[C]//Proceedings of the IEEE/CVF Conference on Computer Vision and Pattern Recognition. 2024: 28130-28139.</w:t>
      </w:r>
    </w:p>
    <w:p w14:paraId="60C9251D">
      <w:pPr>
        <w:widowControl/>
        <w:spacing w:line="240" w:lineRule="auto"/>
        <w:ind w:left="364" w:hanging="404" w:hangingChars="200"/>
        <w:rPr>
          <w:ins w:id="1448" w:author="四季雨" w:date="2024-11-23T00:12:26Z"/>
          <w:rFonts w:hint="eastAsia" w:ascii="Times New Roman" w:hAnsi="Times New Roman" w:eastAsia="宋体" w:cs="Times New Roman"/>
          <w:color w:val="auto"/>
          <w:kern w:val="2"/>
          <w:sz w:val="20"/>
          <w:szCs w:val="20"/>
        </w:rPr>
      </w:pPr>
    </w:p>
    <w:p w14:paraId="35934F29">
      <w:pPr>
        <w:widowControl/>
        <w:spacing w:line="240" w:lineRule="auto"/>
        <w:ind w:left="364" w:hanging="404" w:hangingChars="200"/>
        <w:rPr>
          <w:rFonts w:hint="eastAsia" w:ascii="Times New Roman" w:hAnsi="Times New Roman" w:eastAsia="宋体" w:cs="Times New Roman"/>
          <w:color w:val="auto"/>
          <w:kern w:val="2"/>
          <w:sz w:val="20"/>
          <w:szCs w:val="20"/>
          <w:rPrChange w:id="1449" w:author="四季雨" w:date="2024-11-22T23:33:45Z">
            <w:rPr>
              <w:rFonts w:hint="eastAsia" w:ascii="Times New Roman" w:hAnsi="Times New Roman" w:eastAsia="宋体" w:cs="Times New Roman"/>
              <w:color w:val="auto"/>
              <w:kern w:val="2"/>
              <w:sz w:val="18"/>
              <w:szCs w:val="20"/>
            </w:rPr>
          </w:rPrChange>
        </w:rPr>
      </w:pPr>
    </w:p>
    <w:p w14:paraId="5733C5B3">
      <w:pPr>
        <w:spacing w:before="162" w:beforeLines="50" w:after="162" w:afterLines="50"/>
        <w:rPr>
          <w:ins w:id="1451" w:author="四季雨" w:date="2024-11-23T00:12:05Z"/>
          <w:rFonts w:hint="eastAsia"/>
        </w:rPr>
        <w:pPrChange w:id="1450" w:author="四季雨" w:date="2024-11-23T00:12:23Z">
          <w:pPr/>
        </w:pPrChange>
      </w:pPr>
      <w:ins w:id="1452" w:author="四季雨" w:date="2024-11-23T00:12:13Z">
        <w:r>
          <w:rPr>
            <w:rFonts w:hint="eastAsia"/>
            <w:b/>
            <w:bCs/>
            <w:sz w:val="24"/>
            <w:szCs w:val="24"/>
            <w:lang w:val="en-US" w:eastAsia="zh-CN"/>
          </w:rPr>
          <w:t>AUTHOR IMFORMATION</w:t>
        </w:r>
      </w:ins>
    </w:p>
    <w:p w14:paraId="59462924">
      <w:pPr>
        <w:pStyle w:val="74"/>
        <w:keepNext w:val="0"/>
        <w:keepLines w:val="0"/>
        <w:pageBreakBefore w:val="0"/>
        <w:widowControl w:val="0"/>
        <w:kinsoku/>
        <w:wordWrap/>
        <w:overflowPunct/>
        <w:topLinePunct w:val="0"/>
        <w:autoSpaceDE/>
        <w:autoSpaceDN/>
        <w:bidi w:val="0"/>
        <w:adjustRightInd/>
        <w:snapToGrid w:val="0"/>
        <w:ind w:left="0" w:firstLine="0" w:firstLineChars="0"/>
        <w:jc w:val="both"/>
        <w:textAlignment w:val="center"/>
        <w:rPr>
          <w:ins w:id="1453" w:author="四季雨" w:date="2024-11-23T00:12:42Z"/>
          <w:rFonts w:hint="eastAsia"/>
          <w:bCs/>
          <w:color w:val="000000" w:themeColor="text1"/>
          <w:sz w:val="16"/>
          <w:szCs w:val="16"/>
          <w14:textFill>
            <w14:solidFill>
              <w14:schemeClr w14:val="tx1"/>
            </w14:solidFill>
          </w14:textFill>
        </w:rPr>
      </w:pPr>
      <w:ins w:id="1454" w:author="四季雨" w:date="2024-11-23T00:15:54Z">
        <w:r>
          <w:rPr>
            <w:rFonts w:hint="eastAsia"/>
            <w:b/>
            <w:bCs w:val="0"/>
            <w:color w:val="000000" w:themeColor="text1"/>
            <w:kern w:val="2"/>
            <w:sz w:val="20"/>
            <w:szCs w:val="20"/>
            <w:lang w:val="en-US" w:eastAsia="zh-CN"/>
            <w14:textFill>
              <w14:solidFill>
                <w14:schemeClr w14:val="tx1"/>
              </w14:solidFill>
            </w14:textFill>
          </w:rPr>
          <w:drawing>
            <wp:anchor distT="0" distB="0" distL="114300" distR="114300" simplePos="0" relativeHeight="251670528" behindDoc="1" locked="0" layoutInCell="1" allowOverlap="1">
              <wp:simplePos x="0" y="0"/>
              <wp:positionH relativeFrom="column">
                <wp:posOffset>3371215</wp:posOffset>
              </wp:positionH>
              <wp:positionV relativeFrom="paragraph">
                <wp:posOffset>-4277995</wp:posOffset>
              </wp:positionV>
              <wp:extent cx="785495" cy="979170"/>
              <wp:effectExtent l="0" t="0" r="6985" b="0"/>
              <wp:wrapTight wrapText="bothSides">
                <wp:wrapPolygon>
                  <wp:start x="0" y="0"/>
                  <wp:lineTo x="0" y="21180"/>
                  <wp:lineTo x="21373" y="21180"/>
                  <wp:lineTo x="21373" y="0"/>
                  <wp:lineTo x="0" y="0"/>
                </wp:wrapPolygon>
              </wp:wrapTight>
              <wp:docPr id="12" name="图片 12" descr="me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e_image"/>
                      <pic:cNvPicPr>
                        <a:picLocks noChangeAspect="1"/>
                      </pic:cNvPicPr>
                    </pic:nvPicPr>
                    <pic:blipFill>
                      <a:blip r:embed="rId46"/>
                      <a:stretch>
                        <a:fillRect/>
                      </a:stretch>
                    </pic:blipFill>
                    <pic:spPr>
                      <a:xfrm>
                        <a:off x="0" y="0"/>
                        <a:ext cx="785495" cy="979170"/>
                      </a:xfrm>
                      <a:prstGeom prst="rect">
                        <a:avLst/>
                      </a:prstGeom>
                    </pic:spPr>
                  </pic:pic>
                </a:graphicData>
              </a:graphic>
            </wp:anchor>
          </w:drawing>
        </w:r>
      </w:ins>
    </w:p>
    <w:p w14:paraId="7351AB1D">
      <w:pPr>
        <w:pStyle w:val="74"/>
        <w:keepNext w:val="0"/>
        <w:keepLines w:val="0"/>
        <w:pageBreakBefore w:val="0"/>
        <w:widowControl w:val="0"/>
        <w:kinsoku/>
        <w:wordWrap/>
        <w:overflowPunct/>
        <w:topLinePunct w:val="0"/>
        <w:autoSpaceDE/>
        <w:autoSpaceDN/>
        <w:bidi w:val="0"/>
        <w:adjustRightInd/>
        <w:snapToGrid w:val="0"/>
        <w:ind w:left="0" w:leftChars="0" w:firstLine="0" w:firstLineChars="0"/>
        <w:jc w:val="both"/>
        <w:textAlignment w:val="center"/>
        <w:rPr>
          <w:ins w:id="1456" w:author="四季雨" w:date="2024-11-23T00:14:40Z"/>
          <w:rFonts w:hint="eastAsia" w:eastAsia="Times New Roman"/>
          <w:b w:val="0"/>
          <w:bCs/>
          <w:color w:val="auto"/>
          <w:kern w:val="2"/>
          <w:sz w:val="20"/>
          <w:szCs w:val="20"/>
          <w:lang w:eastAsia="en-US"/>
        </w:rPr>
      </w:pPr>
      <w:ins w:id="1457" w:author="四季雨" w:date="2024-11-23T00:12:42Z">
        <w:r>
          <w:rPr>
            <w:rFonts w:hint="eastAsia"/>
            <w:b/>
            <w:bCs w:val="0"/>
            <w:color w:val="000000" w:themeColor="text1"/>
            <w:kern w:val="2"/>
            <w:sz w:val="20"/>
            <w:szCs w:val="20"/>
            <w:lang w:val="en-US" w:eastAsia="zh-CN"/>
            <w14:textFill>
              <w14:solidFill>
                <w14:schemeClr w14:val="tx1"/>
              </w14:solidFill>
            </w14:textFill>
          </w:rPr>
          <w:t>Ronghao</w:t>
        </w:r>
      </w:ins>
      <w:ins w:id="1458" w:author="四季雨" w:date="2024-11-23T00:12:42Z">
        <w:r>
          <w:rPr>
            <w:rFonts w:hint="eastAsia" w:eastAsia="Times New Roman"/>
            <w:b/>
            <w:bCs w:val="0"/>
            <w:color w:val="000000"/>
            <w:kern w:val="2"/>
            <w:sz w:val="20"/>
            <w:szCs w:val="20"/>
            <w:lang w:val="en-US" w:eastAsia="zh-CN"/>
          </w:rPr>
          <w:t xml:space="preserve"> Dai</w:t>
        </w:r>
      </w:ins>
      <w:ins w:id="1459" w:author="四季雨" w:date="2024-11-23T00:12:42Z">
        <w:r>
          <w:rPr>
            <w:rFonts w:hint="eastAsia" w:eastAsia="Times New Roman"/>
            <w:b w:val="0"/>
            <w:bCs/>
            <w:color w:val="0000FF"/>
            <w:kern w:val="2"/>
            <w:sz w:val="20"/>
            <w:szCs w:val="20"/>
            <w:lang w:eastAsia="en-US"/>
          </w:rPr>
          <w:t xml:space="preserve"> </w:t>
        </w:r>
      </w:ins>
      <w:ins w:id="1460" w:author="四季雨" w:date="2024-11-23T00:12:42Z">
        <w:r>
          <w:rPr>
            <w:rFonts w:hint="eastAsia" w:eastAsia="Times New Roman"/>
            <w:b w:val="0"/>
            <w:bCs/>
            <w:color w:val="auto"/>
            <w:kern w:val="2"/>
            <w:sz w:val="20"/>
            <w:szCs w:val="20"/>
            <w:lang w:eastAsia="en-US"/>
          </w:rPr>
          <w:t>is currently a master's student at the School of Computer Science and Network Engineering, Guangzhou University. He has long been deeply involved in the field of artificial intelligence applications, with main research interests in computer vision, image processing, and particularly in the detection of generated images.</w:t>
        </w:r>
      </w:ins>
    </w:p>
    <w:p w14:paraId="5FEF092C">
      <w:pPr>
        <w:pStyle w:val="74"/>
        <w:keepNext w:val="0"/>
        <w:keepLines w:val="0"/>
        <w:pageBreakBefore w:val="0"/>
        <w:widowControl w:val="0"/>
        <w:kinsoku/>
        <w:wordWrap/>
        <w:overflowPunct/>
        <w:topLinePunct w:val="0"/>
        <w:autoSpaceDE/>
        <w:autoSpaceDN/>
        <w:bidi w:val="0"/>
        <w:adjustRightInd/>
        <w:snapToGrid w:val="0"/>
        <w:ind w:left="0" w:leftChars="0" w:firstLine="0" w:firstLineChars="0"/>
        <w:jc w:val="both"/>
        <w:textAlignment w:val="center"/>
        <w:rPr>
          <w:ins w:id="1461" w:author="四季雨" w:date="2024-11-23T00:13:32Z"/>
          <w:rFonts w:hint="eastAsia" w:eastAsia="Times New Roman"/>
          <w:b w:val="0"/>
          <w:bCs/>
          <w:color w:val="auto"/>
          <w:kern w:val="2"/>
          <w:sz w:val="20"/>
          <w:szCs w:val="20"/>
          <w:lang w:eastAsia="en-US"/>
        </w:rPr>
      </w:pPr>
    </w:p>
    <w:p w14:paraId="65423147">
      <w:pPr>
        <w:pStyle w:val="74"/>
        <w:snapToGrid w:val="0"/>
        <w:ind w:firstLine="0" w:firstLineChars="0"/>
        <w:rPr>
          <w:ins w:id="1463" w:author="四季雨" w:date="2024-11-23T00:14:39Z"/>
          <w:rFonts w:hint="eastAsia"/>
          <w:bCs/>
          <w:color w:val="000000" w:themeColor="text1"/>
          <w:kern w:val="2"/>
          <w:sz w:val="20"/>
          <w:szCs w:val="20"/>
          <w:lang w:val="en-US" w:eastAsia="zh-CN"/>
          <w14:textFill>
            <w14:solidFill>
              <w14:schemeClr w14:val="tx1"/>
            </w14:solidFill>
          </w14:textFill>
        </w:rPr>
        <w:pPrChange w:id="1462" w:author="四季雨" w:date="2024-11-23T00:14:34Z">
          <w:pPr/>
        </w:pPrChange>
      </w:pPr>
      <w:ins w:id="1464" w:author="四季雨" w:date="2024-11-23T00:16:33Z">
        <w:r>
          <w:rPr>
            <w:rFonts w:hint="eastAsia"/>
            <w:b/>
            <w:bCs w:val="0"/>
            <w:color w:val="000000" w:themeColor="text1"/>
            <w:kern w:val="2"/>
            <w:sz w:val="20"/>
            <w:szCs w:val="20"/>
            <w:lang w:val="en-US" w:eastAsia="en-US"/>
            <w14:textFill>
              <w14:solidFill>
                <w14:schemeClr w14:val="tx1"/>
              </w14:solidFill>
            </w14:textFill>
          </w:rPr>
          <w:drawing>
            <wp:anchor distT="0" distB="0" distL="114300" distR="114300" simplePos="0" relativeHeight="251671552" behindDoc="1" locked="0" layoutInCell="1" allowOverlap="1">
              <wp:simplePos x="0" y="0"/>
              <wp:positionH relativeFrom="column">
                <wp:posOffset>3375025</wp:posOffset>
              </wp:positionH>
              <wp:positionV relativeFrom="paragraph">
                <wp:posOffset>-4077335</wp:posOffset>
              </wp:positionV>
              <wp:extent cx="934720" cy="1169035"/>
              <wp:effectExtent l="0" t="0" r="10160" b="4445"/>
              <wp:wrapTight wrapText="bothSides">
                <wp:wrapPolygon>
                  <wp:start x="0" y="0"/>
                  <wp:lineTo x="0" y="21401"/>
                  <wp:lineTo x="21130" y="21401"/>
                  <wp:lineTo x="21130" y="0"/>
                  <wp:lineTo x="0" y="0"/>
                </wp:wrapPolygon>
              </wp:wrapTight>
              <wp:docPr id="14" name="图片 14" descr="peng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peng_image"/>
                      <pic:cNvPicPr>
                        <a:picLocks noChangeAspect="1"/>
                      </pic:cNvPicPr>
                    </pic:nvPicPr>
                    <pic:blipFill>
                      <a:blip r:embed="rId47"/>
                      <a:stretch>
                        <a:fillRect/>
                      </a:stretch>
                    </pic:blipFill>
                    <pic:spPr>
                      <a:xfrm>
                        <a:off x="0" y="0"/>
                        <a:ext cx="934720" cy="1169035"/>
                      </a:xfrm>
                      <a:prstGeom prst="rect">
                        <a:avLst/>
                      </a:prstGeom>
                    </pic:spPr>
                  </pic:pic>
                </a:graphicData>
              </a:graphic>
            </wp:anchor>
          </w:drawing>
        </w:r>
      </w:ins>
      <w:ins w:id="1466" w:author="四季雨" w:date="2024-11-23T00:13:51Z">
        <w:r>
          <w:rPr>
            <w:rFonts w:hint="eastAsia"/>
            <w:b/>
            <w:bCs w:val="0"/>
            <w:color w:val="000000" w:themeColor="text1"/>
            <w:kern w:val="2"/>
            <w:sz w:val="20"/>
            <w:szCs w:val="20"/>
            <w:lang w:val="en-US" w:eastAsia="en-US"/>
            <w:rPrChange w:id="1467" w:author="四季雨" w:date="2024-11-23T00:14:47Z">
              <w:rPr>
                <w:rFonts w:hint="eastAsia"/>
                <w:b/>
                <w:bCs w:val="0"/>
                <w:color w:val="000000" w:themeColor="text1"/>
                <w:kern w:val="2"/>
                <w:sz w:val="20"/>
                <w:szCs w:val="20"/>
                <w:lang w:val="en-US" w:eastAsia="en-US"/>
                <w14:textFill>
                  <w14:solidFill>
                    <w14:schemeClr w14:val="tx1"/>
                  </w14:solidFill>
                </w14:textFill>
              </w:rPr>
            </w:rPrChange>
            <w14:textFill>
              <w14:solidFill>
                <w14:schemeClr w14:val="tx1"/>
              </w14:solidFill>
            </w14:textFill>
          </w:rPr>
          <w:t>L</w:t>
        </w:r>
      </w:ins>
      <w:ins w:id="1468" w:author="四季雨" w:date="2024-11-23T00:13:51Z">
        <w:r>
          <w:rPr>
            <w:rFonts w:hint="eastAsia"/>
            <w:b/>
            <w:bCs w:val="0"/>
            <w:color w:val="000000" w:themeColor="text1"/>
            <w:kern w:val="2"/>
            <w:sz w:val="20"/>
            <w:szCs w:val="20"/>
            <w:lang w:val="en-US" w:eastAsia="zh-CN"/>
            <w:rPrChange w:id="1469" w:author="四季雨" w:date="2024-11-23T00:14:47Z">
              <w:rPr>
                <w:rFonts w:hint="eastAsia"/>
                <w:b/>
                <w:bCs w:val="0"/>
                <w:color w:val="000000" w:themeColor="text1"/>
                <w:kern w:val="2"/>
                <w:sz w:val="20"/>
                <w:szCs w:val="20"/>
                <w:lang w:val="en-US" w:eastAsia="zh-CN"/>
                <w14:textFill>
                  <w14:solidFill>
                    <w14:schemeClr w14:val="tx1"/>
                  </w14:solidFill>
                </w14:textFill>
              </w:rPr>
            </w:rPrChange>
            <w14:textFill>
              <w14:solidFill>
                <w14:schemeClr w14:val="tx1"/>
              </w14:solidFill>
            </w14:textFill>
          </w:rPr>
          <w:t>ingxi</w:t>
        </w:r>
      </w:ins>
      <w:ins w:id="1470" w:author="四季雨" w:date="2024-11-23T00:13:51Z">
        <w:r>
          <w:rPr>
            <w:rFonts w:hint="eastAsia"/>
            <w:b/>
            <w:bCs w:val="0"/>
            <w:color w:val="000000" w:themeColor="text1"/>
            <w:kern w:val="2"/>
            <w:sz w:val="20"/>
            <w:szCs w:val="20"/>
            <w:lang w:val="en-US" w:eastAsia="en-US"/>
            <w:rPrChange w:id="1471" w:author="四季雨" w:date="2024-11-23T00:14:47Z">
              <w:rPr>
                <w:rFonts w:hint="eastAsia"/>
                <w:b/>
                <w:bCs w:val="0"/>
                <w:color w:val="000000" w:themeColor="text1"/>
                <w:kern w:val="2"/>
                <w:sz w:val="20"/>
                <w:szCs w:val="20"/>
                <w:lang w:val="en-US" w:eastAsia="en-US"/>
                <w14:textFill>
                  <w14:solidFill>
                    <w14:schemeClr w14:val="tx1"/>
                  </w14:solidFill>
                </w14:textFill>
              </w:rPr>
            </w:rPrChange>
            <w14:textFill>
              <w14:solidFill>
                <w14:schemeClr w14:val="tx1"/>
              </w14:solidFill>
            </w14:textFill>
          </w:rPr>
          <w:t xml:space="preserve"> P</w:t>
        </w:r>
      </w:ins>
      <w:ins w:id="1472" w:author="四季雨" w:date="2024-11-23T00:13:51Z">
        <w:r>
          <w:rPr>
            <w:rFonts w:hint="eastAsia"/>
            <w:b/>
            <w:bCs w:val="0"/>
            <w:color w:val="000000" w:themeColor="text1"/>
            <w:kern w:val="2"/>
            <w:sz w:val="20"/>
            <w:szCs w:val="20"/>
            <w:lang w:val="en-US" w:eastAsia="zh-CN"/>
            <w:rPrChange w:id="1473" w:author="四季雨" w:date="2024-11-23T00:14:47Z">
              <w:rPr>
                <w:rFonts w:hint="eastAsia"/>
                <w:b/>
                <w:bCs w:val="0"/>
                <w:color w:val="000000" w:themeColor="text1"/>
                <w:kern w:val="2"/>
                <w:sz w:val="20"/>
                <w:szCs w:val="20"/>
                <w:lang w:val="en-US" w:eastAsia="zh-CN"/>
                <w14:textFill>
                  <w14:solidFill>
                    <w14:schemeClr w14:val="tx1"/>
                  </w14:solidFill>
                </w14:textFill>
              </w:rPr>
            </w:rPrChange>
            <w14:textFill>
              <w14:solidFill>
                <w14:schemeClr w14:val="tx1"/>
              </w14:solidFill>
            </w14:textFill>
          </w:rPr>
          <w:t>eng</w:t>
        </w:r>
      </w:ins>
      <w:ins w:id="1474" w:author="四季雨" w:date="2024-11-23T00:13:51Z">
        <w:r>
          <w:rPr>
            <w:rFonts w:hint="eastAsia"/>
            <w:bCs/>
            <w:color w:val="000000" w:themeColor="text1"/>
            <w:kern w:val="2"/>
            <w:sz w:val="20"/>
            <w:szCs w:val="20"/>
            <w:lang w:val="en-US" w:eastAsia="en-US"/>
            <w:rPrChange w:id="1475" w:author="四季雨" w:date="2024-11-23T00:14:28Z">
              <w:rPr>
                <w:rFonts w:hint="eastAsia"/>
                <w:bCs/>
                <w:color w:val="000000" w:themeColor="text1"/>
                <w:kern w:val="2"/>
                <w:sz w:val="20"/>
                <w:szCs w:val="20"/>
                <w:lang w:val="en-US" w:eastAsia="en-US"/>
                <w14:textFill>
                  <w14:solidFill>
                    <w14:schemeClr w14:val="tx1"/>
                  </w14:solidFill>
                </w14:textFill>
              </w:rPr>
            </w:rPrChange>
            <w14:textFill>
              <w14:solidFill>
                <w14:schemeClr w14:val="tx1"/>
              </w14:solidFill>
            </w14:textFill>
          </w:rPr>
          <w:t xml:space="preserve"> </w:t>
        </w:r>
      </w:ins>
      <w:ins w:id="1476" w:author="四季雨" w:date="2024-11-23T00:13:51Z">
        <w:r>
          <w:rPr>
            <w:rFonts w:hint="eastAsia"/>
            <w:bCs/>
            <w:color w:val="000000" w:themeColor="text1"/>
            <w:kern w:val="2"/>
            <w:sz w:val="20"/>
            <w:szCs w:val="20"/>
            <w:lang w:val="en-US" w:eastAsia="en-US"/>
            <w:rPrChange w:id="1477" w:author="四季雨" w:date="2024-11-23T00:14:28Z">
              <w:rPr>
                <w:rFonts w:hint="eastAsia"/>
                <w:bCs/>
                <w:color w:val="000000" w:themeColor="text1"/>
                <w:kern w:val="2"/>
                <w:sz w:val="20"/>
                <w:szCs w:val="20"/>
                <w:lang w:val="en-US" w:eastAsia="en-US"/>
                <w14:textFill>
                  <w14:solidFill>
                    <w14:schemeClr w14:val="tx1"/>
                  </w14:solidFill>
                </w14:textFill>
              </w:rPr>
            </w:rPrChange>
            <w14:textFill>
              <w14:solidFill>
                <w14:schemeClr w14:val="tx1"/>
              </w14:solidFill>
            </w14:textFill>
          </w:rPr>
          <w:t>received the Ph.D. degree in Computer Application Technology from Sichuan University, China, in 2008. He is currently a Professor with the School of Mechanical and Electri</w:t>
        </w:r>
      </w:ins>
      <w:ins w:id="1478" w:author="四季雨" w:date="2024-11-23T00:13:51Z">
        <w:r>
          <w:rPr>
            <w:rFonts w:hint="eastAsia"/>
            <w:bCs/>
            <w:color w:val="000000" w:themeColor="text1"/>
            <w:kern w:val="2"/>
            <w:sz w:val="20"/>
            <w:szCs w:val="20"/>
            <w:lang w:val="en-US" w:eastAsia="en-US"/>
            <w:rPrChange w:id="1479" w:author="四季雨" w:date="2024-11-23T00:14:28Z">
              <w:rPr>
                <w:rFonts w:hint="eastAsia"/>
                <w:bCs/>
                <w:color w:val="000000" w:themeColor="text1"/>
                <w:kern w:val="2"/>
                <w:sz w:val="20"/>
                <w:szCs w:val="20"/>
                <w:lang w:val="en-US" w:eastAsia="en-US"/>
                <w14:textFill>
                  <w14:solidFill>
                    <w14:schemeClr w14:val="tx1"/>
                  </w14:solidFill>
                </w14:textFill>
              </w:rPr>
            </w:rPrChange>
            <w14:textFill>
              <w14:solidFill>
                <w14:schemeClr w14:val="tx1"/>
              </w14:solidFill>
            </w14:textFill>
          </w:rPr>
          <w:t>cal Engineering, Guangzhou University, and a senior member of the China</w:t>
        </w:r>
      </w:ins>
      <w:ins w:id="1480" w:author="四季雨" w:date="2024-11-23T00:14:37Z">
        <w:r>
          <w:rPr>
            <w:rFonts w:hint="eastAsia"/>
            <w:bCs/>
            <w:color w:val="000000" w:themeColor="text1"/>
            <w:kern w:val="2"/>
            <w:sz w:val="20"/>
            <w:szCs w:val="20"/>
            <w:lang w:val="en-US" w:eastAsia="zh-CN"/>
            <w14:textFill>
              <w14:solidFill>
                <w14:schemeClr w14:val="tx1"/>
              </w14:solidFill>
            </w14:textFill>
          </w:rPr>
          <w:t>.</w:t>
        </w:r>
      </w:ins>
    </w:p>
    <w:p w14:paraId="5DCC6B40">
      <w:pPr>
        <w:pStyle w:val="74"/>
        <w:snapToGrid w:val="0"/>
        <w:ind w:firstLine="0" w:firstLineChars="0"/>
        <w:rPr>
          <w:ins w:id="1482" w:author="四季雨" w:date="2024-11-23T00:13:51Z"/>
          <w:rFonts w:hint="eastAsia"/>
          <w:bCs/>
          <w:color w:val="000000" w:themeColor="text1"/>
          <w:kern w:val="2"/>
          <w:sz w:val="20"/>
          <w:szCs w:val="20"/>
          <w:lang w:val="en-US" w:eastAsia="zh-CN"/>
          <w:rPrChange w:id="1483" w:author="四季雨" w:date="2024-11-23T00:14:28Z">
            <w:rPr>
              <w:ins w:id="1484" w:author="四季雨" w:date="2024-11-23T00:13:51Z"/>
              <w:rFonts w:hint="eastAsia"/>
              <w:bCs/>
              <w:color w:val="000000" w:themeColor="text1"/>
              <w:kern w:val="2"/>
              <w:sz w:val="20"/>
              <w:szCs w:val="20"/>
              <w:lang w:val="en-US" w:eastAsia="en-US"/>
              <w14:textFill>
                <w14:solidFill>
                  <w14:schemeClr w14:val="tx1"/>
                </w14:solidFill>
              </w14:textFill>
            </w:rPr>
          </w:rPrChange>
          <w14:textFill>
            <w14:solidFill>
              <w14:schemeClr w14:val="tx1"/>
            </w14:solidFill>
          </w14:textFill>
        </w:rPr>
        <w:pPrChange w:id="1481" w:author="四季雨" w:date="2024-11-23T00:14:34Z">
          <w:pPr/>
        </w:pPrChange>
      </w:pPr>
    </w:p>
    <w:p w14:paraId="6B3FB491">
      <w:pPr>
        <w:pStyle w:val="74"/>
        <w:keepNext w:val="0"/>
        <w:keepLines w:val="0"/>
        <w:pageBreakBefore w:val="0"/>
        <w:widowControl w:val="0"/>
        <w:kinsoku/>
        <w:wordWrap/>
        <w:overflowPunct/>
        <w:topLinePunct w:val="0"/>
        <w:autoSpaceDE/>
        <w:autoSpaceDN/>
        <w:bidi w:val="0"/>
        <w:adjustRightInd/>
        <w:snapToGrid w:val="0"/>
        <w:ind w:left="0" w:leftChars="0" w:firstLine="0" w:firstLineChars="0"/>
        <w:jc w:val="both"/>
        <w:textAlignment w:val="center"/>
        <w:rPr>
          <w:ins w:id="1485" w:author="四季雨" w:date="2024-11-23T00:13:32Z"/>
          <w:rFonts w:hint="eastAsia" w:eastAsia="Times New Roman"/>
          <w:b w:val="0"/>
          <w:bCs/>
          <w:color w:val="auto"/>
          <w:kern w:val="2"/>
          <w:sz w:val="20"/>
          <w:szCs w:val="20"/>
          <w:lang w:eastAsia="en-US"/>
        </w:rPr>
      </w:pPr>
      <w:ins w:id="1486" w:author="四季雨" w:date="2024-11-23T00:17:28Z">
        <w:r>
          <w:rPr>
            <w:rFonts w:hint="eastAsia"/>
            <w:b/>
            <w:bCs w:val="0"/>
            <w:color w:val="000000" w:themeColor="text1"/>
            <w:kern w:val="2"/>
            <w:sz w:val="20"/>
            <w:szCs w:val="20"/>
            <w:lang w:val="en-US" w:eastAsia="en-US"/>
            <w14:textFill>
              <w14:solidFill>
                <w14:schemeClr w14:val="tx1"/>
              </w14:solidFill>
            </w14:textFill>
          </w:rPr>
          <w:drawing>
            <wp:anchor distT="0" distB="0" distL="114300" distR="114300" simplePos="0" relativeHeight="251672576" behindDoc="1" locked="0" layoutInCell="1" allowOverlap="1">
              <wp:simplePos x="0" y="0"/>
              <wp:positionH relativeFrom="column">
                <wp:posOffset>3420745</wp:posOffset>
              </wp:positionH>
              <wp:positionV relativeFrom="paragraph">
                <wp:posOffset>-3637915</wp:posOffset>
              </wp:positionV>
              <wp:extent cx="952500" cy="1181100"/>
              <wp:effectExtent l="0" t="0" r="7620" b="7620"/>
              <wp:wrapTight wrapText="bothSides">
                <wp:wrapPolygon>
                  <wp:start x="0" y="0"/>
                  <wp:lineTo x="0" y="21461"/>
                  <wp:lineTo x="21427" y="21461"/>
                  <wp:lineTo x="21427" y="0"/>
                  <wp:lineTo x="0" y="0"/>
                </wp:wrapPolygon>
              </wp:wrapTight>
              <wp:docPr id="15" name="图片 15" descr="liu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liu_image"/>
                      <pic:cNvPicPr>
                        <a:picLocks noChangeAspect="1"/>
                      </pic:cNvPicPr>
                    </pic:nvPicPr>
                    <pic:blipFill>
                      <a:blip r:embed="rId48"/>
                      <a:stretch>
                        <a:fillRect/>
                      </a:stretch>
                    </pic:blipFill>
                    <pic:spPr>
                      <a:xfrm>
                        <a:off x="0" y="0"/>
                        <a:ext cx="952500" cy="1181100"/>
                      </a:xfrm>
                      <a:prstGeom prst="rect">
                        <a:avLst/>
                      </a:prstGeom>
                    </pic:spPr>
                  </pic:pic>
                </a:graphicData>
              </a:graphic>
            </wp:anchor>
          </w:drawing>
        </w:r>
      </w:ins>
      <w:ins w:id="1488" w:author="四季雨" w:date="2024-11-23T00:14:03Z">
        <w:r>
          <w:rPr>
            <w:rFonts w:hint="eastAsia"/>
            <w:b/>
            <w:bCs w:val="0"/>
            <w:color w:val="000000" w:themeColor="text1"/>
            <w:kern w:val="2"/>
            <w:sz w:val="20"/>
            <w:szCs w:val="20"/>
            <w:lang w:val="en-US" w:eastAsia="en-US"/>
            <w14:textFill>
              <w14:solidFill>
                <w14:schemeClr w14:val="tx1"/>
              </w14:solidFill>
            </w14:textFill>
          </w:rPr>
          <w:t xml:space="preserve">Haohuai Liu </w:t>
        </w:r>
      </w:ins>
      <w:ins w:id="1489" w:author="四季雨" w:date="2024-11-23T00:14:03Z">
        <w:r>
          <w:rPr>
            <w:rFonts w:hint="eastAsia"/>
            <w:b w:val="0"/>
            <w:bCs/>
            <w:color w:val="000000" w:themeColor="text1"/>
            <w:kern w:val="2"/>
            <w:sz w:val="20"/>
            <w:szCs w:val="20"/>
            <w:lang w:val="en-US" w:eastAsia="en-US"/>
            <w14:textFill>
              <w14:solidFill>
                <w14:schemeClr w14:val="tx1"/>
              </w14:solidFill>
            </w14:textFill>
          </w:rPr>
          <w:t>is currently a associate professor with the School of Chemistry and Chemical Engineering</w:t>
        </w:r>
      </w:ins>
      <w:ins w:id="1490" w:author="四季雨" w:date="2024-11-23T00:14:03Z">
        <w:r>
          <w:rPr>
            <w:rFonts w:hint="eastAsia"/>
            <w:b w:val="0"/>
            <w:bCs/>
            <w:color w:val="000000" w:themeColor="text1"/>
            <w:kern w:val="2"/>
            <w:sz w:val="20"/>
            <w:szCs w:val="20"/>
            <w:lang w:val="en-US" w:eastAsia="zh-CN"/>
            <w14:textFill>
              <w14:solidFill>
                <w14:schemeClr w14:val="tx1"/>
              </w14:solidFill>
            </w14:textFill>
          </w:rPr>
          <w:t>, Guangzhou University. Her main interests include artificial intelligence and image processing.</w:t>
        </w:r>
      </w:ins>
    </w:p>
    <w:p w14:paraId="75F49E68">
      <w:pPr>
        <w:pStyle w:val="74"/>
        <w:keepNext w:val="0"/>
        <w:keepLines w:val="0"/>
        <w:pageBreakBefore w:val="0"/>
        <w:widowControl w:val="0"/>
        <w:kinsoku/>
        <w:wordWrap/>
        <w:overflowPunct/>
        <w:topLinePunct w:val="0"/>
        <w:autoSpaceDE/>
        <w:autoSpaceDN/>
        <w:bidi w:val="0"/>
        <w:adjustRightInd/>
        <w:snapToGrid w:val="0"/>
        <w:ind w:left="0" w:leftChars="0" w:firstLine="0" w:firstLineChars="0"/>
        <w:jc w:val="both"/>
        <w:textAlignment w:val="center"/>
        <w:rPr>
          <w:ins w:id="1491" w:author="四季雨" w:date="2024-11-23T00:13:33Z"/>
          <w:rFonts w:hint="eastAsia" w:eastAsia="Times New Roman"/>
          <w:b w:val="0"/>
          <w:bCs/>
          <w:color w:val="auto"/>
          <w:kern w:val="2"/>
          <w:sz w:val="20"/>
          <w:szCs w:val="20"/>
          <w:lang w:eastAsia="en-US"/>
        </w:rPr>
      </w:pPr>
    </w:p>
    <w:p w14:paraId="62B42DD4">
      <w:pPr>
        <w:rPr>
          <w:ins w:id="1492" w:author="四季雨" w:date="2024-11-23T00:11:54Z"/>
          <w:rFonts w:hint="eastAsia"/>
        </w:rPr>
        <w:sectPr>
          <w:type w:val="continuous"/>
          <w:pgSz w:w="11906" w:h="16838"/>
          <w:pgMar w:top="1134" w:right="850" w:bottom="850" w:left="850" w:header="567" w:footer="567" w:gutter="0"/>
          <w:pgNumType w:fmt="decimal"/>
          <w:cols w:equalWidth="0" w:num="2">
            <w:col w:w="4890" w:space="425"/>
            <w:col w:w="4890"/>
          </w:cols>
          <w:docGrid w:type="linesAndChars" w:linePitch="322" w:charSpace="460"/>
        </w:sectPr>
      </w:pPr>
    </w:p>
    <w:p w14:paraId="50B106C3">
      <w:pPr>
        <w:rPr>
          <w:del w:id="1493" w:author="四季雨" w:date="2024-11-23T00:15:11Z"/>
          <w:rFonts w:hint="eastAsia"/>
        </w:rPr>
      </w:pPr>
    </w:p>
    <w:p w14:paraId="76E1A38E">
      <w:pPr>
        <w:rPr>
          <w:del w:id="1494" w:author="四季雨" w:date="2024-11-23T00:15:10Z"/>
          <w:rFonts w:hint="eastAsia"/>
        </w:rPr>
      </w:pPr>
    </w:p>
    <w:p w14:paraId="729FB449">
      <w:pPr>
        <w:rPr>
          <w:del w:id="1495" w:author="四季雨" w:date="2024-11-23T00:15:10Z"/>
          <w:rFonts w:hint="eastAsia"/>
        </w:rPr>
      </w:pPr>
    </w:p>
    <w:p w14:paraId="763E1E35">
      <w:pPr>
        <w:rPr>
          <w:del w:id="1496" w:author="四季雨" w:date="2024-11-23T00:15:10Z"/>
          <w:rFonts w:hint="eastAsia"/>
        </w:rPr>
      </w:pPr>
      <w:del w:id="1497" w:author="四季雨" w:date="2024-11-23T00:15:10Z">
        <w:r>
          <w:rPr>
            <w:rFonts w:hint="eastAsia"/>
            <w:b/>
            <w:bCs/>
            <w:sz w:val="24"/>
            <w:szCs w:val="24"/>
            <w:lang w:val="en-US" w:eastAsia="zh-CN"/>
          </w:rPr>
          <w:delText>AUTHOR IMFORMATION</w:delText>
        </w:r>
      </w:del>
    </w:p>
    <w:p w14:paraId="34E089D8">
      <w:pPr>
        <w:rPr>
          <w:del w:id="1498" w:author="四季雨" w:date="2024-11-23T00:15:10Z"/>
          <w:rFonts w:hint="eastAsia"/>
        </w:rPr>
      </w:pPr>
    </w:p>
    <w:p w14:paraId="518236D0">
      <w:pPr>
        <w:pStyle w:val="74"/>
        <w:keepNext w:val="0"/>
        <w:keepLines w:val="0"/>
        <w:pageBreakBefore w:val="0"/>
        <w:widowControl w:val="0"/>
        <w:kinsoku/>
        <w:wordWrap/>
        <w:overflowPunct/>
        <w:topLinePunct w:val="0"/>
        <w:autoSpaceDE/>
        <w:autoSpaceDN/>
        <w:bidi w:val="0"/>
        <w:adjustRightInd/>
        <w:snapToGrid w:val="0"/>
        <w:ind w:left="0" w:firstLine="0" w:firstLineChars="0"/>
        <w:jc w:val="both"/>
        <w:textAlignment w:val="center"/>
        <w:rPr>
          <w:del w:id="1500" w:author="四季雨" w:date="2024-11-23T00:15:10Z"/>
          <w:rFonts w:hint="eastAsia"/>
          <w:bCs/>
          <w:color w:val="000000" w:themeColor="text1"/>
          <w:sz w:val="16"/>
          <w:szCs w:val="16"/>
          <w14:textFill>
            <w14:solidFill>
              <w14:schemeClr w14:val="tx1"/>
            </w14:solidFill>
          </w14:textFill>
        </w:rPr>
        <w:sectPr>
          <w:type w:val="continuous"/>
          <w:pgSz w:w="11906" w:h="16838"/>
          <w:pgMar w:top="1134" w:right="850" w:bottom="850" w:left="850" w:header="567" w:footer="567" w:gutter="0"/>
          <w:pgNumType w:fmt="decimal"/>
          <w:cols w:space="425" w:num="1"/>
          <w:docGrid w:type="linesAndChars" w:linePitch="322" w:charSpace="460"/>
        </w:sectPr>
        <w:pPrChange w:id="1499" w:author="四季雨" w:date="2024-11-22T23:33:58Z">
          <w:pPr>
            <w:pStyle w:val="74"/>
            <w:keepNext w:val="0"/>
            <w:keepLines w:val="0"/>
            <w:pageBreakBefore w:val="0"/>
            <w:widowControl w:val="0"/>
            <w:kinsoku/>
            <w:wordWrap/>
            <w:overflowPunct/>
            <w:topLinePunct w:val="0"/>
            <w:autoSpaceDE/>
            <w:autoSpaceDN/>
            <w:bidi w:val="0"/>
            <w:adjustRightInd/>
            <w:snapToGrid w:val="0"/>
            <w:ind w:left="404" w:hanging="324" w:hangingChars="200"/>
            <w:jc w:val="both"/>
            <w:textAlignment w:val="center"/>
          </w:pPr>
        </w:pPrChange>
      </w:pPr>
    </w:p>
    <w:p w14:paraId="56FD8B9A">
      <w:pPr>
        <w:pStyle w:val="74"/>
        <w:keepNext w:val="0"/>
        <w:keepLines w:val="0"/>
        <w:pageBreakBefore w:val="0"/>
        <w:widowControl w:val="0"/>
        <w:kinsoku/>
        <w:wordWrap/>
        <w:overflowPunct/>
        <w:topLinePunct w:val="0"/>
        <w:autoSpaceDE/>
        <w:autoSpaceDN/>
        <w:bidi w:val="0"/>
        <w:adjustRightInd/>
        <w:snapToGrid w:val="0"/>
        <w:ind w:left="0" w:firstLine="0" w:firstLineChars="0"/>
        <w:jc w:val="both"/>
        <w:textAlignment w:val="center"/>
        <w:rPr>
          <w:del w:id="1502" w:author="四季雨" w:date="2024-11-23T00:15:10Z"/>
          <w:rFonts w:hint="eastAsia"/>
          <w:bCs/>
          <w:color w:val="000000" w:themeColor="text1"/>
          <w:sz w:val="16"/>
          <w:szCs w:val="16"/>
          <w14:textFill>
            <w14:solidFill>
              <w14:schemeClr w14:val="tx1"/>
            </w14:solidFill>
          </w14:textFill>
        </w:rPr>
        <w:pPrChange w:id="1501" w:author="四季雨" w:date="2024-11-22T23:33:58Z">
          <w:pPr>
            <w:pStyle w:val="74"/>
            <w:keepNext w:val="0"/>
            <w:keepLines w:val="0"/>
            <w:pageBreakBefore w:val="0"/>
            <w:widowControl w:val="0"/>
            <w:kinsoku/>
            <w:wordWrap/>
            <w:overflowPunct/>
            <w:topLinePunct w:val="0"/>
            <w:autoSpaceDE/>
            <w:autoSpaceDN/>
            <w:bidi w:val="0"/>
            <w:adjustRightInd/>
            <w:snapToGrid w:val="0"/>
            <w:ind w:left="404" w:hanging="324" w:hangingChars="200"/>
            <w:jc w:val="both"/>
            <w:textAlignment w:val="center"/>
          </w:pPr>
        </w:pPrChange>
      </w:pPr>
    </w:p>
    <w:p w14:paraId="7137E64A">
      <w:pPr>
        <w:pStyle w:val="74"/>
        <w:keepNext w:val="0"/>
        <w:keepLines w:val="0"/>
        <w:pageBreakBefore w:val="0"/>
        <w:widowControl w:val="0"/>
        <w:kinsoku/>
        <w:wordWrap/>
        <w:overflowPunct/>
        <w:topLinePunct w:val="0"/>
        <w:autoSpaceDE/>
        <w:autoSpaceDN/>
        <w:bidi w:val="0"/>
        <w:adjustRightInd/>
        <w:snapToGrid w:val="0"/>
        <w:ind w:left="0" w:leftChars="0" w:firstLine="0" w:firstLineChars="0"/>
        <w:jc w:val="both"/>
        <w:textAlignment w:val="center"/>
        <w:rPr>
          <w:del w:id="1503" w:author="四季雨" w:date="2024-11-23T00:15:10Z"/>
          <w:rFonts w:eastAsia="Times New Roman"/>
          <w:b w:val="0"/>
          <w:bCs/>
          <w:color w:val="0000FF"/>
          <w:kern w:val="2"/>
          <w:sz w:val="20"/>
          <w:szCs w:val="20"/>
          <w:lang w:eastAsia="en-US"/>
        </w:rPr>
      </w:pPr>
      <w:del w:id="1504" w:author="四季雨" w:date="2024-11-23T00:15:10Z">
        <w:r>
          <w:rPr>
            <w:rFonts w:hint="eastAsia" w:eastAsia="宋体"/>
            <w:b/>
            <w:bCs w:val="0"/>
            <w:color w:val="000000" w:themeColor="text1"/>
            <w:kern w:val="2"/>
            <w:sz w:val="16"/>
            <w:szCs w:val="16"/>
            <w:lang w:eastAsia="zh-CN"/>
            <w14:textFill>
              <w14:solidFill>
                <w14:schemeClr w14:val="tx1"/>
              </w14:solidFill>
            </w14:textFill>
          </w:rPr>
          <w:drawing>
            <wp:anchor distT="0" distB="0" distL="114300" distR="114300" simplePos="0" relativeHeight="251668480" behindDoc="0" locked="0" layoutInCell="1" allowOverlap="1">
              <wp:simplePos x="0" y="0"/>
              <wp:positionH relativeFrom="column">
                <wp:posOffset>0</wp:posOffset>
              </wp:positionH>
              <wp:positionV relativeFrom="paragraph">
                <wp:posOffset>29845</wp:posOffset>
              </wp:positionV>
              <wp:extent cx="914400" cy="1144905"/>
              <wp:effectExtent l="0" t="0" r="0" b="13335"/>
              <wp:wrapSquare wrapText="bothSides"/>
              <wp:docPr id="13" name="图片 13" descr="D:/me_image.jpgme_image"/>
              <wp:cNvGraphicFramePr/>
              <a:graphic xmlns:a="http://schemas.openxmlformats.org/drawingml/2006/main">
                <a:graphicData uri="http://schemas.openxmlformats.org/drawingml/2006/picture">
                  <pic:pic xmlns:pic="http://schemas.openxmlformats.org/drawingml/2006/picture">
                    <pic:nvPicPr>
                      <pic:cNvPr id="13" name="图片 13" descr="D:/me_image.jpgme_image"/>
                      <pic:cNvPicPr/>
                    </pic:nvPicPr>
                    <pic:blipFill>
                      <a:blip r:embed="rId49"/>
                      <a:srcRect t="5313" b="5313"/>
                      <a:stretch>
                        <a:fillRect/>
                      </a:stretch>
                    </pic:blipFill>
                    <pic:spPr>
                      <a:xfrm>
                        <a:off x="0" y="0"/>
                        <a:ext cx="914400" cy="1144905"/>
                      </a:xfrm>
                      <a:prstGeom prst="rect">
                        <a:avLst/>
                      </a:prstGeom>
                    </pic:spPr>
                  </pic:pic>
                </a:graphicData>
              </a:graphic>
            </wp:anchor>
          </w:drawing>
        </w:r>
      </w:del>
      <w:del w:id="1506" w:author="四季雨" w:date="2024-11-23T00:15:10Z">
        <w:r>
          <w:rPr>
            <w:rFonts w:hint="eastAsia"/>
            <w:b/>
            <w:bCs w:val="0"/>
            <w:color w:val="000000" w:themeColor="text1"/>
            <w:kern w:val="2"/>
            <w:sz w:val="20"/>
            <w:szCs w:val="20"/>
            <w:lang w:val="en-US" w:eastAsia="zh-CN"/>
            <w14:textFill>
              <w14:solidFill>
                <w14:schemeClr w14:val="tx1"/>
              </w14:solidFill>
            </w14:textFill>
          </w:rPr>
          <w:delText>Ronghao</w:delText>
        </w:r>
      </w:del>
      <w:del w:id="1507" w:author="四季雨" w:date="2024-11-23T00:15:10Z">
        <w:r>
          <w:rPr>
            <w:rFonts w:hint="eastAsia" w:eastAsia="Times New Roman"/>
            <w:b/>
            <w:bCs w:val="0"/>
            <w:color w:val="000000"/>
            <w:kern w:val="2"/>
            <w:sz w:val="20"/>
            <w:szCs w:val="20"/>
            <w:lang w:val="en-US" w:eastAsia="zh-CN"/>
          </w:rPr>
          <w:delText xml:space="preserve"> Dai</w:delText>
        </w:r>
      </w:del>
      <w:del w:id="1508" w:author="四季雨" w:date="2024-11-23T00:15:10Z">
        <w:r>
          <w:rPr>
            <w:rFonts w:hint="eastAsia" w:eastAsia="Times New Roman"/>
            <w:b w:val="0"/>
            <w:bCs/>
            <w:color w:val="0000FF"/>
            <w:kern w:val="2"/>
            <w:sz w:val="20"/>
            <w:szCs w:val="20"/>
            <w:lang w:eastAsia="en-US"/>
          </w:rPr>
          <w:delText xml:space="preserve"> </w:delText>
        </w:r>
      </w:del>
      <w:del w:id="1509" w:author="四季雨" w:date="2024-11-23T00:15:10Z">
        <w:r>
          <w:rPr>
            <w:rFonts w:hint="eastAsia" w:eastAsia="Times New Roman"/>
            <w:b w:val="0"/>
            <w:bCs/>
            <w:color w:val="auto"/>
            <w:kern w:val="2"/>
            <w:sz w:val="20"/>
            <w:szCs w:val="20"/>
            <w:lang w:eastAsia="en-US"/>
          </w:rPr>
          <w:delText>is currently a master's student at the School of Computer Science and Network Engineering, Guangzhou University. He has long been deeply involved in the field of artificial intelligence applications, with main research interests in computer vision, image processing, and particularly in the detection of generated images.</w:delText>
        </w:r>
      </w:del>
    </w:p>
    <w:p w14:paraId="47B95A57">
      <w:pPr>
        <w:pStyle w:val="74"/>
        <w:keepNext w:val="0"/>
        <w:keepLines w:val="0"/>
        <w:pageBreakBefore w:val="0"/>
        <w:widowControl w:val="0"/>
        <w:kinsoku/>
        <w:wordWrap/>
        <w:overflowPunct/>
        <w:topLinePunct w:val="0"/>
        <w:autoSpaceDE/>
        <w:autoSpaceDN/>
        <w:bidi w:val="0"/>
        <w:adjustRightInd/>
        <w:snapToGrid w:val="0"/>
        <w:ind w:left="0" w:leftChars="0" w:firstLine="0" w:firstLineChars="0"/>
        <w:jc w:val="both"/>
        <w:textAlignment w:val="center"/>
        <w:rPr>
          <w:del w:id="1510" w:author="四季雨" w:date="2024-11-23T00:15:10Z"/>
          <w:rFonts w:eastAsia="Times New Roman"/>
          <w:b w:val="0"/>
          <w:bCs/>
          <w:color w:val="0000FF"/>
          <w:kern w:val="0"/>
          <w:sz w:val="20"/>
          <w:szCs w:val="20"/>
          <w:lang w:eastAsia="en-US"/>
        </w:rPr>
      </w:pPr>
    </w:p>
    <w:p w14:paraId="011BF906">
      <w:pPr>
        <w:pStyle w:val="74"/>
        <w:keepNext w:val="0"/>
        <w:keepLines w:val="0"/>
        <w:pageBreakBefore w:val="0"/>
        <w:widowControl w:val="0"/>
        <w:kinsoku/>
        <w:wordWrap/>
        <w:overflowPunct/>
        <w:topLinePunct w:val="0"/>
        <w:autoSpaceDE/>
        <w:autoSpaceDN/>
        <w:bidi w:val="0"/>
        <w:adjustRightInd/>
        <w:snapToGrid w:val="0"/>
        <w:ind w:left="0" w:leftChars="0" w:firstLine="0" w:firstLineChars="0"/>
        <w:jc w:val="both"/>
        <w:textAlignment w:val="center"/>
        <w:rPr>
          <w:del w:id="1511" w:author="四季雨" w:date="2024-11-23T00:15:10Z"/>
          <w:rFonts w:hint="eastAsia" w:eastAsia="Times New Roman"/>
          <w:b w:val="0"/>
          <w:bCs/>
          <w:color w:val="0000FF"/>
          <w:kern w:val="0"/>
          <w:sz w:val="20"/>
          <w:szCs w:val="20"/>
          <w:lang w:eastAsia="zh-CN"/>
        </w:rPr>
      </w:pPr>
    </w:p>
    <w:p w14:paraId="5C983110">
      <w:pPr>
        <w:pStyle w:val="74"/>
        <w:keepNext w:val="0"/>
        <w:keepLines w:val="0"/>
        <w:pageBreakBefore w:val="0"/>
        <w:widowControl w:val="0"/>
        <w:kinsoku/>
        <w:wordWrap/>
        <w:overflowPunct/>
        <w:topLinePunct w:val="0"/>
        <w:autoSpaceDE/>
        <w:autoSpaceDN/>
        <w:bidi w:val="0"/>
        <w:adjustRightInd/>
        <w:snapToGrid w:val="0"/>
        <w:ind w:left="0" w:leftChars="0" w:firstLine="0" w:firstLineChars="0"/>
        <w:jc w:val="both"/>
        <w:textAlignment w:val="center"/>
        <w:rPr>
          <w:del w:id="1512" w:author="四季雨" w:date="2024-11-23T00:15:10Z"/>
          <w:rFonts w:hint="eastAsia" w:eastAsia="Times New Roman"/>
          <w:b w:val="0"/>
          <w:bCs/>
          <w:color w:val="0000FF"/>
          <w:kern w:val="0"/>
          <w:sz w:val="20"/>
          <w:szCs w:val="20"/>
          <w:lang w:eastAsia="zh-CN"/>
        </w:rPr>
      </w:pPr>
    </w:p>
    <w:p w14:paraId="47347746">
      <w:pPr>
        <w:pStyle w:val="74"/>
        <w:keepNext w:val="0"/>
        <w:keepLines w:val="0"/>
        <w:pageBreakBefore w:val="0"/>
        <w:widowControl w:val="0"/>
        <w:kinsoku/>
        <w:wordWrap/>
        <w:overflowPunct/>
        <w:topLinePunct w:val="0"/>
        <w:autoSpaceDE/>
        <w:autoSpaceDN/>
        <w:bidi w:val="0"/>
        <w:adjustRightInd/>
        <w:snapToGrid w:val="0"/>
        <w:ind w:left="0" w:leftChars="0" w:firstLine="0" w:firstLineChars="0"/>
        <w:jc w:val="both"/>
        <w:textAlignment w:val="center"/>
        <w:rPr>
          <w:del w:id="1513" w:author="四季雨" w:date="2024-11-23T00:15:10Z"/>
          <w:rFonts w:hint="eastAsia" w:eastAsia="Times New Roman"/>
          <w:b w:val="0"/>
          <w:bCs/>
          <w:color w:val="0000FF"/>
          <w:kern w:val="0"/>
          <w:sz w:val="20"/>
          <w:szCs w:val="20"/>
          <w:lang w:eastAsia="zh-CN"/>
        </w:rPr>
      </w:pPr>
    </w:p>
    <w:p w14:paraId="6E6094D1">
      <w:pPr>
        <w:pStyle w:val="74"/>
        <w:keepNext w:val="0"/>
        <w:keepLines w:val="0"/>
        <w:pageBreakBefore w:val="0"/>
        <w:widowControl w:val="0"/>
        <w:kinsoku/>
        <w:wordWrap/>
        <w:overflowPunct/>
        <w:topLinePunct w:val="0"/>
        <w:autoSpaceDE/>
        <w:autoSpaceDN/>
        <w:bidi w:val="0"/>
        <w:adjustRightInd/>
        <w:snapToGrid w:val="0"/>
        <w:ind w:left="0" w:leftChars="0" w:firstLine="0" w:firstLineChars="0"/>
        <w:jc w:val="both"/>
        <w:textAlignment w:val="center"/>
        <w:rPr>
          <w:del w:id="1514" w:author="四季雨" w:date="2024-11-23T00:15:10Z"/>
          <w:rFonts w:hint="eastAsia" w:eastAsia="Times New Roman"/>
          <w:b w:val="0"/>
          <w:bCs/>
          <w:color w:val="0000FF"/>
          <w:kern w:val="0"/>
          <w:sz w:val="20"/>
          <w:szCs w:val="20"/>
          <w:lang w:eastAsia="zh-CN"/>
        </w:rPr>
      </w:pPr>
    </w:p>
    <w:p w14:paraId="0FCBA128">
      <w:pPr>
        <w:pStyle w:val="74"/>
        <w:keepNext w:val="0"/>
        <w:keepLines w:val="0"/>
        <w:pageBreakBefore w:val="0"/>
        <w:widowControl w:val="0"/>
        <w:kinsoku/>
        <w:wordWrap/>
        <w:overflowPunct/>
        <w:topLinePunct w:val="0"/>
        <w:autoSpaceDE/>
        <w:autoSpaceDN/>
        <w:bidi w:val="0"/>
        <w:adjustRightInd/>
        <w:snapToGrid w:val="0"/>
        <w:ind w:left="0" w:leftChars="0" w:firstLine="0" w:firstLineChars="0"/>
        <w:jc w:val="both"/>
        <w:textAlignment w:val="center"/>
        <w:rPr>
          <w:del w:id="1515" w:author="四季雨" w:date="2024-11-23T00:15:10Z"/>
          <w:rFonts w:hint="eastAsia" w:eastAsia="Times New Roman"/>
          <w:b w:val="0"/>
          <w:bCs/>
          <w:color w:val="0000FF"/>
          <w:kern w:val="0"/>
          <w:sz w:val="20"/>
          <w:szCs w:val="20"/>
          <w:lang w:eastAsia="zh-CN"/>
        </w:rPr>
      </w:pPr>
    </w:p>
    <w:p w14:paraId="6EB6FBB7">
      <w:pPr>
        <w:rPr>
          <w:del w:id="1516" w:author="四季雨" w:date="2024-11-23T00:15:10Z"/>
          <w:rFonts w:hint="eastAsia"/>
          <w:bCs/>
          <w:color w:val="000000" w:themeColor="text1"/>
          <w:kern w:val="2"/>
          <w:sz w:val="20"/>
          <w:szCs w:val="20"/>
          <w:lang w:val="en-US" w:eastAsia="en-US"/>
          <w14:textFill>
            <w14:solidFill>
              <w14:schemeClr w14:val="tx1"/>
            </w14:solidFill>
          </w14:textFill>
        </w:rPr>
        <w:sectPr>
          <w:type w:val="continuous"/>
          <w:pgSz w:w="11906" w:h="16838"/>
          <w:pgMar w:top="1134" w:right="850" w:bottom="850" w:left="850" w:header="567" w:footer="567" w:gutter="0"/>
          <w:pgNumType w:fmt="decimal"/>
          <w:cols w:space="425" w:num="1"/>
          <w:docGrid w:type="linesAndChars" w:linePitch="322" w:charSpace="460"/>
        </w:sectPr>
      </w:pPr>
      <w:del w:id="1517" w:author="四季雨" w:date="2024-11-23T00:15:10Z">
        <w:r>
          <w:rPr>
            <w:rFonts w:hint="eastAsia"/>
            <w:b/>
            <w:bCs w:val="0"/>
            <w:color w:val="000000" w:themeColor="text1"/>
            <w:kern w:val="2"/>
            <w:sz w:val="20"/>
            <w:szCs w:val="20"/>
            <w:lang w:val="en-US" w:eastAsia="zh-CN"/>
            <w14:textFill>
              <w14:solidFill>
                <w14:schemeClr w14:val="tx1"/>
              </w14:solidFill>
            </w14:textFill>
          </w:rPr>
          <w:drawing>
            <wp:anchor distT="0" distB="0" distL="114935" distR="114935" simplePos="0" relativeHeight="251669504" behindDoc="0" locked="0" layoutInCell="1" allowOverlap="1">
              <wp:simplePos x="0" y="0"/>
              <wp:positionH relativeFrom="column">
                <wp:posOffset>16510</wp:posOffset>
              </wp:positionH>
              <wp:positionV relativeFrom="paragraph">
                <wp:posOffset>20320</wp:posOffset>
              </wp:positionV>
              <wp:extent cx="914400" cy="1144905"/>
              <wp:effectExtent l="0" t="0" r="0" b="13335"/>
              <wp:wrapSquare wrapText="bothSides"/>
              <wp:docPr id="737646576" name="图片 48" descr="D:/peng_image.jpgpeng_image"/>
              <wp:cNvGraphicFramePr/>
              <a:graphic xmlns:a="http://schemas.openxmlformats.org/drawingml/2006/main">
                <a:graphicData uri="http://schemas.openxmlformats.org/drawingml/2006/picture">
                  <pic:pic xmlns:pic="http://schemas.openxmlformats.org/drawingml/2006/picture">
                    <pic:nvPicPr>
                      <pic:cNvPr id="737646576" name="图片 48" descr="D:/peng_image.jpgpeng_image"/>
                      <pic:cNvPicPr/>
                    </pic:nvPicPr>
                    <pic:blipFill>
                      <a:blip r:embed="rId47"/>
                      <a:srcRect l="83" r="83"/>
                      <a:stretch>
                        <a:fillRect/>
                      </a:stretch>
                    </pic:blipFill>
                    <pic:spPr>
                      <a:xfrm>
                        <a:off x="0" y="0"/>
                        <a:ext cx="914400" cy="1144905"/>
                      </a:xfrm>
                      <a:prstGeom prst="rect">
                        <a:avLst/>
                      </a:prstGeom>
                    </pic:spPr>
                  </pic:pic>
                </a:graphicData>
              </a:graphic>
            </wp:anchor>
          </w:drawing>
        </w:r>
      </w:del>
      <w:del w:id="1519" w:author="四季雨" w:date="2024-11-23T00:15:10Z">
        <w:r>
          <w:rPr>
            <w:rFonts w:hint="eastAsia"/>
            <w:b/>
            <w:bCs w:val="0"/>
            <w:color w:val="000000" w:themeColor="text1"/>
            <w:kern w:val="2"/>
            <w:sz w:val="20"/>
            <w:szCs w:val="20"/>
            <w:lang w:val="en-US" w:eastAsia="en-US"/>
            <w14:textFill>
              <w14:solidFill>
                <w14:schemeClr w14:val="tx1"/>
              </w14:solidFill>
            </w14:textFill>
          </w:rPr>
          <w:delText>L</w:delText>
        </w:r>
      </w:del>
      <w:del w:id="1520" w:author="四季雨" w:date="2024-11-23T00:15:10Z">
        <w:r>
          <w:rPr>
            <w:rFonts w:hint="eastAsia"/>
            <w:b/>
            <w:bCs w:val="0"/>
            <w:color w:val="000000" w:themeColor="text1"/>
            <w:kern w:val="2"/>
            <w:sz w:val="20"/>
            <w:szCs w:val="20"/>
            <w:lang w:val="en-US" w:eastAsia="zh-CN"/>
            <w14:textFill>
              <w14:solidFill>
                <w14:schemeClr w14:val="tx1"/>
              </w14:solidFill>
            </w14:textFill>
          </w:rPr>
          <w:delText>ingxi</w:delText>
        </w:r>
      </w:del>
      <w:del w:id="1521" w:author="四季雨" w:date="2024-11-23T00:15:10Z">
        <w:r>
          <w:rPr>
            <w:rFonts w:hint="eastAsia"/>
            <w:b/>
            <w:bCs w:val="0"/>
            <w:color w:val="000000" w:themeColor="text1"/>
            <w:kern w:val="2"/>
            <w:sz w:val="20"/>
            <w:szCs w:val="20"/>
            <w:lang w:val="en-US" w:eastAsia="en-US"/>
            <w14:textFill>
              <w14:solidFill>
                <w14:schemeClr w14:val="tx1"/>
              </w14:solidFill>
            </w14:textFill>
          </w:rPr>
          <w:delText xml:space="preserve"> P</w:delText>
        </w:r>
      </w:del>
      <w:del w:id="1522" w:author="四季雨" w:date="2024-11-23T00:15:10Z">
        <w:r>
          <w:rPr>
            <w:rFonts w:hint="eastAsia"/>
            <w:b/>
            <w:bCs w:val="0"/>
            <w:color w:val="000000" w:themeColor="text1"/>
            <w:kern w:val="2"/>
            <w:sz w:val="20"/>
            <w:szCs w:val="20"/>
            <w:lang w:val="en-US" w:eastAsia="zh-CN"/>
            <w14:textFill>
              <w14:solidFill>
                <w14:schemeClr w14:val="tx1"/>
              </w14:solidFill>
            </w14:textFill>
          </w:rPr>
          <w:delText>eng</w:delText>
        </w:r>
      </w:del>
      <w:del w:id="1523" w:author="四季雨" w:date="2024-11-23T00:15:10Z">
        <w:r>
          <w:rPr>
            <w:rFonts w:hint="eastAsia"/>
            <w:bCs/>
            <w:color w:val="000000" w:themeColor="text1"/>
            <w:kern w:val="2"/>
            <w:sz w:val="20"/>
            <w:szCs w:val="20"/>
            <w:lang w:val="en-US" w:eastAsia="en-US"/>
            <w14:textFill>
              <w14:solidFill>
                <w14:schemeClr w14:val="tx1"/>
              </w14:solidFill>
            </w14:textFill>
          </w:rPr>
          <w:delText xml:space="preserve"> received the Ph.D. degree in Computer Application Technology from Sichuan University, China, in 2008. He is currently a Professor with the School of Mechanical and Electri</w:delText>
        </w:r>
      </w:del>
    </w:p>
    <w:p w14:paraId="0DEFBC40">
      <w:pPr>
        <w:rPr>
          <w:del w:id="1524" w:author="四季雨" w:date="2024-11-23T00:15:10Z"/>
          <w:rFonts w:hint="eastAsia"/>
          <w:bCs/>
          <w:color w:val="000000" w:themeColor="text1"/>
          <w:kern w:val="2"/>
          <w:sz w:val="20"/>
          <w:szCs w:val="20"/>
          <w:lang w:val="en-US" w:eastAsia="en-US"/>
          <w14:textFill>
            <w14:solidFill>
              <w14:schemeClr w14:val="tx1"/>
            </w14:solidFill>
          </w14:textFill>
        </w:rPr>
      </w:pPr>
      <w:del w:id="1525" w:author="四季雨" w:date="2024-11-23T00:15:10Z">
        <w:r>
          <w:rPr>
            <w:rFonts w:hint="eastAsia"/>
            <w:bCs/>
            <w:color w:val="000000" w:themeColor="text1"/>
            <w:kern w:val="2"/>
            <w:sz w:val="20"/>
            <w:szCs w:val="20"/>
            <w:lang w:val="en-US" w:eastAsia="en-US"/>
            <w14:textFill>
              <w14:solidFill>
                <w14:schemeClr w14:val="tx1"/>
              </w14:solidFill>
            </w14:textFill>
          </w:rPr>
          <w:delText>cal Engineering, Guangzhou University, and a senior member of the China</w:delText>
        </w:r>
      </w:del>
    </w:p>
    <w:p w14:paraId="357F3A64">
      <w:pPr>
        <w:rPr>
          <w:del w:id="1526" w:author="四季雨" w:date="2024-11-23T00:15:10Z"/>
          <w:rFonts w:hint="eastAsia"/>
          <w:bCs/>
          <w:color w:val="000000" w:themeColor="text1"/>
          <w:kern w:val="2"/>
          <w:sz w:val="20"/>
          <w:szCs w:val="20"/>
          <w:lang w:val="en-US" w:eastAsia="en-US"/>
          <w14:textFill>
            <w14:solidFill>
              <w14:schemeClr w14:val="tx1"/>
            </w14:solidFill>
          </w14:textFill>
        </w:rPr>
      </w:pPr>
    </w:p>
    <w:p w14:paraId="189337EA">
      <w:pPr>
        <w:rPr>
          <w:del w:id="1527" w:author="四季雨" w:date="2024-11-23T00:15:10Z"/>
          <w:rFonts w:hint="eastAsia"/>
          <w:bCs/>
          <w:color w:val="000000" w:themeColor="text1"/>
          <w:kern w:val="2"/>
          <w:sz w:val="20"/>
          <w:szCs w:val="20"/>
          <w:lang w:val="en-US" w:eastAsia="en-US"/>
          <w14:textFill>
            <w14:solidFill>
              <w14:schemeClr w14:val="tx1"/>
            </w14:solidFill>
          </w14:textFill>
        </w:rPr>
      </w:pPr>
    </w:p>
    <w:p w14:paraId="462B7FB7">
      <w:pPr>
        <w:rPr>
          <w:del w:id="1528" w:author="四季雨" w:date="2024-11-23T00:15:10Z"/>
          <w:rFonts w:hint="eastAsia"/>
          <w:bCs/>
          <w:color w:val="000000" w:themeColor="text1"/>
          <w:kern w:val="2"/>
          <w:sz w:val="20"/>
          <w:szCs w:val="20"/>
          <w:lang w:val="en-US" w:eastAsia="en-US"/>
          <w14:textFill>
            <w14:solidFill>
              <w14:schemeClr w14:val="tx1"/>
            </w14:solidFill>
          </w14:textFill>
        </w:rPr>
      </w:pPr>
    </w:p>
    <w:p w14:paraId="5C7CE5BC">
      <w:pPr>
        <w:rPr>
          <w:del w:id="1529" w:author="四季雨" w:date="2024-11-23T00:15:10Z"/>
          <w:rFonts w:hint="eastAsia"/>
          <w:bCs/>
          <w:color w:val="000000" w:themeColor="text1"/>
          <w:kern w:val="2"/>
          <w:sz w:val="20"/>
          <w:szCs w:val="20"/>
          <w:lang w:val="en-US" w:eastAsia="en-US"/>
          <w14:textFill>
            <w14:solidFill>
              <w14:schemeClr w14:val="tx1"/>
            </w14:solidFill>
          </w14:textFill>
        </w:rPr>
      </w:pPr>
    </w:p>
    <w:p w14:paraId="7BC8AE70">
      <w:pPr>
        <w:pStyle w:val="74"/>
        <w:keepNext w:val="0"/>
        <w:keepLines w:val="0"/>
        <w:pageBreakBefore w:val="0"/>
        <w:widowControl w:val="0"/>
        <w:kinsoku/>
        <w:wordWrap/>
        <w:overflowPunct/>
        <w:topLinePunct w:val="0"/>
        <w:autoSpaceDE/>
        <w:autoSpaceDN/>
        <w:bidi w:val="0"/>
        <w:adjustRightInd/>
        <w:snapToGrid w:val="0"/>
        <w:ind w:left="0" w:leftChars="0" w:firstLine="0" w:firstLineChars="0"/>
        <w:jc w:val="both"/>
        <w:textAlignment w:val="center"/>
        <w:rPr>
          <w:del w:id="1530" w:author="四季雨" w:date="2024-11-23T00:15:10Z"/>
          <w:rFonts w:hint="default"/>
          <w:bCs/>
          <w:color w:val="000000" w:themeColor="text1"/>
          <w:kern w:val="2"/>
          <w:sz w:val="20"/>
          <w:szCs w:val="20"/>
          <w:lang w:val="en-US" w:eastAsia="zh-CN"/>
          <w14:textFill>
            <w14:solidFill>
              <w14:schemeClr w14:val="tx1"/>
            </w14:solidFill>
          </w14:textFill>
        </w:rPr>
      </w:pPr>
      <w:del w:id="1531" w:author="四季雨" w:date="2024-11-23T00:15:10Z">
        <w:r>
          <w:rPr>
            <w:rFonts w:hint="eastAsia"/>
            <w:b/>
            <w:bCs w:val="0"/>
            <w:color w:val="000000" w:themeColor="text1"/>
            <w:kern w:val="2"/>
            <w:sz w:val="20"/>
            <w:szCs w:val="20"/>
            <w:lang w:val="en-US" w:eastAsia="zh-CN"/>
            <w14:textFill>
              <w14:solidFill>
                <w14:schemeClr w14:val="tx1"/>
              </w14:solidFill>
            </w14:textFill>
          </w:rPr>
          <w:drawing>
            <wp:inline distT="0" distB="0" distL="114300" distR="114300">
              <wp:extent cx="885190" cy="1097915"/>
              <wp:effectExtent l="0" t="0" r="13970" b="14605"/>
              <wp:docPr id="4" name="图片 4" descr="liu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iu_image"/>
                      <pic:cNvPicPr>
                        <a:picLocks noChangeAspect="1"/>
                      </pic:cNvPicPr>
                    </pic:nvPicPr>
                    <pic:blipFill>
                      <a:blip r:embed="rId48"/>
                      <a:stretch>
                        <a:fillRect/>
                      </a:stretch>
                    </pic:blipFill>
                    <pic:spPr>
                      <a:xfrm>
                        <a:off x="0" y="0"/>
                        <a:ext cx="885190" cy="1097915"/>
                      </a:xfrm>
                      <a:prstGeom prst="rect">
                        <a:avLst/>
                      </a:prstGeom>
                    </pic:spPr>
                  </pic:pic>
                </a:graphicData>
              </a:graphic>
            </wp:inline>
          </w:drawing>
        </w:r>
      </w:del>
      <w:del w:id="1533" w:author="四季雨" w:date="2024-11-23T00:15:10Z">
        <w:r>
          <w:rPr>
            <w:rFonts w:hint="eastAsia"/>
            <w:b/>
            <w:bCs w:val="0"/>
            <w:color w:val="000000" w:themeColor="text1"/>
            <w:kern w:val="2"/>
            <w:sz w:val="20"/>
            <w:szCs w:val="20"/>
            <w:lang w:val="en-US" w:eastAsia="zh-CN"/>
            <w14:textFill>
              <w14:solidFill>
                <w14:schemeClr w14:val="tx1"/>
              </w14:solidFill>
            </w14:textFill>
          </w:rPr>
          <w:delText xml:space="preserve">Haohuai Liu </w:delText>
        </w:r>
      </w:del>
      <w:del w:id="1534" w:author="四季雨" w:date="2024-11-23T00:15:10Z">
        <w:r>
          <w:rPr>
            <w:rFonts w:hint="default"/>
            <w:bCs/>
            <w:color w:val="000000" w:themeColor="text1"/>
            <w:kern w:val="2"/>
            <w:sz w:val="20"/>
            <w:szCs w:val="20"/>
            <w:lang w:val="en-US" w:eastAsia="zh-CN"/>
            <w14:textFill>
              <w14:solidFill>
                <w14:schemeClr w14:val="tx1"/>
              </w14:solidFill>
            </w14:textFill>
          </w:rPr>
          <w:delText>is currently a ass</w:delText>
        </w:r>
      </w:del>
      <w:del w:id="1535" w:author="四季雨" w:date="2024-11-23T00:15:10Z">
        <w:r>
          <w:rPr>
            <w:rFonts w:hint="eastAsia"/>
            <w:bCs/>
            <w:color w:val="000000" w:themeColor="text1"/>
            <w:kern w:val="2"/>
            <w:sz w:val="20"/>
            <w:szCs w:val="20"/>
            <w:lang w:val="en-US" w:eastAsia="zh-CN"/>
            <w14:textFill>
              <w14:solidFill>
                <w14:schemeClr w14:val="tx1"/>
              </w14:solidFill>
            </w14:textFill>
          </w:rPr>
          <w:delText>ociate p</w:delText>
        </w:r>
      </w:del>
      <w:del w:id="1536" w:author="四季雨" w:date="2024-11-23T00:15:10Z">
        <w:r>
          <w:rPr>
            <w:rFonts w:hint="default"/>
            <w:bCs/>
            <w:color w:val="000000" w:themeColor="text1"/>
            <w:kern w:val="2"/>
            <w:sz w:val="20"/>
            <w:szCs w:val="20"/>
            <w:lang w:val="en-US" w:eastAsia="zh-CN"/>
            <w14:textFill>
              <w14:solidFill>
                <w14:schemeClr w14:val="tx1"/>
              </w14:solidFill>
            </w14:textFill>
          </w:rPr>
          <w:delText>rofessor with the School of Chemistry and Chemical Engineering</w:delText>
        </w:r>
      </w:del>
      <w:del w:id="1537" w:author="四季雨" w:date="2024-11-23T00:15:10Z">
        <w:r>
          <w:rPr>
            <w:rFonts w:hint="eastAsia"/>
            <w:bCs/>
            <w:color w:val="000000" w:themeColor="text1"/>
            <w:kern w:val="2"/>
            <w:sz w:val="20"/>
            <w:szCs w:val="20"/>
            <w:lang w:val="en-US" w:eastAsia="zh-CN"/>
            <w14:textFill>
              <w14:solidFill>
                <w14:schemeClr w14:val="tx1"/>
              </w14:solidFill>
            </w14:textFill>
          </w:rPr>
          <w:delText>,</w:delText>
        </w:r>
      </w:del>
      <w:del w:id="1538" w:author="四季雨" w:date="2024-11-23T00:15:10Z">
        <w:r>
          <w:rPr>
            <w:rFonts w:hint="default"/>
            <w:bCs/>
            <w:color w:val="000000" w:themeColor="text1"/>
            <w:kern w:val="2"/>
            <w:sz w:val="20"/>
            <w:szCs w:val="20"/>
            <w:lang w:val="en-US" w:eastAsia="zh-CN"/>
            <w14:textFill>
              <w14:solidFill>
                <w14:schemeClr w14:val="tx1"/>
              </w14:solidFill>
            </w14:textFill>
          </w:rPr>
          <w:delText xml:space="preserve"> Guangzhou University. Her </w:delText>
        </w:r>
      </w:del>
      <w:del w:id="1539" w:author="四季雨" w:date="2024-11-23T00:15:10Z">
        <w:r>
          <w:rPr>
            <w:rFonts w:hint="eastAsia"/>
            <w:bCs/>
            <w:color w:val="000000" w:themeColor="text1"/>
            <w:kern w:val="2"/>
            <w:sz w:val="20"/>
            <w:szCs w:val="20"/>
            <w:lang w:val="en-US" w:eastAsia="zh-CN"/>
            <w14:textFill>
              <w14:solidFill>
                <w14:schemeClr w14:val="tx1"/>
              </w14:solidFill>
            </w14:textFill>
          </w:rPr>
          <w:delText xml:space="preserve">main </w:delText>
        </w:r>
      </w:del>
      <w:del w:id="1540" w:author="四季雨" w:date="2024-11-23T00:15:10Z">
        <w:r>
          <w:rPr>
            <w:rFonts w:hint="default"/>
            <w:bCs/>
            <w:color w:val="000000" w:themeColor="text1"/>
            <w:kern w:val="2"/>
            <w:sz w:val="20"/>
            <w:szCs w:val="20"/>
            <w:lang w:val="en-US" w:eastAsia="zh-CN"/>
            <w14:textFill>
              <w14:solidFill>
                <w14:schemeClr w14:val="tx1"/>
              </w14:solidFill>
            </w14:textFill>
          </w:rPr>
          <w:delText>interests include artificial intelligence and image processing</w:delText>
        </w:r>
      </w:del>
    </w:p>
    <w:p w14:paraId="2446BCC6">
      <w:pPr>
        <w:rPr>
          <w:del w:id="1541" w:author="四季雨" w:date="2024-11-23T00:15:10Z"/>
          <w:rFonts w:hint="eastAsia"/>
          <w:bCs/>
          <w:color w:val="000000" w:themeColor="text1"/>
          <w:kern w:val="2"/>
          <w:sz w:val="20"/>
          <w:szCs w:val="20"/>
          <w:lang w:val="en-US" w:eastAsia="en-US"/>
          <w14:textFill>
            <w14:solidFill>
              <w14:schemeClr w14:val="tx1"/>
            </w14:solidFill>
          </w14:textFill>
        </w:rPr>
      </w:pPr>
    </w:p>
    <w:p w14:paraId="26ABDCA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jc w:val="both"/>
        <w:textAlignment w:val="auto"/>
        <w:rPr>
          <w:del w:id="1542" w:author="四季雨" w:date="2024-11-23T00:15:10Z"/>
        </w:rPr>
      </w:pPr>
    </w:p>
    <w:p w14:paraId="6E8A4042">
      <w:pPr>
        <w:rPr>
          <w:rFonts w:hint="eastAsia"/>
          <w:bCs/>
          <w:color w:val="000000" w:themeColor="text1"/>
          <w:kern w:val="2"/>
          <w:sz w:val="20"/>
          <w:szCs w:val="20"/>
          <w:lang w:val="en-US" w:eastAsia="en-US"/>
          <w14:textFill>
            <w14:solidFill>
              <w14:schemeClr w14:val="tx1"/>
            </w14:solidFill>
          </w14:textFill>
        </w:rPr>
      </w:pPr>
    </w:p>
    <w:sectPr>
      <w:type w:val="continuous"/>
      <w:pgSz w:w="11906" w:h="16838"/>
      <w:pgMar w:top="1134" w:right="850" w:bottom="850" w:left="850" w:header="567" w:footer="567" w:gutter="0"/>
      <w:pgNumType w:fmt="decimal"/>
      <w:cols w:space="425" w:num="1"/>
      <w:docGrid w:type="linesAndChars" w:linePitch="322" w:charSpace="4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E6F609">
    <w:pPr>
      <w:pStyle w:val="12"/>
      <w:jc w:val="center"/>
      <w:rPr>
        <w:rFonts w:hint="eastAsia" w:eastAsia="宋体"/>
        <w:sz w:val="15"/>
        <w:szCs w:val="15"/>
        <w:lang w:val="en-US" w:eastAsia="zh-CN"/>
      </w:rPr>
    </w:pPr>
    <w:r>
      <w:rPr>
        <w:sz w:val="15"/>
      </w:rPr>
      <mc:AlternateContent>
        <mc:Choice Requires="wps">
          <w:drawing>
            <wp:anchor distT="0" distB="0" distL="114300" distR="114300" simplePos="0" relativeHeight="251659264" behindDoc="0" locked="0" layoutInCell="1" allowOverlap="1">
              <wp:simplePos x="0" y="0"/>
              <wp:positionH relativeFrom="margin">
                <wp:posOffset>3209925</wp:posOffset>
              </wp:positionH>
              <wp:positionV relativeFrom="paragraph">
                <wp:posOffset>-12700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685309">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52.75pt;margin-top:-1pt;height:144pt;width:144pt;mso-position-horizontal-relative:margin;mso-wrap-style:none;z-index:251659264;mso-width-relative:page;mso-height-relative:page;" filled="f" stroked="f" coordsize="21600,21600" o:gfxdata="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8HXl5NgAAAAKAQAADwAAAAAAAAABACAAAAAiAAAAZHJzL2Rvd25yZXYueG1s&#10;UEsBAhQAFAAAAAgAh07iQCSCRrQxAgAAYQQAAA4AAAAAAAAAAQAgAAAAJwEAAGRycy9lMm9Eb2Mu&#10;eG1sUEsFBgAAAAAGAAYAWQEAAMoFAAAAAA==&#10;">
              <v:fill on="f" focussize="0,0"/>
              <v:stroke on="f" weight="0.5pt"/>
              <v:imagedata o:title=""/>
              <o:lock v:ext="edit" aspectratio="f"/>
              <v:textbox inset="0mm,0mm,0mm,0mm" style="mso-fit-shape-to-text:t;">
                <w:txbxContent>
                  <w:p w14:paraId="4C685309">
                    <w:pPr>
                      <w:pStyle w:val="1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8B01F5">
    <w:pPr>
      <w:pStyle w:val="1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r>
        <w:separator/>
      </w:r>
    </w:p>
  </w:footnote>
  <w:footnote w:type="continuationSeparator" w:id="3">
    <w:p>
      <w:r>
        <w:continuationSeparator/>
      </w:r>
    </w:p>
  </w:footnote>
  <w:footnote w:id="0">
    <w:p w14:paraId="23EE8904">
      <w:pPr>
        <w:pStyle w:val="15"/>
        <w:snapToGrid w:val="0"/>
      </w:pPr>
      <w:r>
        <w:rPr>
          <w:rStyle w:val="28"/>
        </w:rPr>
        <w:footnoteRef/>
      </w:r>
      <w:r>
        <w:t xml:space="preserve"> </w:t>
      </w:r>
      <w:r>
        <w:rPr>
          <w:rFonts w:hint="eastAsia"/>
          <w:sz w:val="15"/>
          <w:szCs w:val="15"/>
        </w:rPr>
        <w:t>The bolded values indicate the highest value in this column.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D2C4ED">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B8CAB4"/>
    <w:multiLevelType w:val="singleLevel"/>
    <w:tmpl w:val="90B8CAB4"/>
    <w:lvl w:ilvl="0" w:tentative="0">
      <w:start w:val="1"/>
      <w:numFmt w:val="decimal"/>
      <w:suff w:val="space"/>
      <w:lvlText w:val="%1)"/>
      <w:lvlJc w:val="left"/>
    </w:lvl>
  </w:abstractNum>
  <w:abstractNum w:abstractNumId="1">
    <w:nsid w:val="E9D9D0D7"/>
    <w:multiLevelType w:val="singleLevel"/>
    <w:tmpl w:val="E9D9D0D7"/>
    <w:lvl w:ilvl="0" w:tentative="0">
      <w:start w:val="1"/>
      <w:numFmt w:val="decimal"/>
      <w:suff w:val="space"/>
      <w:lvlText w:val="%1)"/>
      <w:lvlJc w:val="left"/>
    </w:lvl>
  </w:abstractNum>
  <w:abstractNum w:abstractNumId="2">
    <w:nsid w:val="308D5A98"/>
    <w:multiLevelType w:val="multilevel"/>
    <w:tmpl w:val="308D5A98"/>
    <w:lvl w:ilvl="0" w:tentative="0">
      <w:start w:val="1"/>
      <w:numFmt w:val="decimal"/>
      <w:pStyle w:val="87"/>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5EB6341A"/>
    <w:multiLevelType w:val="multilevel"/>
    <w:tmpl w:val="5EB6341A"/>
    <w:lvl w:ilvl="0" w:tentative="0">
      <w:start w:val="0"/>
      <w:numFmt w:val="decimal"/>
      <w:pStyle w:val="68"/>
      <w:lvlText w:val="%1"/>
      <w:lvlJc w:val="left"/>
      <w:pPr>
        <w:ind w:left="425" w:hanging="425"/>
      </w:pPr>
      <w:rPr>
        <w:rFonts w:hint="eastAsia"/>
      </w:rPr>
    </w:lvl>
    <w:lvl w:ilvl="1" w:tentative="0">
      <w:start w:val="1"/>
      <w:numFmt w:val="decimal"/>
      <w:pStyle w:val="69"/>
      <w:lvlText w:val="%1.%2"/>
      <w:lvlJc w:val="left"/>
      <w:pPr>
        <w:ind w:left="425" w:hanging="425"/>
      </w:pPr>
      <w:rPr>
        <w:rFonts w:hint="eastAsia"/>
      </w:rPr>
    </w:lvl>
    <w:lvl w:ilvl="2" w:tentative="0">
      <w:start w:val="1"/>
      <w:numFmt w:val="decimal"/>
      <w:pStyle w:val="71"/>
      <w:lvlText w:val="%1.%2.%3"/>
      <w:lvlJc w:val="left"/>
      <w:pPr>
        <w:ind w:left="425" w:hanging="425"/>
      </w:pPr>
      <w:rPr>
        <w:rFonts w:hint="eastAsia"/>
      </w:rPr>
    </w:lvl>
    <w:lvl w:ilvl="3" w:tentative="0">
      <w:start w:val="1"/>
      <w:numFmt w:val="decimal"/>
      <w:lvlText w:val="%1.%2.%3.%4"/>
      <w:lvlJc w:val="left"/>
      <w:pPr>
        <w:tabs>
          <w:tab w:val="left" w:pos="1418"/>
        </w:tabs>
        <w:ind w:left="425" w:hanging="425"/>
      </w:pPr>
      <w:rPr>
        <w:rFonts w:hint="eastAsia"/>
      </w:rPr>
    </w:lvl>
    <w:lvl w:ilvl="4" w:tentative="0">
      <w:start w:val="1"/>
      <w:numFmt w:val="decimal"/>
      <w:lvlText w:val="%1.%2.%3.%4.%5"/>
      <w:lvlJc w:val="left"/>
      <w:pPr>
        <w:tabs>
          <w:tab w:val="left" w:pos="1418"/>
        </w:tabs>
        <w:ind w:left="425" w:hanging="425"/>
      </w:pPr>
      <w:rPr>
        <w:rFonts w:hint="eastAsia"/>
      </w:rPr>
    </w:lvl>
    <w:lvl w:ilvl="5" w:tentative="0">
      <w:start w:val="1"/>
      <w:numFmt w:val="decimal"/>
      <w:lvlText w:val="%1.%2.%3.%4.%5.%6"/>
      <w:lvlJc w:val="left"/>
      <w:pPr>
        <w:tabs>
          <w:tab w:val="left" w:pos="1418"/>
        </w:tabs>
        <w:ind w:left="425" w:hanging="425"/>
      </w:pPr>
      <w:rPr>
        <w:rFonts w:hint="eastAsia"/>
      </w:rPr>
    </w:lvl>
    <w:lvl w:ilvl="6" w:tentative="0">
      <w:start w:val="1"/>
      <w:numFmt w:val="decimal"/>
      <w:lvlText w:val="%1.%2.%3.%4.%5.%6.%7"/>
      <w:lvlJc w:val="left"/>
      <w:pPr>
        <w:tabs>
          <w:tab w:val="left" w:pos="1418"/>
        </w:tabs>
        <w:ind w:left="425" w:hanging="425"/>
      </w:pPr>
      <w:rPr>
        <w:rFonts w:hint="eastAsia"/>
      </w:rPr>
    </w:lvl>
    <w:lvl w:ilvl="7" w:tentative="0">
      <w:start w:val="1"/>
      <w:numFmt w:val="decimal"/>
      <w:lvlText w:val="%1.%2.%3.%4.%5.%6.%7.%8"/>
      <w:lvlJc w:val="left"/>
      <w:pPr>
        <w:tabs>
          <w:tab w:val="left" w:pos="1418"/>
        </w:tabs>
        <w:ind w:left="425" w:hanging="425"/>
      </w:pPr>
      <w:rPr>
        <w:rFonts w:hint="eastAsia"/>
      </w:rPr>
    </w:lvl>
    <w:lvl w:ilvl="8" w:tentative="0">
      <w:start w:val="1"/>
      <w:numFmt w:val="decimal"/>
      <w:lvlText w:val="%1.%2.%3.%4.%5.%6.%7.%8.%9"/>
      <w:lvlJc w:val="left"/>
      <w:pPr>
        <w:tabs>
          <w:tab w:val="left" w:pos="1418"/>
        </w:tabs>
        <w:ind w:left="425" w:hanging="425"/>
      </w:pPr>
      <w:rPr>
        <w:rFonts w:hint="eastAsia"/>
      </w:rPr>
    </w:lvl>
  </w:abstractNum>
  <w:num w:numId="1">
    <w:abstractNumId w:val="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1"/>
  </w:num>
  <w:num w:numId="4">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四季雨">
    <w15:presenceInfo w15:providerId="WPS Office" w15:userId="34269140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revisionView w:markup="0"/>
  <w:trackRevisions w:val="1"/>
  <w:documentProtection w:edit="forms" w:enforcement="0"/>
  <w:defaultTabStop w:val="420"/>
  <w:drawingGridHorizontalSpacing w:val="91"/>
  <w:drawingGridVerticalSpacing w:val="161"/>
  <w:displayHorizontalDrawingGridEvery w:val="1"/>
  <w:displayVerticalDrawingGridEvery w:val="1"/>
  <w:noPunctuationKerning w:val="1"/>
  <w:characterSpacingControl w:val="compressPunctuation"/>
  <w:footnotePr>
    <w:pos w:val="beneathText"/>
    <w:footnote w:id="2"/>
    <w:footnote w:id="3"/>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YzM2I2MjM5MjYzNjYyNjI4ZDk1YWI5ZWQ2YjlkNWQifQ=="/>
  </w:docVars>
  <w:rsids>
    <w:rsidRoot w:val="00D04369"/>
    <w:rsid w:val="000030EE"/>
    <w:rsid w:val="00010AE4"/>
    <w:rsid w:val="000122D8"/>
    <w:rsid w:val="00015767"/>
    <w:rsid w:val="00016169"/>
    <w:rsid w:val="0001662B"/>
    <w:rsid w:val="00017F7E"/>
    <w:rsid w:val="00022CC6"/>
    <w:rsid w:val="0002356D"/>
    <w:rsid w:val="00023E14"/>
    <w:rsid w:val="00027E3D"/>
    <w:rsid w:val="00030A47"/>
    <w:rsid w:val="00032D41"/>
    <w:rsid w:val="00034A2A"/>
    <w:rsid w:val="00041CFC"/>
    <w:rsid w:val="00042878"/>
    <w:rsid w:val="00045863"/>
    <w:rsid w:val="00050A8E"/>
    <w:rsid w:val="00050E3E"/>
    <w:rsid w:val="00052107"/>
    <w:rsid w:val="00052CDD"/>
    <w:rsid w:val="0005687D"/>
    <w:rsid w:val="00056B68"/>
    <w:rsid w:val="00057B9A"/>
    <w:rsid w:val="00060BD6"/>
    <w:rsid w:val="000614DB"/>
    <w:rsid w:val="000629FA"/>
    <w:rsid w:val="00064D57"/>
    <w:rsid w:val="000662DB"/>
    <w:rsid w:val="000701E6"/>
    <w:rsid w:val="000701F4"/>
    <w:rsid w:val="000816FF"/>
    <w:rsid w:val="00084145"/>
    <w:rsid w:val="00084528"/>
    <w:rsid w:val="000876D0"/>
    <w:rsid w:val="0008783B"/>
    <w:rsid w:val="00087ACF"/>
    <w:rsid w:val="00090163"/>
    <w:rsid w:val="0009041C"/>
    <w:rsid w:val="00090D22"/>
    <w:rsid w:val="00093BC4"/>
    <w:rsid w:val="000955E0"/>
    <w:rsid w:val="000A079E"/>
    <w:rsid w:val="000A1B4D"/>
    <w:rsid w:val="000A23FC"/>
    <w:rsid w:val="000A38A5"/>
    <w:rsid w:val="000A4D16"/>
    <w:rsid w:val="000A4F90"/>
    <w:rsid w:val="000A7FDD"/>
    <w:rsid w:val="000B0FBD"/>
    <w:rsid w:val="000B1AA9"/>
    <w:rsid w:val="000B2479"/>
    <w:rsid w:val="000B2A0B"/>
    <w:rsid w:val="000B4DD6"/>
    <w:rsid w:val="000B510E"/>
    <w:rsid w:val="000B5D1E"/>
    <w:rsid w:val="000C0FA3"/>
    <w:rsid w:val="000C2D29"/>
    <w:rsid w:val="000C4736"/>
    <w:rsid w:val="000C4810"/>
    <w:rsid w:val="000C4E81"/>
    <w:rsid w:val="000C7156"/>
    <w:rsid w:val="000C76EF"/>
    <w:rsid w:val="000D1402"/>
    <w:rsid w:val="000D2774"/>
    <w:rsid w:val="000D6571"/>
    <w:rsid w:val="000D77D9"/>
    <w:rsid w:val="000E056B"/>
    <w:rsid w:val="000E21F7"/>
    <w:rsid w:val="000E2F33"/>
    <w:rsid w:val="000E5342"/>
    <w:rsid w:val="000F0178"/>
    <w:rsid w:val="000F1A05"/>
    <w:rsid w:val="000F4DAD"/>
    <w:rsid w:val="000F5073"/>
    <w:rsid w:val="001001A0"/>
    <w:rsid w:val="0010141B"/>
    <w:rsid w:val="00103ADB"/>
    <w:rsid w:val="00104368"/>
    <w:rsid w:val="0011195F"/>
    <w:rsid w:val="00115507"/>
    <w:rsid w:val="001179EA"/>
    <w:rsid w:val="00120538"/>
    <w:rsid w:val="00121229"/>
    <w:rsid w:val="001213A8"/>
    <w:rsid w:val="00126EF0"/>
    <w:rsid w:val="001314A6"/>
    <w:rsid w:val="001318E0"/>
    <w:rsid w:val="00136384"/>
    <w:rsid w:val="00143B51"/>
    <w:rsid w:val="00144AC1"/>
    <w:rsid w:val="001450B8"/>
    <w:rsid w:val="001459EF"/>
    <w:rsid w:val="00146A0E"/>
    <w:rsid w:val="00150406"/>
    <w:rsid w:val="00153688"/>
    <w:rsid w:val="001538F5"/>
    <w:rsid w:val="00154000"/>
    <w:rsid w:val="0016331B"/>
    <w:rsid w:val="0016510B"/>
    <w:rsid w:val="00166006"/>
    <w:rsid w:val="00170036"/>
    <w:rsid w:val="00172869"/>
    <w:rsid w:val="00173640"/>
    <w:rsid w:val="001766E8"/>
    <w:rsid w:val="0017792C"/>
    <w:rsid w:val="001824BC"/>
    <w:rsid w:val="00183CE6"/>
    <w:rsid w:val="00185C4E"/>
    <w:rsid w:val="00192A3C"/>
    <w:rsid w:val="0019303B"/>
    <w:rsid w:val="00197E48"/>
    <w:rsid w:val="001A0A3A"/>
    <w:rsid w:val="001A3582"/>
    <w:rsid w:val="001A5F60"/>
    <w:rsid w:val="001B425C"/>
    <w:rsid w:val="001B5F44"/>
    <w:rsid w:val="001B6074"/>
    <w:rsid w:val="001C4198"/>
    <w:rsid w:val="001D20A5"/>
    <w:rsid w:val="001D28B5"/>
    <w:rsid w:val="001D6DAE"/>
    <w:rsid w:val="001D7782"/>
    <w:rsid w:val="001E2DB7"/>
    <w:rsid w:val="001E33E7"/>
    <w:rsid w:val="001E33F4"/>
    <w:rsid w:val="001E4329"/>
    <w:rsid w:val="001E578D"/>
    <w:rsid w:val="001E7387"/>
    <w:rsid w:val="001E7529"/>
    <w:rsid w:val="001F05D9"/>
    <w:rsid w:val="001F0C34"/>
    <w:rsid w:val="001F0F32"/>
    <w:rsid w:val="001F21CD"/>
    <w:rsid w:val="001F4EDD"/>
    <w:rsid w:val="00200265"/>
    <w:rsid w:val="002057FC"/>
    <w:rsid w:val="00205FEC"/>
    <w:rsid w:val="00206379"/>
    <w:rsid w:val="00210348"/>
    <w:rsid w:val="00210CD6"/>
    <w:rsid w:val="00211EA2"/>
    <w:rsid w:val="00211FD9"/>
    <w:rsid w:val="00212261"/>
    <w:rsid w:val="00212AAC"/>
    <w:rsid w:val="00214347"/>
    <w:rsid w:val="002250EF"/>
    <w:rsid w:val="0023290D"/>
    <w:rsid w:val="00234652"/>
    <w:rsid w:val="002348C3"/>
    <w:rsid w:val="00237BF2"/>
    <w:rsid w:val="00242974"/>
    <w:rsid w:val="00244F30"/>
    <w:rsid w:val="0024692B"/>
    <w:rsid w:val="0024772A"/>
    <w:rsid w:val="00247934"/>
    <w:rsid w:val="00251BD9"/>
    <w:rsid w:val="00251EFB"/>
    <w:rsid w:val="0025264D"/>
    <w:rsid w:val="00252ADA"/>
    <w:rsid w:val="002543B3"/>
    <w:rsid w:val="0025508D"/>
    <w:rsid w:val="0026028F"/>
    <w:rsid w:val="0026114A"/>
    <w:rsid w:val="00261994"/>
    <w:rsid w:val="00265180"/>
    <w:rsid w:val="00271000"/>
    <w:rsid w:val="00281D44"/>
    <w:rsid w:val="0028370E"/>
    <w:rsid w:val="00286FCA"/>
    <w:rsid w:val="0029156A"/>
    <w:rsid w:val="00292341"/>
    <w:rsid w:val="00294A1C"/>
    <w:rsid w:val="00294E29"/>
    <w:rsid w:val="002A0AF9"/>
    <w:rsid w:val="002B10B1"/>
    <w:rsid w:val="002B68BC"/>
    <w:rsid w:val="002B7171"/>
    <w:rsid w:val="002C0A61"/>
    <w:rsid w:val="002C143B"/>
    <w:rsid w:val="002C2930"/>
    <w:rsid w:val="002C295F"/>
    <w:rsid w:val="002C55A7"/>
    <w:rsid w:val="002C5A0A"/>
    <w:rsid w:val="002D2ADE"/>
    <w:rsid w:val="002D2F3A"/>
    <w:rsid w:val="002D7180"/>
    <w:rsid w:val="002E13A7"/>
    <w:rsid w:val="002F0F72"/>
    <w:rsid w:val="002F2E6A"/>
    <w:rsid w:val="00302B1C"/>
    <w:rsid w:val="0030363C"/>
    <w:rsid w:val="00304FEB"/>
    <w:rsid w:val="00306B33"/>
    <w:rsid w:val="0030737F"/>
    <w:rsid w:val="00307C5F"/>
    <w:rsid w:val="003100D9"/>
    <w:rsid w:val="00313870"/>
    <w:rsid w:val="00314BE2"/>
    <w:rsid w:val="00316070"/>
    <w:rsid w:val="00316ECD"/>
    <w:rsid w:val="00320234"/>
    <w:rsid w:val="0032100E"/>
    <w:rsid w:val="0032272C"/>
    <w:rsid w:val="00322763"/>
    <w:rsid w:val="00322B06"/>
    <w:rsid w:val="00323121"/>
    <w:rsid w:val="003245EC"/>
    <w:rsid w:val="00325890"/>
    <w:rsid w:val="003301A5"/>
    <w:rsid w:val="0033099D"/>
    <w:rsid w:val="00333A25"/>
    <w:rsid w:val="00333D39"/>
    <w:rsid w:val="003361E9"/>
    <w:rsid w:val="0033749D"/>
    <w:rsid w:val="0034124C"/>
    <w:rsid w:val="00342430"/>
    <w:rsid w:val="00345643"/>
    <w:rsid w:val="003457F2"/>
    <w:rsid w:val="00347304"/>
    <w:rsid w:val="00353B81"/>
    <w:rsid w:val="003541A4"/>
    <w:rsid w:val="003568F6"/>
    <w:rsid w:val="00356B21"/>
    <w:rsid w:val="003574C3"/>
    <w:rsid w:val="0036143E"/>
    <w:rsid w:val="00364C7D"/>
    <w:rsid w:val="00372620"/>
    <w:rsid w:val="003727AA"/>
    <w:rsid w:val="00373913"/>
    <w:rsid w:val="00375883"/>
    <w:rsid w:val="003773E5"/>
    <w:rsid w:val="00380611"/>
    <w:rsid w:val="003810B7"/>
    <w:rsid w:val="0038499A"/>
    <w:rsid w:val="00385C06"/>
    <w:rsid w:val="00386705"/>
    <w:rsid w:val="0038690F"/>
    <w:rsid w:val="003939D0"/>
    <w:rsid w:val="00396E52"/>
    <w:rsid w:val="003A004C"/>
    <w:rsid w:val="003A0624"/>
    <w:rsid w:val="003A26FD"/>
    <w:rsid w:val="003A2B4E"/>
    <w:rsid w:val="003A2DE9"/>
    <w:rsid w:val="003A56D6"/>
    <w:rsid w:val="003B0CE6"/>
    <w:rsid w:val="003B0E71"/>
    <w:rsid w:val="003B1086"/>
    <w:rsid w:val="003B259A"/>
    <w:rsid w:val="003B2AA5"/>
    <w:rsid w:val="003B3C75"/>
    <w:rsid w:val="003B6D48"/>
    <w:rsid w:val="003B7F04"/>
    <w:rsid w:val="003C01F1"/>
    <w:rsid w:val="003C245D"/>
    <w:rsid w:val="003C535F"/>
    <w:rsid w:val="003C5CF1"/>
    <w:rsid w:val="003C6584"/>
    <w:rsid w:val="003D01BD"/>
    <w:rsid w:val="003D2ADA"/>
    <w:rsid w:val="003D446A"/>
    <w:rsid w:val="003D47D7"/>
    <w:rsid w:val="003D5380"/>
    <w:rsid w:val="003E067C"/>
    <w:rsid w:val="003E086C"/>
    <w:rsid w:val="003E1AB4"/>
    <w:rsid w:val="003E215E"/>
    <w:rsid w:val="003E746D"/>
    <w:rsid w:val="003F07ED"/>
    <w:rsid w:val="003F10EC"/>
    <w:rsid w:val="003F5C71"/>
    <w:rsid w:val="003F6499"/>
    <w:rsid w:val="00400D6F"/>
    <w:rsid w:val="004029D0"/>
    <w:rsid w:val="004042CD"/>
    <w:rsid w:val="004073DC"/>
    <w:rsid w:val="004118E9"/>
    <w:rsid w:val="00412A54"/>
    <w:rsid w:val="00413F0A"/>
    <w:rsid w:val="0041471F"/>
    <w:rsid w:val="00414A47"/>
    <w:rsid w:val="00417489"/>
    <w:rsid w:val="0042044B"/>
    <w:rsid w:val="00420726"/>
    <w:rsid w:val="00421950"/>
    <w:rsid w:val="00423E2D"/>
    <w:rsid w:val="004243DD"/>
    <w:rsid w:val="00432879"/>
    <w:rsid w:val="004358E7"/>
    <w:rsid w:val="00441D9A"/>
    <w:rsid w:val="00446E40"/>
    <w:rsid w:val="00451FD1"/>
    <w:rsid w:val="00452574"/>
    <w:rsid w:val="00452907"/>
    <w:rsid w:val="00453A35"/>
    <w:rsid w:val="00455217"/>
    <w:rsid w:val="0045617D"/>
    <w:rsid w:val="0045722D"/>
    <w:rsid w:val="00465A99"/>
    <w:rsid w:val="00465AED"/>
    <w:rsid w:val="00465ED3"/>
    <w:rsid w:val="00466AA9"/>
    <w:rsid w:val="00467835"/>
    <w:rsid w:val="00471310"/>
    <w:rsid w:val="00471B6F"/>
    <w:rsid w:val="00471B9E"/>
    <w:rsid w:val="00471FBD"/>
    <w:rsid w:val="00473E85"/>
    <w:rsid w:val="004774F0"/>
    <w:rsid w:val="00477EE1"/>
    <w:rsid w:val="00480DAA"/>
    <w:rsid w:val="00482246"/>
    <w:rsid w:val="00482256"/>
    <w:rsid w:val="00482DE0"/>
    <w:rsid w:val="00486EEE"/>
    <w:rsid w:val="0048792B"/>
    <w:rsid w:val="00490207"/>
    <w:rsid w:val="0049146B"/>
    <w:rsid w:val="00491D55"/>
    <w:rsid w:val="00494EA6"/>
    <w:rsid w:val="004A6BAC"/>
    <w:rsid w:val="004B08C3"/>
    <w:rsid w:val="004B0CAC"/>
    <w:rsid w:val="004B20FC"/>
    <w:rsid w:val="004B3FD1"/>
    <w:rsid w:val="004C20CF"/>
    <w:rsid w:val="004C3D8D"/>
    <w:rsid w:val="004C67C8"/>
    <w:rsid w:val="004C71D4"/>
    <w:rsid w:val="004C7940"/>
    <w:rsid w:val="004D0D2C"/>
    <w:rsid w:val="004D418E"/>
    <w:rsid w:val="004E152A"/>
    <w:rsid w:val="004E3631"/>
    <w:rsid w:val="004E3B36"/>
    <w:rsid w:val="004F2E20"/>
    <w:rsid w:val="004F3664"/>
    <w:rsid w:val="004F39FB"/>
    <w:rsid w:val="004F5DA4"/>
    <w:rsid w:val="004F66AB"/>
    <w:rsid w:val="005041D4"/>
    <w:rsid w:val="005049E0"/>
    <w:rsid w:val="00505DD7"/>
    <w:rsid w:val="005116E7"/>
    <w:rsid w:val="00513E3A"/>
    <w:rsid w:val="0052067A"/>
    <w:rsid w:val="00523962"/>
    <w:rsid w:val="00526808"/>
    <w:rsid w:val="005305BA"/>
    <w:rsid w:val="00530ADA"/>
    <w:rsid w:val="00530B95"/>
    <w:rsid w:val="0053125E"/>
    <w:rsid w:val="00533A94"/>
    <w:rsid w:val="00534B8B"/>
    <w:rsid w:val="00534F82"/>
    <w:rsid w:val="0053568D"/>
    <w:rsid w:val="00540157"/>
    <w:rsid w:val="00540428"/>
    <w:rsid w:val="005406BF"/>
    <w:rsid w:val="00540E6A"/>
    <w:rsid w:val="00540FDA"/>
    <w:rsid w:val="0054579A"/>
    <w:rsid w:val="00545A18"/>
    <w:rsid w:val="00552969"/>
    <w:rsid w:val="00554544"/>
    <w:rsid w:val="005547B6"/>
    <w:rsid w:val="00560C10"/>
    <w:rsid w:val="00560F8C"/>
    <w:rsid w:val="00564DA1"/>
    <w:rsid w:val="0057044C"/>
    <w:rsid w:val="00570465"/>
    <w:rsid w:val="0057095A"/>
    <w:rsid w:val="00570A8B"/>
    <w:rsid w:val="00572CB3"/>
    <w:rsid w:val="00582A79"/>
    <w:rsid w:val="005871F7"/>
    <w:rsid w:val="00587694"/>
    <w:rsid w:val="00587C27"/>
    <w:rsid w:val="005901DF"/>
    <w:rsid w:val="00591068"/>
    <w:rsid w:val="005917BB"/>
    <w:rsid w:val="005921FE"/>
    <w:rsid w:val="00594CAD"/>
    <w:rsid w:val="0059741D"/>
    <w:rsid w:val="00597DFC"/>
    <w:rsid w:val="005A222E"/>
    <w:rsid w:val="005A3591"/>
    <w:rsid w:val="005B0796"/>
    <w:rsid w:val="005B0F39"/>
    <w:rsid w:val="005C0F42"/>
    <w:rsid w:val="005C593E"/>
    <w:rsid w:val="005D5106"/>
    <w:rsid w:val="005D5490"/>
    <w:rsid w:val="005D5D07"/>
    <w:rsid w:val="005D665B"/>
    <w:rsid w:val="005D6E67"/>
    <w:rsid w:val="005D7317"/>
    <w:rsid w:val="005E0F43"/>
    <w:rsid w:val="005E40BE"/>
    <w:rsid w:val="005E6D21"/>
    <w:rsid w:val="00602EA4"/>
    <w:rsid w:val="0060472B"/>
    <w:rsid w:val="00604F28"/>
    <w:rsid w:val="00606A35"/>
    <w:rsid w:val="00614101"/>
    <w:rsid w:val="006149CF"/>
    <w:rsid w:val="006155E8"/>
    <w:rsid w:val="00616968"/>
    <w:rsid w:val="00622682"/>
    <w:rsid w:val="00622C09"/>
    <w:rsid w:val="00624F93"/>
    <w:rsid w:val="00625173"/>
    <w:rsid w:val="00627914"/>
    <w:rsid w:val="0063013E"/>
    <w:rsid w:val="0063130E"/>
    <w:rsid w:val="00631ED0"/>
    <w:rsid w:val="00633925"/>
    <w:rsid w:val="00635944"/>
    <w:rsid w:val="00641ADA"/>
    <w:rsid w:val="00646B07"/>
    <w:rsid w:val="0065065A"/>
    <w:rsid w:val="006511B0"/>
    <w:rsid w:val="00653014"/>
    <w:rsid w:val="0065354D"/>
    <w:rsid w:val="0065685F"/>
    <w:rsid w:val="00657DBD"/>
    <w:rsid w:val="00662270"/>
    <w:rsid w:val="00673A1E"/>
    <w:rsid w:val="00673AF3"/>
    <w:rsid w:val="00676D3C"/>
    <w:rsid w:val="006771E1"/>
    <w:rsid w:val="00677AF2"/>
    <w:rsid w:val="00677E87"/>
    <w:rsid w:val="00680037"/>
    <w:rsid w:val="00681C4D"/>
    <w:rsid w:val="00684273"/>
    <w:rsid w:val="006851CC"/>
    <w:rsid w:val="0068547E"/>
    <w:rsid w:val="00685E38"/>
    <w:rsid w:val="006869FD"/>
    <w:rsid w:val="00687790"/>
    <w:rsid w:val="00691F21"/>
    <w:rsid w:val="00693BDD"/>
    <w:rsid w:val="00694A3E"/>
    <w:rsid w:val="006951C0"/>
    <w:rsid w:val="006A2414"/>
    <w:rsid w:val="006B3B78"/>
    <w:rsid w:val="006B4206"/>
    <w:rsid w:val="006C2374"/>
    <w:rsid w:val="006C5E0C"/>
    <w:rsid w:val="006D1EAB"/>
    <w:rsid w:val="006D5565"/>
    <w:rsid w:val="006D6049"/>
    <w:rsid w:val="006D64D4"/>
    <w:rsid w:val="006D6CD8"/>
    <w:rsid w:val="006E0C43"/>
    <w:rsid w:val="006E1E8C"/>
    <w:rsid w:val="006E5790"/>
    <w:rsid w:val="006E63A8"/>
    <w:rsid w:val="006E6584"/>
    <w:rsid w:val="006F05C4"/>
    <w:rsid w:val="006F1B62"/>
    <w:rsid w:val="006F7A1A"/>
    <w:rsid w:val="006F7F49"/>
    <w:rsid w:val="007003CA"/>
    <w:rsid w:val="00700BAC"/>
    <w:rsid w:val="00701489"/>
    <w:rsid w:val="007017F1"/>
    <w:rsid w:val="0070221D"/>
    <w:rsid w:val="00716578"/>
    <w:rsid w:val="007216F8"/>
    <w:rsid w:val="00726435"/>
    <w:rsid w:val="007268CA"/>
    <w:rsid w:val="007273F4"/>
    <w:rsid w:val="007306A1"/>
    <w:rsid w:val="00731E8F"/>
    <w:rsid w:val="007369A6"/>
    <w:rsid w:val="0073706A"/>
    <w:rsid w:val="00742FC3"/>
    <w:rsid w:val="00746DC2"/>
    <w:rsid w:val="0074709E"/>
    <w:rsid w:val="007568DC"/>
    <w:rsid w:val="00761A3F"/>
    <w:rsid w:val="00763EE6"/>
    <w:rsid w:val="00766172"/>
    <w:rsid w:val="007669EB"/>
    <w:rsid w:val="00766BE9"/>
    <w:rsid w:val="007701A9"/>
    <w:rsid w:val="007717E7"/>
    <w:rsid w:val="00772872"/>
    <w:rsid w:val="0077289F"/>
    <w:rsid w:val="0077648F"/>
    <w:rsid w:val="00776AA0"/>
    <w:rsid w:val="007770DC"/>
    <w:rsid w:val="00783D34"/>
    <w:rsid w:val="007845BD"/>
    <w:rsid w:val="00784A18"/>
    <w:rsid w:val="00790C31"/>
    <w:rsid w:val="00795C8A"/>
    <w:rsid w:val="007970C9"/>
    <w:rsid w:val="007A05D1"/>
    <w:rsid w:val="007A13CC"/>
    <w:rsid w:val="007A2F92"/>
    <w:rsid w:val="007A5B00"/>
    <w:rsid w:val="007A6E5B"/>
    <w:rsid w:val="007A730F"/>
    <w:rsid w:val="007B0839"/>
    <w:rsid w:val="007B0E64"/>
    <w:rsid w:val="007B565F"/>
    <w:rsid w:val="007B584A"/>
    <w:rsid w:val="007C4427"/>
    <w:rsid w:val="007C4552"/>
    <w:rsid w:val="007C7F22"/>
    <w:rsid w:val="007D14F8"/>
    <w:rsid w:val="007D192C"/>
    <w:rsid w:val="007D56DD"/>
    <w:rsid w:val="007D6C54"/>
    <w:rsid w:val="007E04CF"/>
    <w:rsid w:val="007E1D3F"/>
    <w:rsid w:val="007E2A31"/>
    <w:rsid w:val="007E5817"/>
    <w:rsid w:val="007F030F"/>
    <w:rsid w:val="007F2432"/>
    <w:rsid w:val="007F3A10"/>
    <w:rsid w:val="007F5624"/>
    <w:rsid w:val="007F7886"/>
    <w:rsid w:val="0080021C"/>
    <w:rsid w:val="008022F8"/>
    <w:rsid w:val="008042B1"/>
    <w:rsid w:val="00804E29"/>
    <w:rsid w:val="008056F2"/>
    <w:rsid w:val="00806EB2"/>
    <w:rsid w:val="00813E02"/>
    <w:rsid w:val="00815125"/>
    <w:rsid w:val="00815CA6"/>
    <w:rsid w:val="008218E5"/>
    <w:rsid w:val="00822DDE"/>
    <w:rsid w:val="00822E8F"/>
    <w:rsid w:val="00823F5E"/>
    <w:rsid w:val="00824D57"/>
    <w:rsid w:val="00825517"/>
    <w:rsid w:val="008308C5"/>
    <w:rsid w:val="00832CFA"/>
    <w:rsid w:val="00833526"/>
    <w:rsid w:val="0083413C"/>
    <w:rsid w:val="0083480B"/>
    <w:rsid w:val="0083758A"/>
    <w:rsid w:val="00837C66"/>
    <w:rsid w:val="008406F1"/>
    <w:rsid w:val="00841390"/>
    <w:rsid w:val="00841CA2"/>
    <w:rsid w:val="00846250"/>
    <w:rsid w:val="00852E2D"/>
    <w:rsid w:val="00862880"/>
    <w:rsid w:val="00863D19"/>
    <w:rsid w:val="0086426F"/>
    <w:rsid w:val="0086543B"/>
    <w:rsid w:val="008666E2"/>
    <w:rsid w:val="00867E6E"/>
    <w:rsid w:val="00872B72"/>
    <w:rsid w:val="0089212B"/>
    <w:rsid w:val="00893D17"/>
    <w:rsid w:val="008A16AE"/>
    <w:rsid w:val="008A2358"/>
    <w:rsid w:val="008A33F4"/>
    <w:rsid w:val="008A4086"/>
    <w:rsid w:val="008B3514"/>
    <w:rsid w:val="008B57D4"/>
    <w:rsid w:val="008B67F4"/>
    <w:rsid w:val="008B6F8D"/>
    <w:rsid w:val="008C2368"/>
    <w:rsid w:val="008C2D43"/>
    <w:rsid w:val="008C6084"/>
    <w:rsid w:val="008C7977"/>
    <w:rsid w:val="008C7B47"/>
    <w:rsid w:val="008D4838"/>
    <w:rsid w:val="008D508D"/>
    <w:rsid w:val="008E05EB"/>
    <w:rsid w:val="008E112B"/>
    <w:rsid w:val="008E61BC"/>
    <w:rsid w:val="008F51BE"/>
    <w:rsid w:val="009011BA"/>
    <w:rsid w:val="00902634"/>
    <w:rsid w:val="00903060"/>
    <w:rsid w:val="00906166"/>
    <w:rsid w:val="009075BD"/>
    <w:rsid w:val="00913A91"/>
    <w:rsid w:val="009173D4"/>
    <w:rsid w:val="009211B0"/>
    <w:rsid w:val="009252D5"/>
    <w:rsid w:val="00931960"/>
    <w:rsid w:val="00953477"/>
    <w:rsid w:val="009552DB"/>
    <w:rsid w:val="009572E2"/>
    <w:rsid w:val="009609A4"/>
    <w:rsid w:val="009614DF"/>
    <w:rsid w:val="00961FC1"/>
    <w:rsid w:val="00962A11"/>
    <w:rsid w:val="00963241"/>
    <w:rsid w:val="009648CA"/>
    <w:rsid w:val="00964DD8"/>
    <w:rsid w:val="00966886"/>
    <w:rsid w:val="009677A9"/>
    <w:rsid w:val="00972E0C"/>
    <w:rsid w:val="00974F21"/>
    <w:rsid w:val="00975485"/>
    <w:rsid w:val="00981A06"/>
    <w:rsid w:val="00981B1B"/>
    <w:rsid w:val="00984FD5"/>
    <w:rsid w:val="009850A8"/>
    <w:rsid w:val="00985AF8"/>
    <w:rsid w:val="0098654D"/>
    <w:rsid w:val="00987DF0"/>
    <w:rsid w:val="00990AA3"/>
    <w:rsid w:val="009919AD"/>
    <w:rsid w:val="00994F32"/>
    <w:rsid w:val="009A636D"/>
    <w:rsid w:val="009A748F"/>
    <w:rsid w:val="009A7F32"/>
    <w:rsid w:val="009B0B50"/>
    <w:rsid w:val="009B14AA"/>
    <w:rsid w:val="009B1C52"/>
    <w:rsid w:val="009B2E95"/>
    <w:rsid w:val="009B4A37"/>
    <w:rsid w:val="009C0946"/>
    <w:rsid w:val="009C1067"/>
    <w:rsid w:val="009C302B"/>
    <w:rsid w:val="009C3960"/>
    <w:rsid w:val="009C4843"/>
    <w:rsid w:val="009C4BE8"/>
    <w:rsid w:val="009C5ACB"/>
    <w:rsid w:val="009C7C01"/>
    <w:rsid w:val="009D1418"/>
    <w:rsid w:val="009D15B4"/>
    <w:rsid w:val="009D1705"/>
    <w:rsid w:val="009D2856"/>
    <w:rsid w:val="009D4D5C"/>
    <w:rsid w:val="009D4EF1"/>
    <w:rsid w:val="009D5B34"/>
    <w:rsid w:val="009D68E2"/>
    <w:rsid w:val="009E0E87"/>
    <w:rsid w:val="009E1FC7"/>
    <w:rsid w:val="009E3767"/>
    <w:rsid w:val="009E55BA"/>
    <w:rsid w:val="009F1526"/>
    <w:rsid w:val="009F17E8"/>
    <w:rsid w:val="009F1B95"/>
    <w:rsid w:val="009F1D09"/>
    <w:rsid w:val="009F4F62"/>
    <w:rsid w:val="009F529A"/>
    <w:rsid w:val="009F78DE"/>
    <w:rsid w:val="00A0007A"/>
    <w:rsid w:val="00A00BBC"/>
    <w:rsid w:val="00A02463"/>
    <w:rsid w:val="00A038F4"/>
    <w:rsid w:val="00A03F1A"/>
    <w:rsid w:val="00A0453A"/>
    <w:rsid w:val="00A05238"/>
    <w:rsid w:val="00A1267F"/>
    <w:rsid w:val="00A214DB"/>
    <w:rsid w:val="00A21749"/>
    <w:rsid w:val="00A22FD3"/>
    <w:rsid w:val="00A257B0"/>
    <w:rsid w:val="00A26BE7"/>
    <w:rsid w:val="00A26FF0"/>
    <w:rsid w:val="00A315EB"/>
    <w:rsid w:val="00A31EF3"/>
    <w:rsid w:val="00A34EDA"/>
    <w:rsid w:val="00A378B8"/>
    <w:rsid w:val="00A37C10"/>
    <w:rsid w:val="00A40F5B"/>
    <w:rsid w:val="00A42462"/>
    <w:rsid w:val="00A43A27"/>
    <w:rsid w:val="00A45289"/>
    <w:rsid w:val="00A50064"/>
    <w:rsid w:val="00A508D3"/>
    <w:rsid w:val="00A53B2A"/>
    <w:rsid w:val="00A5566B"/>
    <w:rsid w:val="00A57D7A"/>
    <w:rsid w:val="00A614BF"/>
    <w:rsid w:val="00A626A3"/>
    <w:rsid w:val="00A7056C"/>
    <w:rsid w:val="00A70628"/>
    <w:rsid w:val="00A74D47"/>
    <w:rsid w:val="00A76629"/>
    <w:rsid w:val="00A76C30"/>
    <w:rsid w:val="00A772C2"/>
    <w:rsid w:val="00A805B9"/>
    <w:rsid w:val="00A81762"/>
    <w:rsid w:val="00A8368D"/>
    <w:rsid w:val="00A87AF2"/>
    <w:rsid w:val="00A90D93"/>
    <w:rsid w:val="00A931BA"/>
    <w:rsid w:val="00A95121"/>
    <w:rsid w:val="00AA0EE6"/>
    <w:rsid w:val="00AA16DC"/>
    <w:rsid w:val="00AA28F7"/>
    <w:rsid w:val="00AA3864"/>
    <w:rsid w:val="00AA6ABA"/>
    <w:rsid w:val="00AA7DA0"/>
    <w:rsid w:val="00AB0A43"/>
    <w:rsid w:val="00AB1802"/>
    <w:rsid w:val="00AB1A56"/>
    <w:rsid w:val="00AB1B84"/>
    <w:rsid w:val="00AB6618"/>
    <w:rsid w:val="00AC1FFC"/>
    <w:rsid w:val="00AC2B52"/>
    <w:rsid w:val="00AC3263"/>
    <w:rsid w:val="00AC5DEA"/>
    <w:rsid w:val="00AC7778"/>
    <w:rsid w:val="00AC7B25"/>
    <w:rsid w:val="00AD1F95"/>
    <w:rsid w:val="00AD2BFE"/>
    <w:rsid w:val="00AD448A"/>
    <w:rsid w:val="00AE0160"/>
    <w:rsid w:val="00AE077E"/>
    <w:rsid w:val="00AE2E8C"/>
    <w:rsid w:val="00AE3BE0"/>
    <w:rsid w:val="00AE4490"/>
    <w:rsid w:val="00AF1B1B"/>
    <w:rsid w:val="00AF4D46"/>
    <w:rsid w:val="00AF67CF"/>
    <w:rsid w:val="00AF7E9B"/>
    <w:rsid w:val="00B01AF9"/>
    <w:rsid w:val="00B0272F"/>
    <w:rsid w:val="00B07977"/>
    <w:rsid w:val="00B12E81"/>
    <w:rsid w:val="00B13C7C"/>
    <w:rsid w:val="00B1451F"/>
    <w:rsid w:val="00B178E9"/>
    <w:rsid w:val="00B21394"/>
    <w:rsid w:val="00B30AE2"/>
    <w:rsid w:val="00B32B60"/>
    <w:rsid w:val="00B32EE2"/>
    <w:rsid w:val="00B357DA"/>
    <w:rsid w:val="00B429A3"/>
    <w:rsid w:val="00B44025"/>
    <w:rsid w:val="00B462C7"/>
    <w:rsid w:val="00B468A1"/>
    <w:rsid w:val="00B5053E"/>
    <w:rsid w:val="00B50794"/>
    <w:rsid w:val="00B50D33"/>
    <w:rsid w:val="00B50DDE"/>
    <w:rsid w:val="00B51948"/>
    <w:rsid w:val="00B5377D"/>
    <w:rsid w:val="00B544B2"/>
    <w:rsid w:val="00B54559"/>
    <w:rsid w:val="00B573FE"/>
    <w:rsid w:val="00B602C8"/>
    <w:rsid w:val="00B66506"/>
    <w:rsid w:val="00B66FD8"/>
    <w:rsid w:val="00B700B8"/>
    <w:rsid w:val="00B703A1"/>
    <w:rsid w:val="00B70890"/>
    <w:rsid w:val="00B71122"/>
    <w:rsid w:val="00B71AED"/>
    <w:rsid w:val="00B73598"/>
    <w:rsid w:val="00B7459D"/>
    <w:rsid w:val="00B86CA7"/>
    <w:rsid w:val="00B9173F"/>
    <w:rsid w:val="00B9225B"/>
    <w:rsid w:val="00B92B97"/>
    <w:rsid w:val="00B93678"/>
    <w:rsid w:val="00B942E2"/>
    <w:rsid w:val="00B97FC6"/>
    <w:rsid w:val="00BA4C6B"/>
    <w:rsid w:val="00BA4F78"/>
    <w:rsid w:val="00BB063A"/>
    <w:rsid w:val="00BB111D"/>
    <w:rsid w:val="00BB1ACC"/>
    <w:rsid w:val="00BB3133"/>
    <w:rsid w:val="00BB348C"/>
    <w:rsid w:val="00BC20A0"/>
    <w:rsid w:val="00BC320F"/>
    <w:rsid w:val="00BC46C2"/>
    <w:rsid w:val="00BC6FEF"/>
    <w:rsid w:val="00BD4174"/>
    <w:rsid w:val="00BD54F4"/>
    <w:rsid w:val="00BD598F"/>
    <w:rsid w:val="00BD5B5C"/>
    <w:rsid w:val="00BD676F"/>
    <w:rsid w:val="00BD6C80"/>
    <w:rsid w:val="00BE7FF0"/>
    <w:rsid w:val="00BF1374"/>
    <w:rsid w:val="00BF1405"/>
    <w:rsid w:val="00BF3E6B"/>
    <w:rsid w:val="00C0023A"/>
    <w:rsid w:val="00C0271B"/>
    <w:rsid w:val="00C0747E"/>
    <w:rsid w:val="00C07CD2"/>
    <w:rsid w:val="00C1066B"/>
    <w:rsid w:val="00C10D52"/>
    <w:rsid w:val="00C11944"/>
    <w:rsid w:val="00C14227"/>
    <w:rsid w:val="00C17364"/>
    <w:rsid w:val="00C20156"/>
    <w:rsid w:val="00C219F6"/>
    <w:rsid w:val="00C21E92"/>
    <w:rsid w:val="00C23BE1"/>
    <w:rsid w:val="00C243FC"/>
    <w:rsid w:val="00C26351"/>
    <w:rsid w:val="00C27657"/>
    <w:rsid w:val="00C27E30"/>
    <w:rsid w:val="00C3089C"/>
    <w:rsid w:val="00C30A33"/>
    <w:rsid w:val="00C30A3D"/>
    <w:rsid w:val="00C33A7C"/>
    <w:rsid w:val="00C41E55"/>
    <w:rsid w:val="00C42BF8"/>
    <w:rsid w:val="00C508FC"/>
    <w:rsid w:val="00C522C2"/>
    <w:rsid w:val="00C55704"/>
    <w:rsid w:val="00C5688C"/>
    <w:rsid w:val="00C6042F"/>
    <w:rsid w:val="00C61ECB"/>
    <w:rsid w:val="00C6524A"/>
    <w:rsid w:val="00C65C60"/>
    <w:rsid w:val="00C66020"/>
    <w:rsid w:val="00C754CA"/>
    <w:rsid w:val="00C826A8"/>
    <w:rsid w:val="00C861F4"/>
    <w:rsid w:val="00C864EF"/>
    <w:rsid w:val="00C873A9"/>
    <w:rsid w:val="00C90440"/>
    <w:rsid w:val="00C91662"/>
    <w:rsid w:val="00C965BF"/>
    <w:rsid w:val="00C97D7F"/>
    <w:rsid w:val="00C97F56"/>
    <w:rsid w:val="00CA12AF"/>
    <w:rsid w:val="00CA1AEF"/>
    <w:rsid w:val="00CA3B82"/>
    <w:rsid w:val="00CB19F5"/>
    <w:rsid w:val="00CC02E4"/>
    <w:rsid w:val="00CC0E81"/>
    <w:rsid w:val="00CC4835"/>
    <w:rsid w:val="00CD20D5"/>
    <w:rsid w:val="00CD2A6D"/>
    <w:rsid w:val="00CD2BC3"/>
    <w:rsid w:val="00CD2D4A"/>
    <w:rsid w:val="00CD35CA"/>
    <w:rsid w:val="00CD410F"/>
    <w:rsid w:val="00CD5074"/>
    <w:rsid w:val="00CD68B9"/>
    <w:rsid w:val="00CE216C"/>
    <w:rsid w:val="00CE307C"/>
    <w:rsid w:val="00CE52BF"/>
    <w:rsid w:val="00CE55F8"/>
    <w:rsid w:val="00CE5D24"/>
    <w:rsid w:val="00CE6D53"/>
    <w:rsid w:val="00CE7848"/>
    <w:rsid w:val="00CE7935"/>
    <w:rsid w:val="00CF33A3"/>
    <w:rsid w:val="00CF48A2"/>
    <w:rsid w:val="00D00204"/>
    <w:rsid w:val="00D02A47"/>
    <w:rsid w:val="00D04369"/>
    <w:rsid w:val="00D06317"/>
    <w:rsid w:val="00D16CD9"/>
    <w:rsid w:val="00D177E5"/>
    <w:rsid w:val="00D25D8A"/>
    <w:rsid w:val="00D35602"/>
    <w:rsid w:val="00D35B8B"/>
    <w:rsid w:val="00D416F6"/>
    <w:rsid w:val="00D47711"/>
    <w:rsid w:val="00D54722"/>
    <w:rsid w:val="00D54A9D"/>
    <w:rsid w:val="00D563CB"/>
    <w:rsid w:val="00D56CB5"/>
    <w:rsid w:val="00D60043"/>
    <w:rsid w:val="00D606D2"/>
    <w:rsid w:val="00D606DB"/>
    <w:rsid w:val="00D620CC"/>
    <w:rsid w:val="00D651EC"/>
    <w:rsid w:val="00D660A8"/>
    <w:rsid w:val="00D661E8"/>
    <w:rsid w:val="00D70D2E"/>
    <w:rsid w:val="00D73D5B"/>
    <w:rsid w:val="00D73D98"/>
    <w:rsid w:val="00D74A61"/>
    <w:rsid w:val="00D76505"/>
    <w:rsid w:val="00D76C25"/>
    <w:rsid w:val="00D77B6B"/>
    <w:rsid w:val="00D806B5"/>
    <w:rsid w:val="00D84805"/>
    <w:rsid w:val="00D930EA"/>
    <w:rsid w:val="00DA187A"/>
    <w:rsid w:val="00DA2C34"/>
    <w:rsid w:val="00DA2DCA"/>
    <w:rsid w:val="00DA3967"/>
    <w:rsid w:val="00DA5171"/>
    <w:rsid w:val="00DA609A"/>
    <w:rsid w:val="00DA7CD1"/>
    <w:rsid w:val="00DB053A"/>
    <w:rsid w:val="00DB23C3"/>
    <w:rsid w:val="00DB323F"/>
    <w:rsid w:val="00DB4A31"/>
    <w:rsid w:val="00DB5A5E"/>
    <w:rsid w:val="00DB5AA7"/>
    <w:rsid w:val="00DB6668"/>
    <w:rsid w:val="00DC00D6"/>
    <w:rsid w:val="00DC1987"/>
    <w:rsid w:val="00DC2BDF"/>
    <w:rsid w:val="00DC4EF6"/>
    <w:rsid w:val="00DC5591"/>
    <w:rsid w:val="00DC71EB"/>
    <w:rsid w:val="00DD4135"/>
    <w:rsid w:val="00DD452B"/>
    <w:rsid w:val="00DD7292"/>
    <w:rsid w:val="00DE11EC"/>
    <w:rsid w:val="00DE1CFF"/>
    <w:rsid w:val="00DE3473"/>
    <w:rsid w:val="00DE5EB8"/>
    <w:rsid w:val="00DF0A07"/>
    <w:rsid w:val="00DF14A5"/>
    <w:rsid w:val="00DF1FD4"/>
    <w:rsid w:val="00E00210"/>
    <w:rsid w:val="00E02077"/>
    <w:rsid w:val="00E02E54"/>
    <w:rsid w:val="00E04AA2"/>
    <w:rsid w:val="00E04F4A"/>
    <w:rsid w:val="00E07959"/>
    <w:rsid w:val="00E131D2"/>
    <w:rsid w:val="00E148A2"/>
    <w:rsid w:val="00E1703E"/>
    <w:rsid w:val="00E21369"/>
    <w:rsid w:val="00E23EE7"/>
    <w:rsid w:val="00E24FD6"/>
    <w:rsid w:val="00E25D4E"/>
    <w:rsid w:val="00E31E84"/>
    <w:rsid w:val="00E34C95"/>
    <w:rsid w:val="00E3614A"/>
    <w:rsid w:val="00E374BE"/>
    <w:rsid w:val="00E41A61"/>
    <w:rsid w:val="00E41F84"/>
    <w:rsid w:val="00E42E4E"/>
    <w:rsid w:val="00E4544A"/>
    <w:rsid w:val="00E46019"/>
    <w:rsid w:val="00E524C9"/>
    <w:rsid w:val="00E55714"/>
    <w:rsid w:val="00E6049C"/>
    <w:rsid w:val="00E60606"/>
    <w:rsid w:val="00E6284A"/>
    <w:rsid w:val="00E650E3"/>
    <w:rsid w:val="00E65FCC"/>
    <w:rsid w:val="00E679C4"/>
    <w:rsid w:val="00E7145F"/>
    <w:rsid w:val="00E754A8"/>
    <w:rsid w:val="00E77030"/>
    <w:rsid w:val="00E82E77"/>
    <w:rsid w:val="00E85E63"/>
    <w:rsid w:val="00E9071B"/>
    <w:rsid w:val="00E9187A"/>
    <w:rsid w:val="00E9327A"/>
    <w:rsid w:val="00E95FA8"/>
    <w:rsid w:val="00E9605D"/>
    <w:rsid w:val="00E963F9"/>
    <w:rsid w:val="00E96A75"/>
    <w:rsid w:val="00EA226E"/>
    <w:rsid w:val="00EA41D6"/>
    <w:rsid w:val="00EB0F8A"/>
    <w:rsid w:val="00EB20E5"/>
    <w:rsid w:val="00EB3309"/>
    <w:rsid w:val="00EB3BB7"/>
    <w:rsid w:val="00EB3FAE"/>
    <w:rsid w:val="00EB4E2B"/>
    <w:rsid w:val="00EB6853"/>
    <w:rsid w:val="00EC12A8"/>
    <w:rsid w:val="00EC16C1"/>
    <w:rsid w:val="00EC19B5"/>
    <w:rsid w:val="00EC2A44"/>
    <w:rsid w:val="00EC2BCF"/>
    <w:rsid w:val="00EC51E1"/>
    <w:rsid w:val="00EC73CC"/>
    <w:rsid w:val="00EC77F9"/>
    <w:rsid w:val="00ED0002"/>
    <w:rsid w:val="00ED3FC7"/>
    <w:rsid w:val="00EE4E46"/>
    <w:rsid w:val="00EE4E78"/>
    <w:rsid w:val="00EE4FA0"/>
    <w:rsid w:val="00EE4FEF"/>
    <w:rsid w:val="00EE702E"/>
    <w:rsid w:val="00EE7990"/>
    <w:rsid w:val="00EE7C0C"/>
    <w:rsid w:val="00EF1CE1"/>
    <w:rsid w:val="00EF2FCE"/>
    <w:rsid w:val="00EF322E"/>
    <w:rsid w:val="00EF5334"/>
    <w:rsid w:val="00EF73B7"/>
    <w:rsid w:val="00F01EF1"/>
    <w:rsid w:val="00F0529F"/>
    <w:rsid w:val="00F0700E"/>
    <w:rsid w:val="00F10103"/>
    <w:rsid w:val="00F16C81"/>
    <w:rsid w:val="00F16D47"/>
    <w:rsid w:val="00F17AF3"/>
    <w:rsid w:val="00F20B66"/>
    <w:rsid w:val="00F20F00"/>
    <w:rsid w:val="00F22178"/>
    <w:rsid w:val="00F25823"/>
    <w:rsid w:val="00F25BE8"/>
    <w:rsid w:val="00F2634D"/>
    <w:rsid w:val="00F301CA"/>
    <w:rsid w:val="00F33AA4"/>
    <w:rsid w:val="00F35262"/>
    <w:rsid w:val="00F40AA4"/>
    <w:rsid w:val="00F40C4E"/>
    <w:rsid w:val="00F41CA7"/>
    <w:rsid w:val="00F4303C"/>
    <w:rsid w:val="00F436F1"/>
    <w:rsid w:val="00F43C30"/>
    <w:rsid w:val="00F43EA0"/>
    <w:rsid w:val="00F4512D"/>
    <w:rsid w:val="00F459B5"/>
    <w:rsid w:val="00F463A7"/>
    <w:rsid w:val="00F47F71"/>
    <w:rsid w:val="00F50602"/>
    <w:rsid w:val="00F50827"/>
    <w:rsid w:val="00F5470B"/>
    <w:rsid w:val="00F54E03"/>
    <w:rsid w:val="00F5635B"/>
    <w:rsid w:val="00F56A45"/>
    <w:rsid w:val="00F605CF"/>
    <w:rsid w:val="00F61F96"/>
    <w:rsid w:val="00F6207D"/>
    <w:rsid w:val="00F62617"/>
    <w:rsid w:val="00F637C8"/>
    <w:rsid w:val="00F6398C"/>
    <w:rsid w:val="00F63E99"/>
    <w:rsid w:val="00F65EF1"/>
    <w:rsid w:val="00F7004F"/>
    <w:rsid w:val="00F72D21"/>
    <w:rsid w:val="00F766C3"/>
    <w:rsid w:val="00F828B8"/>
    <w:rsid w:val="00F83214"/>
    <w:rsid w:val="00F83D3B"/>
    <w:rsid w:val="00F90FF3"/>
    <w:rsid w:val="00F92501"/>
    <w:rsid w:val="00F928F8"/>
    <w:rsid w:val="00F936D0"/>
    <w:rsid w:val="00F96827"/>
    <w:rsid w:val="00FA1E1A"/>
    <w:rsid w:val="00FA3B1F"/>
    <w:rsid w:val="00FA548B"/>
    <w:rsid w:val="00FA6F61"/>
    <w:rsid w:val="00FA7B21"/>
    <w:rsid w:val="00FB051D"/>
    <w:rsid w:val="00FB0D5E"/>
    <w:rsid w:val="00FB2257"/>
    <w:rsid w:val="00FB4808"/>
    <w:rsid w:val="00FB6042"/>
    <w:rsid w:val="00FC3B47"/>
    <w:rsid w:val="00FC465D"/>
    <w:rsid w:val="00FC46DF"/>
    <w:rsid w:val="00FC54D5"/>
    <w:rsid w:val="00FD1A10"/>
    <w:rsid w:val="00FD2788"/>
    <w:rsid w:val="00FD62C5"/>
    <w:rsid w:val="00FD7D49"/>
    <w:rsid w:val="00FE0AEC"/>
    <w:rsid w:val="00FE297F"/>
    <w:rsid w:val="00FE30BE"/>
    <w:rsid w:val="00FE3348"/>
    <w:rsid w:val="00FE5F5B"/>
    <w:rsid w:val="00FE7F7C"/>
    <w:rsid w:val="00FF2819"/>
    <w:rsid w:val="00FF6C38"/>
    <w:rsid w:val="010017B7"/>
    <w:rsid w:val="040A4AA1"/>
    <w:rsid w:val="08C760D6"/>
    <w:rsid w:val="0A1710C0"/>
    <w:rsid w:val="0B7852BA"/>
    <w:rsid w:val="0D624966"/>
    <w:rsid w:val="0D64796F"/>
    <w:rsid w:val="0F2C2152"/>
    <w:rsid w:val="0FC00E34"/>
    <w:rsid w:val="0FC17ADA"/>
    <w:rsid w:val="0FF05EA5"/>
    <w:rsid w:val="10301A11"/>
    <w:rsid w:val="10623A3D"/>
    <w:rsid w:val="11592A43"/>
    <w:rsid w:val="11F51AAF"/>
    <w:rsid w:val="12046FD4"/>
    <w:rsid w:val="12E35418"/>
    <w:rsid w:val="1300779B"/>
    <w:rsid w:val="13BA6C37"/>
    <w:rsid w:val="14765711"/>
    <w:rsid w:val="14A8037D"/>
    <w:rsid w:val="15DA3E5D"/>
    <w:rsid w:val="164A0A01"/>
    <w:rsid w:val="168E50BE"/>
    <w:rsid w:val="19947044"/>
    <w:rsid w:val="19C637B4"/>
    <w:rsid w:val="1A746DB4"/>
    <w:rsid w:val="1ADB3135"/>
    <w:rsid w:val="1CF71294"/>
    <w:rsid w:val="21781436"/>
    <w:rsid w:val="21AC4B3B"/>
    <w:rsid w:val="223F1B40"/>
    <w:rsid w:val="23410DC5"/>
    <w:rsid w:val="239F2E8B"/>
    <w:rsid w:val="255316BA"/>
    <w:rsid w:val="261F6035"/>
    <w:rsid w:val="26250C63"/>
    <w:rsid w:val="26DE30F2"/>
    <w:rsid w:val="27250689"/>
    <w:rsid w:val="27F60D15"/>
    <w:rsid w:val="28343FC3"/>
    <w:rsid w:val="2ACA03C4"/>
    <w:rsid w:val="2BE86DCB"/>
    <w:rsid w:val="2C2B5B7D"/>
    <w:rsid w:val="2D5E3D21"/>
    <w:rsid w:val="2E1B1C2A"/>
    <w:rsid w:val="2F340201"/>
    <w:rsid w:val="2F812182"/>
    <w:rsid w:val="311746A7"/>
    <w:rsid w:val="3226620C"/>
    <w:rsid w:val="362F4123"/>
    <w:rsid w:val="36690625"/>
    <w:rsid w:val="37110F45"/>
    <w:rsid w:val="39B04F71"/>
    <w:rsid w:val="3AA41B7E"/>
    <w:rsid w:val="3ADC0BA6"/>
    <w:rsid w:val="3D450CF1"/>
    <w:rsid w:val="3D8C35CF"/>
    <w:rsid w:val="3DBE07DB"/>
    <w:rsid w:val="3E672E6D"/>
    <w:rsid w:val="3EA13485"/>
    <w:rsid w:val="3EA562BF"/>
    <w:rsid w:val="3EE92152"/>
    <w:rsid w:val="3F7B4FC6"/>
    <w:rsid w:val="3F901E8A"/>
    <w:rsid w:val="405A77CF"/>
    <w:rsid w:val="40F62435"/>
    <w:rsid w:val="419418C0"/>
    <w:rsid w:val="42536681"/>
    <w:rsid w:val="42C17687"/>
    <w:rsid w:val="437524B9"/>
    <w:rsid w:val="43EB1335"/>
    <w:rsid w:val="4557089E"/>
    <w:rsid w:val="467803DE"/>
    <w:rsid w:val="46C93DBA"/>
    <w:rsid w:val="47024469"/>
    <w:rsid w:val="48033F66"/>
    <w:rsid w:val="491D7565"/>
    <w:rsid w:val="498C18DE"/>
    <w:rsid w:val="49B70601"/>
    <w:rsid w:val="4CDF7E46"/>
    <w:rsid w:val="4E257DFD"/>
    <w:rsid w:val="4FFA36BA"/>
    <w:rsid w:val="50D9132B"/>
    <w:rsid w:val="50F144C4"/>
    <w:rsid w:val="51C97CAE"/>
    <w:rsid w:val="526E39F7"/>
    <w:rsid w:val="5309159C"/>
    <w:rsid w:val="533960BF"/>
    <w:rsid w:val="54300F1E"/>
    <w:rsid w:val="56A26B32"/>
    <w:rsid w:val="56B005CB"/>
    <w:rsid w:val="59167860"/>
    <w:rsid w:val="593239D2"/>
    <w:rsid w:val="595E1BBA"/>
    <w:rsid w:val="59B00EA0"/>
    <w:rsid w:val="5A2E4771"/>
    <w:rsid w:val="5ADD550D"/>
    <w:rsid w:val="5B4B081C"/>
    <w:rsid w:val="5D140643"/>
    <w:rsid w:val="5D254AA4"/>
    <w:rsid w:val="5D2C35F4"/>
    <w:rsid w:val="5EE95CF3"/>
    <w:rsid w:val="5F1E7A29"/>
    <w:rsid w:val="5F334337"/>
    <w:rsid w:val="5F8E11C9"/>
    <w:rsid w:val="5F9C25EB"/>
    <w:rsid w:val="5F9E3BC3"/>
    <w:rsid w:val="5FE6621F"/>
    <w:rsid w:val="60197ABD"/>
    <w:rsid w:val="608379A6"/>
    <w:rsid w:val="60B966A0"/>
    <w:rsid w:val="60F05979"/>
    <w:rsid w:val="61597B9B"/>
    <w:rsid w:val="63B4592C"/>
    <w:rsid w:val="641F4F53"/>
    <w:rsid w:val="643B3FA9"/>
    <w:rsid w:val="647C2E4E"/>
    <w:rsid w:val="655F6785"/>
    <w:rsid w:val="66135CF1"/>
    <w:rsid w:val="66424839"/>
    <w:rsid w:val="6722587D"/>
    <w:rsid w:val="673233DB"/>
    <w:rsid w:val="68434D2C"/>
    <w:rsid w:val="68730206"/>
    <w:rsid w:val="688B75EA"/>
    <w:rsid w:val="695C0F5D"/>
    <w:rsid w:val="6986421C"/>
    <w:rsid w:val="6B4C5EE3"/>
    <w:rsid w:val="6B750D23"/>
    <w:rsid w:val="6C2B784E"/>
    <w:rsid w:val="6D632A05"/>
    <w:rsid w:val="6E3E7D37"/>
    <w:rsid w:val="6FF86F2E"/>
    <w:rsid w:val="70640529"/>
    <w:rsid w:val="715C3C73"/>
    <w:rsid w:val="72F35B4A"/>
    <w:rsid w:val="75462150"/>
    <w:rsid w:val="75CA2B09"/>
    <w:rsid w:val="77AD5E12"/>
    <w:rsid w:val="79466EC7"/>
    <w:rsid w:val="7A194355"/>
    <w:rsid w:val="7BBF5C87"/>
    <w:rsid w:val="7C3775CB"/>
    <w:rsid w:val="7C685775"/>
    <w:rsid w:val="7DC55634"/>
    <w:rsid w:val="7EDB3E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iPriority="99" w:name="annotation reference"/>
    <w:lsdException w:uiPriority="99" w:name="line number"/>
    <w:lsdException w:qFormat="1" w:unhideWhenUsed="0" w:uiPriority="0" w:name="page number"/>
    <w:lsdException w:qFormat="1" w:unhideWhenUsed="0" w:uiPriority="0" w:name="endnote reference"/>
    <w:lsdException w:qFormat="1" w:unhideWhenUsed="0" w:uiPriority="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name="Body Text"/>
    <w:lsdException w:qFormat="1" w:unhideWhenUsed="0"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textAlignment w:val="center"/>
    </w:pPr>
    <w:rPr>
      <w:rFonts w:ascii="Times New Roman" w:hAnsi="Times New Roman" w:eastAsia="宋体" w:cs="Times New Roman"/>
      <w:kern w:val="2"/>
      <w:sz w:val="18"/>
      <w:lang w:val="en-US" w:eastAsia="zh-CN" w:bidi="ar-SA"/>
    </w:rPr>
  </w:style>
  <w:style w:type="paragraph" w:styleId="2">
    <w:name w:val="heading 1"/>
    <w:basedOn w:val="1"/>
    <w:next w:val="1"/>
    <w:qFormat/>
    <w:uiPriority w:val="0"/>
    <w:pPr>
      <w:keepNext/>
      <w:outlineLvl w:val="0"/>
    </w:pPr>
    <w:rPr>
      <w:b/>
      <w:bCs/>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paragraph" w:styleId="5">
    <w:name w:val="heading 4"/>
    <w:basedOn w:val="1"/>
    <w:next w:val="1"/>
    <w:qFormat/>
    <w:uiPriority w:val="0"/>
    <w:pPr>
      <w:keepNext/>
      <w:jc w:val="center"/>
      <w:outlineLvl w:val="3"/>
    </w:pPr>
    <w:rPr>
      <w:b/>
      <w:bCs/>
      <w:sz w:val="30"/>
    </w:rPr>
  </w:style>
  <w:style w:type="character" w:default="1" w:styleId="20">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6">
    <w:name w:val="Document Map"/>
    <w:basedOn w:val="1"/>
    <w:semiHidden/>
    <w:qFormat/>
    <w:uiPriority w:val="0"/>
    <w:pPr>
      <w:shd w:val="clear" w:color="auto" w:fill="000080"/>
    </w:pPr>
  </w:style>
  <w:style w:type="paragraph" w:styleId="7">
    <w:name w:val="annotation text"/>
    <w:basedOn w:val="1"/>
    <w:link w:val="94"/>
    <w:semiHidden/>
    <w:unhideWhenUsed/>
    <w:qFormat/>
    <w:uiPriority w:val="99"/>
    <w:pPr>
      <w:jc w:val="left"/>
    </w:pPr>
  </w:style>
  <w:style w:type="paragraph" w:styleId="8">
    <w:name w:val="Body Text"/>
    <w:basedOn w:val="1"/>
    <w:semiHidden/>
    <w:qFormat/>
    <w:uiPriority w:val="0"/>
    <w:rPr>
      <w:b/>
      <w:bCs/>
    </w:rPr>
  </w:style>
  <w:style w:type="paragraph" w:styleId="9">
    <w:name w:val="Body Text Indent"/>
    <w:basedOn w:val="1"/>
    <w:semiHidden/>
    <w:qFormat/>
    <w:uiPriority w:val="0"/>
    <w:pPr>
      <w:ind w:firstLine="359" w:firstLineChars="171"/>
    </w:pPr>
  </w:style>
  <w:style w:type="paragraph" w:styleId="10">
    <w:name w:val="endnote text"/>
    <w:basedOn w:val="1"/>
    <w:semiHidden/>
    <w:qFormat/>
    <w:uiPriority w:val="0"/>
    <w:pPr>
      <w:snapToGrid w:val="0"/>
      <w:jc w:val="left"/>
    </w:pPr>
  </w:style>
  <w:style w:type="paragraph" w:styleId="11">
    <w:name w:val="Balloon Text"/>
    <w:basedOn w:val="1"/>
    <w:link w:val="32"/>
    <w:semiHidden/>
    <w:unhideWhenUsed/>
    <w:qFormat/>
    <w:uiPriority w:val="99"/>
    <w:rPr>
      <w:szCs w:val="18"/>
    </w:rPr>
  </w:style>
  <w:style w:type="paragraph" w:styleId="12">
    <w:name w:val="footer"/>
    <w:basedOn w:val="1"/>
    <w:link w:val="31"/>
    <w:unhideWhenUsed/>
    <w:qFormat/>
    <w:uiPriority w:val="99"/>
    <w:pPr>
      <w:tabs>
        <w:tab w:val="center" w:pos="4153"/>
        <w:tab w:val="right" w:pos="8306"/>
      </w:tabs>
      <w:snapToGrid w:val="0"/>
      <w:jc w:val="left"/>
    </w:pPr>
    <w:rPr>
      <w:szCs w:val="18"/>
    </w:rPr>
  </w:style>
  <w:style w:type="paragraph" w:styleId="13">
    <w:name w:val="header"/>
    <w:basedOn w:val="1"/>
    <w:link w:val="42"/>
    <w:unhideWhenUsed/>
    <w:qFormat/>
    <w:uiPriority w:val="99"/>
    <w:pPr>
      <w:pBdr>
        <w:bottom w:val="single" w:color="auto" w:sz="6" w:space="1"/>
      </w:pBdr>
      <w:tabs>
        <w:tab w:val="center" w:pos="4153"/>
        <w:tab w:val="right" w:pos="8306"/>
      </w:tabs>
      <w:snapToGrid w:val="0"/>
      <w:jc w:val="center"/>
    </w:pPr>
    <w:rPr>
      <w:szCs w:val="18"/>
    </w:rPr>
  </w:style>
  <w:style w:type="paragraph" w:styleId="14">
    <w:name w:val="Subtitle"/>
    <w:basedOn w:val="1"/>
    <w:next w:val="1"/>
    <w:qFormat/>
    <w:uiPriority w:val="0"/>
    <w:pPr>
      <w:overflowPunct w:val="0"/>
      <w:spacing w:before="320"/>
      <w:outlineLvl w:val="0"/>
    </w:pPr>
    <w:rPr>
      <w:rFonts w:eastAsia="黑体"/>
      <w:sz w:val="36"/>
    </w:rPr>
  </w:style>
  <w:style w:type="paragraph" w:styleId="15">
    <w:name w:val="footnote text"/>
    <w:basedOn w:val="1"/>
    <w:semiHidden/>
    <w:qFormat/>
    <w:uiPriority w:val="0"/>
    <w:pPr>
      <w:snapToGrid w:val="0"/>
      <w:jc w:val="left"/>
    </w:pPr>
    <w:rPr>
      <w:szCs w:val="18"/>
    </w:rPr>
  </w:style>
  <w:style w:type="paragraph" w:styleId="16">
    <w:name w:val="Title"/>
    <w:basedOn w:val="1"/>
    <w:next w:val="1"/>
    <w:link w:val="41"/>
    <w:qFormat/>
    <w:uiPriority w:val="10"/>
    <w:pPr>
      <w:spacing w:before="240" w:after="60"/>
      <w:jc w:val="center"/>
      <w:outlineLvl w:val="0"/>
    </w:pPr>
    <w:rPr>
      <w:rFonts w:ascii="等线 Light" w:hAnsi="等线 Light" w:eastAsia="等线 Light"/>
      <w:b/>
      <w:bCs/>
      <w:sz w:val="32"/>
      <w:szCs w:val="32"/>
    </w:rPr>
  </w:style>
  <w:style w:type="paragraph" w:styleId="17">
    <w:name w:val="annotation subject"/>
    <w:basedOn w:val="7"/>
    <w:next w:val="7"/>
    <w:link w:val="95"/>
    <w:semiHidden/>
    <w:unhideWhenUsed/>
    <w:qFormat/>
    <w:uiPriority w:val="99"/>
    <w:rPr>
      <w:b/>
      <w:bCs/>
    </w:rPr>
  </w:style>
  <w:style w:type="table" w:styleId="19">
    <w:name w:val="Table Grid"/>
    <w:basedOn w:val="18"/>
    <w:qFormat/>
    <w:uiPriority w:val="39"/>
    <w:rPr>
      <w:kern w:val="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qFormat/>
    <w:uiPriority w:val="22"/>
    <w:rPr>
      <w:b/>
      <w:bCs/>
    </w:rPr>
  </w:style>
  <w:style w:type="character" w:styleId="22">
    <w:name w:val="endnote reference"/>
    <w:semiHidden/>
    <w:qFormat/>
    <w:uiPriority w:val="0"/>
    <w:rPr>
      <w:vertAlign w:val="superscript"/>
    </w:rPr>
  </w:style>
  <w:style w:type="character" w:styleId="23">
    <w:name w:val="page number"/>
    <w:basedOn w:val="20"/>
    <w:semiHidden/>
    <w:qFormat/>
    <w:uiPriority w:val="0"/>
  </w:style>
  <w:style w:type="character" w:styleId="24">
    <w:name w:val="FollowedHyperlink"/>
    <w:semiHidden/>
    <w:unhideWhenUsed/>
    <w:qFormat/>
    <w:uiPriority w:val="99"/>
    <w:rPr>
      <w:color w:val="954F72"/>
      <w:u w:val="single"/>
    </w:rPr>
  </w:style>
  <w:style w:type="character" w:styleId="25">
    <w:name w:val="Emphasis"/>
    <w:qFormat/>
    <w:uiPriority w:val="20"/>
    <w:rPr>
      <w:i/>
      <w:iCs/>
    </w:rPr>
  </w:style>
  <w:style w:type="character" w:styleId="26">
    <w:name w:val="Hyperlink"/>
    <w:qFormat/>
    <w:uiPriority w:val="0"/>
    <w:rPr>
      <w:color w:val="0000FF"/>
      <w:u w:val="single"/>
    </w:rPr>
  </w:style>
  <w:style w:type="character" w:styleId="27">
    <w:name w:val="annotation reference"/>
    <w:basedOn w:val="20"/>
    <w:semiHidden/>
    <w:unhideWhenUsed/>
    <w:qFormat/>
    <w:uiPriority w:val="99"/>
    <w:rPr>
      <w:sz w:val="21"/>
      <w:szCs w:val="21"/>
    </w:rPr>
  </w:style>
  <w:style w:type="character" w:styleId="28">
    <w:name w:val="footnote reference"/>
    <w:semiHidden/>
    <w:qFormat/>
    <w:uiPriority w:val="0"/>
    <w:rPr>
      <w:vertAlign w:val="superscript"/>
    </w:rPr>
  </w:style>
  <w:style w:type="paragraph" w:customStyle="1" w:styleId="29">
    <w:name w:val="摘要"/>
    <w:basedOn w:val="8"/>
    <w:next w:val="1"/>
    <w:qFormat/>
    <w:uiPriority w:val="0"/>
    <w:pPr>
      <w:tabs>
        <w:tab w:val="left" w:pos="798"/>
      </w:tabs>
      <w:overflowPunct w:val="0"/>
      <w:adjustRightInd w:val="0"/>
    </w:pPr>
    <w:rPr>
      <w:rFonts w:eastAsia="楷体_GB2312"/>
      <w:b w:val="0"/>
      <w:bCs w:val="0"/>
    </w:rPr>
  </w:style>
  <w:style w:type="paragraph" w:customStyle="1" w:styleId="30">
    <w:name w:val="关键词"/>
    <w:basedOn w:val="29"/>
    <w:next w:val="1"/>
    <w:qFormat/>
    <w:uiPriority w:val="0"/>
    <w:pPr>
      <w:ind w:left="429" w:hanging="429" w:hangingChars="429"/>
    </w:pPr>
  </w:style>
  <w:style w:type="character" w:customStyle="1" w:styleId="31">
    <w:name w:val="页脚 Char"/>
    <w:link w:val="12"/>
    <w:qFormat/>
    <w:uiPriority w:val="99"/>
    <w:rPr>
      <w:kern w:val="2"/>
      <w:sz w:val="18"/>
      <w:szCs w:val="18"/>
    </w:rPr>
  </w:style>
  <w:style w:type="character" w:customStyle="1" w:styleId="32">
    <w:name w:val="批注框文本 Char"/>
    <w:link w:val="11"/>
    <w:semiHidden/>
    <w:qFormat/>
    <w:uiPriority w:val="99"/>
    <w:rPr>
      <w:kern w:val="2"/>
      <w:sz w:val="18"/>
      <w:szCs w:val="18"/>
    </w:rPr>
  </w:style>
  <w:style w:type="paragraph" w:customStyle="1" w:styleId="33">
    <w:name w:val="彩色列表 - 强调文字颜色 11"/>
    <w:basedOn w:val="1"/>
    <w:qFormat/>
    <w:uiPriority w:val="34"/>
    <w:pPr>
      <w:ind w:firstLine="420" w:firstLineChars="200"/>
    </w:pPr>
  </w:style>
  <w:style w:type="character" w:customStyle="1" w:styleId="34">
    <w:name w:val="中等深浅网格 11"/>
    <w:semiHidden/>
    <w:qFormat/>
    <w:uiPriority w:val="99"/>
    <w:rPr>
      <w:color w:val="808080"/>
    </w:rPr>
  </w:style>
  <w:style w:type="table" w:customStyle="1" w:styleId="35">
    <w:name w:val="网格型1"/>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
    <w:name w:val="网格型2"/>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
    <w:name w:val="网格型3"/>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
    <w:name w:val="网格型4"/>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
    <w:name w:val="网格型5"/>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
    <w:name w:val="网格型6"/>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1">
    <w:name w:val="标题 Char"/>
    <w:link w:val="16"/>
    <w:qFormat/>
    <w:uiPriority w:val="10"/>
    <w:rPr>
      <w:rFonts w:ascii="等线 Light" w:hAnsi="等线 Light" w:eastAsia="等线 Light" w:cs="Times New Roman"/>
      <w:b/>
      <w:bCs/>
      <w:kern w:val="2"/>
      <w:sz w:val="32"/>
      <w:szCs w:val="32"/>
    </w:rPr>
  </w:style>
  <w:style w:type="character" w:customStyle="1" w:styleId="42">
    <w:name w:val="页眉 Char"/>
    <w:link w:val="13"/>
    <w:qFormat/>
    <w:uiPriority w:val="99"/>
    <w:rPr>
      <w:kern w:val="2"/>
      <w:sz w:val="18"/>
      <w:szCs w:val="18"/>
    </w:rPr>
  </w:style>
  <w:style w:type="paragraph" w:customStyle="1" w:styleId="43">
    <w:name w:val="@头部|标题|中文"/>
    <w:next w:val="1"/>
    <w:link w:val="51"/>
    <w:qFormat/>
    <w:uiPriority w:val="0"/>
    <w:pPr>
      <w:widowControl w:val="0"/>
      <w:spacing w:before="320" w:beforeLines="100" w:line="480" w:lineRule="auto"/>
      <w:ind w:left="454" w:right="454"/>
      <w:jc w:val="center"/>
      <w:textAlignment w:val="center"/>
      <w:outlineLvl w:val="0"/>
    </w:pPr>
    <w:rPr>
      <w:rFonts w:ascii="Arial" w:hAnsi="Arial" w:eastAsia="黑体" w:cs="Times New Roman"/>
      <w:kern w:val="2"/>
      <w:sz w:val="32"/>
      <w:szCs w:val="32"/>
      <w:lang w:val="en-US" w:eastAsia="zh-CN" w:bidi="ar-SA"/>
    </w:rPr>
  </w:style>
  <w:style w:type="paragraph" w:customStyle="1" w:styleId="44">
    <w:name w:val="@头部|作者|中文"/>
    <w:next w:val="1"/>
    <w:link w:val="54"/>
    <w:qFormat/>
    <w:uiPriority w:val="0"/>
    <w:pPr>
      <w:spacing w:line="480" w:lineRule="auto"/>
      <w:ind w:left="454" w:right="454"/>
      <w:jc w:val="center"/>
      <w:textAlignment w:val="center"/>
    </w:pPr>
    <w:rPr>
      <w:rFonts w:ascii="Times New Roman" w:hAnsi="Times New Roman" w:eastAsia="宋体" w:cs="Times New Roman"/>
      <w:kern w:val="2"/>
      <w:sz w:val="24"/>
      <w:szCs w:val="24"/>
      <w:lang w:val="en-US" w:eastAsia="zh-CN" w:bidi="ar-SA"/>
    </w:rPr>
  </w:style>
  <w:style w:type="paragraph" w:customStyle="1" w:styleId="45">
    <w:name w:val="@头部|标题|英文"/>
    <w:next w:val="1"/>
    <w:link w:val="50"/>
    <w:qFormat/>
    <w:uiPriority w:val="0"/>
    <w:pPr>
      <w:widowControl w:val="0"/>
      <w:spacing w:before="320" w:beforeLines="100" w:after="320" w:afterLines="100"/>
      <w:ind w:left="454" w:right="454"/>
      <w:jc w:val="center"/>
      <w:textAlignment w:val="center"/>
    </w:pPr>
    <w:rPr>
      <w:rFonts w:ascii="Times New Roman" w:hAnsi="Times New Roman" w:eastAsia="宋体" w:cs="Times New Roman"/>
      <w:kern w:val="2"/>
      <w:sz w:val="24"/>
      <w:szCs w:val="24"/>
      <w:lang w:val="en-US" w:eastAsia="zh-CN" w:bidi="ar-SA"/>
    </w:rPr>
  </w:style>
  <w:style w:type="paragraph" w:customStyle="1" w:styleId="46">
    <w:name w:val="@头部|机构|单行"/>
    <w:next w:val="1"/>
    <w:link w:val="52"/>
    <w:qFormat/>
    <w:uiPriority w:val="0"/>
    <w:pPr>
      <w:spacing w:after="160" w:afterLines="50"/>
      <w:ind w:left="454" w:right="454"/>
      <w:jc w:val="center"/>
    </w:pPr>
    <w:rPr>
      <w:rFonts w:ascii="Times New Roman" w:hAnsi="Times New Roman" w:eastAsia="楷体" w:cs="Times New Roman"/>
      <w:kern w:val="2"/>
      <w:sz w:val="18"/>
      <w:szCs w:val="18"/>
      <w:lang w:val="en-US" w:eastAsia="zh-CN" w:bidi="ar-SA"/>
    </w:rPr>
  </w:style>
  <w:style w:type="paragraph" w:customStyle="1" w:styleId="47">
    <w:name w:val="@头部|机构|多行"/>
    <w:next w:val="1"/>
    <w:link w:val="53"/>
    <w:qFormat/>
    <w:uiPriority w:val="0"/>
    <w:pPr>
      <w:widowControl w:val="0"/>
      <w:spacing w:after="50" w:afterLines="50"/>
      <w:ind w:left="454" w:right="454"/>
      <w:jc w:val="both"/>
      <w:textAlignment w:val="center"/>
    </w:pPr>
    <w:rPr>
      <w:rFonts w:ascii="Times New Roman" w:hAnsi="Times New Roman" w:eastAsia="楷体" w:cs="Times New Roman"/>
      <w:kern w:val="2"/>
      <w:sz w:val="18"/>
      <w:szCs w:val="18"/>
      <w:lang w:val="en-US" w:eastAsia="zh-CN" w:bidi="ar-SA"/>
    </w:rPr>
  </w:style>
  <w:style w:type="paragraph" w:customStyle="1" w:styleId="48">
    <w:name w:val="@头部|摘要|文本"/>
    <w:next w:val="1"/>
    <w:link w:val="55"/>
    <w:qFormat/>
    <w:uiPriority w:val="0"/>
    <w:pPr>
      <w:widowControl w:val="0"/>
      <w:ind w:left="454" w:right="454"/>
      <w:jc w:val="both"/>
      <w:textAlignment w:val="center"/>
    </w:pPr>
    <w:rPr>
      <w:rFonts w:ascii="Times New Roman" w:hAnsi="Times New Roman" w:eastAsia="楷体" w:cs="Times New Roman"/>
      <w:kern w:val="2"/>
      <w:sz w:val="18"/>
      <w:lang w:val="en-US" w:eastAsia="zh-CN" w:bidi="ar-SA"/>
    </w:rPr>
  </w:style>
  <w:style w:type="character" w:customStyle="1" w:styleId="49">
    <w:name w:val="@头部|摘要|中文标志"/>
    <w:qFormat/>
    <w:uiPriority w:val="1"/>
    <w:rPr>
      <w:rFonts w:ascii="Times New Roman" w:hAnsi="Times New Roman" w:eastAsia="黑体"/>
      <w:sz w:val="18"/>
    </w:rPr>
  </w:style>
  <w:style w:type="character" w:customStyle="1" w:styleId="50">
    <w:name w:val="@头部|标题|英文 字符"/>
    <w:link w:val="45"/>
    <w:qFormat/>
    <w:uiPriority w:val="0"/>
    <w:rPr>
      <w:kern w:val="2"/>
      <w:sz w:val="24"/>
      <w:szCs w:val="24"/>
    </w:rPr>
  </w:style>
  <w:style w:type="character" w:customStyle="1" w:styleId="51">
    <w:name w:val="@头部|标题|中文 字符"/>
    <w:link w:val="43"/>
    <w:qFormat/>
    <w:uiPriority w:val="0"/>
    <w:rPr>
      <w:rFonts w:ascii="Arial" w:hAnsi="Arial" w:eastAsia="黑体"/>
      <w:kern w:val="2"/>
      <w:sz w:val="32"/>
      <w:szCs w:val="32"/>
    </w:rPr>
  </w:style>
  <w:style w:type="character" w:customStyle="1" w:styleId="52">
    <w:name w:val="@头部|机构|单行 字符"/>
    <w:link w:val="46"/>
    <w:qFormat/>
    <w:uiPriority w:val="0"/>
    <w:rPr>
      <w:rFonts w:eastAsia="楷体"/>
      <w:kern w:val="2"/>
      <w:sz w:val="18"/>
      <w:szCs w:val="18"/>
    </w:rPr>
  </w:style>
  <w:style w:type="character" w:customStyle="1" w:styleId="53">
    <w:name w:val="@头部|机构|多行 字符"/>
    <w:link w:val="47"/>
    <w:qFormat/>
    <w:uiPriority w:val="0"/>
    <w:rPr>
      <w:rFonts w:eastAsia="楷体"/>
      <w:kern w:val="2"/>
      <w:sz w:val="18"/>
      <w:szCs w:val="18"/>
    </w:rPr>
  </w:style>
  <w:style w:type="character" w:customStyle="1" w:styleId="54">
    <w:name w:val="@头部|作者|中文 字符"/>
    <w:link w:val="44"/>
    <w:qFormat/>
    <w:uiPriority w:val="0"/>
    <w:rPr>
      <w:kern w:val="2"/>
      <w:sz w:val="24"/>
      <w:szCs w:val="24"/>
    </w:rPr>
  </w:style>
  <w:style w:type="character" w:customStyle="1" w:styleId="55">
    <w:name w:val="@头部|摘要|文本 字符"/>
    <w:link w:val="48"/>
    <w:qFormat/>
    <w:uiPriority w:val="0"/>
    <w:rPr>
      <w:rFonts w:eastAsia="楷体"/>
      <w:kern w:val="2"/>
      <w:sz w:val="18"/>
    </w:rPr>
  </w:style>
  <w:style w:type="character" w:customStyle="1" w:styleId="56">
    <w:name w:val="@头部|机构|斜体"/>
    <w:qFormat/>
    <w:uiPriority w:val="1"/>
    <w:rPr>
      <w:i/>
    </w:rPr>
  </w:style>
  <w:style w:type="character" w:customStyle="1" w:styleId="57">
    <w:name w:val="@头部|标题|标志"/>
    <w:qFormat/>
    <w:uiPriority w:val="1"/>
    <w:rPr>
      <w:rFonts w:ascii="Arial" w:hAnsi="Arial" w:eastAsia="黑体"/>
      <w:kern w:val="2"/>
      <w:sz w:val="32"/>
      <w:szCs w:val="32"/>
      <w:vertAlign w:val="superscript"/>
    </w:rPr>
  </w:style>
  <w:style w:type="character" w:customStyle="1" w:styleId="58">
    <w:name w:val="@头部|作者|中文标志"/>
    <w:qFormat/>
    <w:uiPriority w:val="1"/>
    <w:rPr>
      <w:kern w:val="2"/>
      <w:sz w:val="24"/>
      <w:szCs w:val="24"/>
      <w:vertAlign w:val="superscript"/>
    </w:rPr>
  </w:style>
  <w:style w:type="paragraph" w:customStyle="1" w:styleId="59">
    <w:name w:val="@头部|作者|英文"/>
    <w:next w:val="1"/>
    <w:link w:val="60"/>
    <w:qFormat/>
    <w:uiPriority w:val="0"/>
    <w:pPr>
      <w:widowControl w:val="0"/>
      <w:jc w:val="center"/>
      <w:textAlignment w:val="center"/>
    </w:pPr>
    <w:rPr>
      <w:rFonts w:ascii="Times New Roman" w:hAnsi="Times New Roman" w:eastAsia="宋体" w:cs="Times New Roman"/>
      <w:kern w:val="2"/>
      <w:sz w:val="21"/>
      <w:szCs w:val="21"/>
      <w:lang w:val="en-US" w:eastAsia="zh-CN" w:bidi="ar-SA"/>
    </w:rPr>
  </w:style>
  <w:style w:type="character" w:customStyle="1" w:styleId="60">
    <w:name w:val="@头部|作者|英文 字符"/>
    <w:link w:val="59"/>
    <w:qFormat/>
    <w:uiPriority w:val="0"/>
    <w:rPr>
      <w:kern w:val="2"/>
      <w:sz w:val="21"/>
      <w:szCs w:val="21"/>
    </w:rPr>
  </w:style>
  <w:style w:type="character" w:customStyle="1" w:styleId="61">
    <w:name w:val="@头部|作者|英文标志"/>
    <w:qFormat/>
    <w:uiPriority w:val="1"/>
    <w:rPr>
      <w:kern w:val="2"/>
      <w:sz w:val="21"/>
      <w:szCs w:val="21"/>
      <w:vertAlign w:val="superscript"/>
    </w:rPr>
  </w:style>
  <w:style w:type="character" w:customStyle="1" w:styleId="62">
    <w:name w:val="@头部|摘要|英文标志"/>
    <w:qFormat/>
    <w:uiPriority w:val="1"/>
    <w:rPr>
      <w:rFonts w:ascii="Times New Roman" w:hAnsi="Times New Roman" w:eastAsia="楷体"/>
      <w:b/>
      <w:kern w:val="2"/>
      <w:sz w:val="18"/>
    </w:rPr>
  </w:style>
  <w:style w:type="paragraph" w:customStyle="1" w:styleId="63">
    <w:name w:val="@头部|页眉"/>
    <w:link w:val="65"/>
    <w:qFormat/>
    <w:uiPriority w:val="0"/>
    <w:pPr>
      <w:widowControl w:val="0"/>
      <w:pBdr>
        <w:bottom w:val="single" w:color="auto" w:sz="6" w:space="2"/>
      </w:pBdr>
      <w:tabs>
        <w:tab w:val="center" w:pos="5130"/>
        <w:tab w:val="right" w:pos="10170"/>
      </w:tabs>
      <w:spacing w:line="240" w:lineRule="exact"/>
      <w:jc w:val="both"/>
      <w:textAlignment w:val="center"/>
    </w:pPr>
    <w:rPr>
      <w:rFonts w:ascii="Times New Roman" w:hAnsi="Times New Roman" w:eastAsia="楷体" w:cs="Times New Roman"/>
      <w:kern w:val="2"/>
      <w:sz w:val="15"/>
      <w:szCs w:val="15"/>
      <w:lang w:val="en-US" w:eastAsia="zh-CN" w:bidi="ar-SA"/>
    </w:rPr>
  </w:style>
  <w:style w:type="paragraph" w:customStyle="1" w:styleId="64">
    <w:name w:val="@头部|页脚"/>
    <w:link w:val="67"/>
    <w:qFormat/>
    <w:uiPriority w:val="0"/>
    <w:pPr>
      <w:widowControl w:val="0"/>
      <w:spacing w:line="240" w:lineRule="exact"/>
      <w:jc w:val="both"/>
    </w:pPr>
    <w:rPr>
      <w:rFonts w:ascii="Times New Roman" w:hAnsi="Times New Roman" w:eastAsia="楷体" w:cs="Times New Roman"/>
      <w:kern w:val="2"/>
      <w:sz w:val="15"/>
      <w:szCs w:val="15"/>
      <w:lang w:val="en-US" w:eastAsia="zh-CN" w:bidi="ar-SA"/>
    </w:rPr>
  </w:style>
  <w:style w:type="character" w:customStyle="1" w:styleId="65">
    <w:name w:val="@头部|页眉 字符"/>
    <w:link w:val="63"/>
    <w:qFormat/>
    <w:uiPriority w:val="0"/>
    <w:rPr>
      <w:rFonts w:eastAsia="楷体"/>
      <w:kern w:val="2"/>
      <w:sz w:val="15"/>
      <w:szCs w:val="15"/>
    </w:rPr>
  </w:style>
  <w:style w:type="character" w:customStyle="1" w:styleId="66">
    <w:name w:val="@头部|页脚|标志"/>
    <w:qFormat/>
    <w:uiPriority w:val="1"/>
    <w:rPr>
      <w:rFonts w:eastAsia="黑体"/>
      <w:kern w:val="2"/>
      <w:sz w:val="15"/>
      <w:szCs w:val="15"/>
    </w:rPr>
  </w:style>
  <w:style w:type="character" w:customStyle="1" w:styleId="67">
    <w:name w:val="@头部|页脚 字符"/>
    <w:link w:val="64"/>
    <w:qFormat/>
    <w:uiPriority w:val="0"/>
    <w:rPr>
      <w:rFonts w:eastAsia="楷体"/>
      <w:kern w:val="2"/>
      <w:sz w:val="15"/>
      <w:szCs w:val="15"/>
    </w:rPr>
  </w:style>
  <w:style w:type="paragraph" w:customStyle="1" w:styleId="68">
    <w:name w:val="@正文|标题1"/>
    <w:next w:val="1"/>
    <w:link w:val="70"/>
    <w:qFormat/>
    <w:uiPriority w:val="0"/>
    <w:pPr>
      <w:keepNext/>
      <w:keepLines/>
      <w:widowControl w:val="0"/>
      <w:numPr>
        <w:ilvl w:val="0"/>
        <w:numId w:val="1"/>
      </w:numPr>
      <w:pBdr>
        <w:top w:val="single" w:color="FFFFFF" w:sz="8" w:space="7"/>
        <w:bottom w:val="single" w:color="FFFFFF" w:sz="8" w:space="7"/>
      </w:pBdr>
      <w:spacing w:line="320" w:lineRule="exact"/>
      <w:jc w:val="both"/>
      <w:textAlignment w:val="center"/>
      <w:outlineLvl w:val="0"/>
    </w:pPr>
    <w:rPr>
      <w:rFonts w:ascii="Arial" w:hAnsi="Arial" w:eastAsia="黑体" w:cs="Times New Roman"/>
      <w:kern w:val="2"/>
      <w:sz w:val="21"/>
      <w:lang w:val="en-US" w:eastAsia="zh-CN" w:bidi="ar-SA"/>
    </w:rPr>
  </w:style>
  <w:style w:type="paragraph" w:customStyle="1" w:styleId="69">
    <w:name w:val="@正文|标题2"/>
    <w:next w:val="1"/>
    <w:link w:val="72"/>
    <w:qFormat/>
    <w:uiPriority w:val="0"/>
    <w:pPr>
      <w:keepNext/>
      <w:keepLines/>
      <w:widowControl w:val="0"/>
      <w:numPr>
        <w:ilvl w:val="1"/>
        <w:numId w:val="1"/>
      </w:numPr>
      <w:jc w:val="both"/>
      <w:textAlignment w:val="center"/>
      <w:outlineLvl w:val="1"/>
    </w:pPr>
    <w:rPr>
      <w:rFonts w:ascii="Arial" w:hAnsi="Arial" w:eastAsia="黑体" w:cs="Times New Roman"/>
      <w:kern w:val="2"/>
      <w:sz w:val="18"/>
      <w:szCs w:val="18"/>
      <w:lang w:val="en-US" w:eastAsia="zh-CN" w:bidi="ar-SA"/>
    </w:rPr>
  </w:style>
  <w:style w:type="character" w:customStyle="1" w:styleId="70">
    <w:name w:val="@正文|标题1 字符"/>
    <w:link w:val="68"/>
    <w:qFormat/>
    <w:uiPriority w:val="0"/>
    <w:rPr>
      <w:rFonts w:ascii="Arial" w:hAnsi="Arial" w:eastAsia="黑体"/>
      <w:kern w:val="2"/>
      <w:sz w:val="21"/>
    </w:rPr>
  </w:style>
  <w:style w:type="paragraph" w:customStyle="1" w:styleId="71">
    <w:name w:val="@正文|标题3"/>
    <w:next w:val="1"/>
    <w:link w:val="73"/>
    <w:qFormat/>
    <w:uiPriority w:val="0"/>
    <w:pPr>
      <w:keepNext/>
      <w:keepLines/>
      <w:widowControl w:val="0"/>
      <w:numPr>
        <w:ilvl w:val="2"/>
        <w:numId w:val="1"/>
      </w:numPr>
      <w:jc w:val="both"/>
      <w:textAlignment w:val="center"/>
      <w:outlineLvl w:val="2"/>
    </w:pPr>
    <w:rPr>
      <w:rFonts w:ascii="Times New Roman" w:hAnsi="Times New Roman" w:eastAsia="楷体" w:cs="Times New Roman"/>
      <w:kern w:val="2"/>
      <w:sz w:val="18"/>
      <w:lang w:val="en-US" w:eastAsia="zh-CN" w:bidi="ar-SA"/>
    </w:rPr>
  </w:style>
  <w:style w:type="character" w:customStyle="1" w:styleId="72">
    <w:name w:val="@正文|标题2 字符"/>
    <w:link w:val="69"/>
    <w:qFormat/>
    <w:uiPriority w:val="0"/>
    <w:rPr>
      <w:rFonts w:ascii="Arial" w:hAnsi="Arial" w:eastAsia="黑体"/>
      <w:kern w:val="2"/>
      <w:sz w:val="18"/>
      <w:szCs w:val="18"/>
    </w:rPr>
  </w:style>
  <w:style w:type="character" w:customStyle="1" w:styleId="73">
    <w:name w:val="@正文|标题3 字符"/>
    <w:link w:val="71"/>
    <w:qFormat/>
    <w:uiPriority w:val="0"/>
    <w:rPr>
      <w:rFonts w:eastAsia="楷体"/>
      <w:kern w:val="2"/>
      <w:sz w:val="18"/>
    </w:rPr>
  </w:style>
  <w:style w:type="paragraph" w:customStyle="1" w:styleId="74">
    <w:name w:val="@正文|段落文本"/>
    <w:link w:val="76"/>
    <w:qFormat/>
    <w:uiPriority w:val="0"/>
    <w:pPr>
      <w:widowControl w:val="0"/>
      <w:ind w:firstLine="200" w:firstLineChars="200"/>
      <w:jc w:val="both"/>
      <w:textAlignment w:val="center"/>
    </w:pPr>
    <w:rPr>
      <w:rFonts w:ascii="Times New Roman" w:hAnsi="Times New Roman" w:eastAsia="宋体" w:cs="Times New Roman"/>
      <w:kern w:val="2"/>
      <w:sz w:val="18"/>
      <w:lang w:val="en-US" w:eastAsia="zh-CN" w:bidi="ar-SA"/>
    </w:rPr>
  </w:style>
  <w:style w:type="paragraph" w:customStyle="1" w:styleId="75">
    <w:name w:val="@正文|表格"/>
    <w:link w:val="78"/>
    <w:qFormat/>
    <w:uiPriority w:val="0"/>
    <w:pPr>
      <w:widowControl w:val="0"/>
      <w:jc w:val="center"/>
      <w:textAlignment w:val="center"/>
    </w:pPr>
    <w:rPr>
      <w:rFonts w:ascii="Times New Roman" w:hAnsi="Times New Roman" w:eastAsia="宋体" w:cs="Times New Roman"/>
      <w:kern w:val="2"/>
      <w:sz w:val="16"/>
      <w:lang w:val="en-US" w:eastAsia="zh-CN" w:bidi="ar-SA"/>
    </w:rPr>
  </w:style>
  <w:style w:type="character" w:customStyle="1" w:styleId="76">
    <w:name w:val="@正文|段落文本 字符"/>
    <w:link w:val="74"/>
    <w:qFormat/>
    <w:uiPriority w:val="0"/>
    <w:rPr>
      <w:kern w:val="2"/>
      <w:sz w:val="18"/>
    </w:rPr>
  </w:style>
  <w:style w:type="paragraph" w:customStyle="1" w:styleId="77">
    <w:name w:val="@正文|独行公式"/>
    <w:next w:val="74"/>
    <w:link w:val="79"/>
    <w:qFormat/>
    <w:uiPriority w:val="0"/>
    <w:pPr>
      <w:widowControl w:val="0"/>
      <w:tabs>
        <w:tab w:val="center" w:pos="2548"/>
        <w:tab w:val="right" w:pos="4914"/>
      </w:tabs>
      <w:jc w:val="both"/>
      <w:textAlignment w:val="center"/>
    </w:pPr>
    <w:rPr>
      <w:rFonts w:ascii="Times New Roman" w:hAnsi="Times New Roman" w:eastAsia="宋体" w:cs="Times New Roman"/>
      <w:kern w:val="2"/>
      <w:sz w:val="18"/>
      <w:lang w:val="en-US" w:eastAsia="zh-CN" w:bidi="ar-SA"/>
    </w:rPr>
  </w:style>
  <w:style w:type="character" w:customStyle="1" w:styleId="78">
    <w:name w:val="@正文|表格 字符"/>
    <w:link w:val="75"/>
    <w:qFormat/>
    <w:uiPriority w:val="0"/>
    <w:rPr>
      <w:kern w:val="2"/>
      <w:sz w:val="16"/>
    </w:rPr>
  </w:style>
  <w:style w:type="character" w:customStyle="1" w:styleId="79">
    <w:name w:val="@正文|独行公式 字符"/>
    <w:link w:val="77"/>
    <w:qFormat/>
    <w:uiPriority w:val="0"/>
    <w:rPr>
      <w:kern w:val="2"/>
      <w:sz w:val="18"/>
    </w:rPr>
  </w:style>
  <w:style w:type="paragraph" w:customStyle="1" w:styleId="80">
    <w:name w:val="@正文|图表|1列"/>
    <w:next w:val="74"/>
    <w:link w:val="82"/>
    <w:qFormat/>
    <w:uiPriority w:val="0"/>
    <w:pPr>
      <w:widowControl w:val="0"/>
      <w:jc w:val="center"/>
      <w:textAlignment w:val="center"/>
    </w:pPr>
    <w:rPr>
      <w:rFonts w:ascii="Times New Roman" w:hAnsi="Times New Roman" w:eastAsia="宋体" w:cs="Times New Roman"/>
      <w:kern w:val="2"/>
      <w:sz w:val="16"/>
      <w:szCs w:val="16"/>
      <w:lang w:val="en-US" w:eastAsia="zh-CN" w:bidi="ar-SA"/>
    </w:rPr>
  </w:style>
  <w:style w:type="paragraph" w:customStyle="1" w:styleId="81">
    <w:name w:val="@正文|图表|2列"/>
    <w:next w:val="74"/>
    <w:link w:val="84"/>
    <w:qFormat/>
    <w:uiPriority w:val="0"/>
    <w:pPr>
      <w:widowControl w:val="0"/>
      <w:tabs>
        <w:tab w:val="center" w:pos="1229"/>
        <w:tab w:val="center" w:pos="3686"/>
      </w:tabs>
      <w:textAlignment w:val="center"/>
    </w:pPr>
    <w:rPr>
      <w:rFonts w:ascii="Times New Roman" w:hAnsi="Times New Roman" w:eastAsia="宋体" w:cs="Times New Roman"/>
      <w:kern w:val="2"/>
      <w:sz w:val="16"/>
      <w:szCs w:val="16"/>
      <w:lang w:val="en-US" w:eastAsia="zh-CN" w:bidi="ar-SA"/>
    </w:rPr>
  </w:style>
  <w:style w:type="character" w:customStyle="1" w:styleId="82">
    <w:name w:val="@正文|图表|1列 字符"/>
    <w:link w:val="80"/>
    <w:qFormat/>
    <w:uiPriority w:val="0"/>
    <w:rPr>
      <w:kern w:val="2"/>
      <w:sz w:val="16"/>
      <w:szCs w:val="16"/>
    </w:rPr>
  </w:style>
  <w:style w:type="paragraph" w:customStyle="1" w:styleId="83">
    <w:name w:val="@正文|图表|3列"/>
    <w:next w:val="74"/>
    <w:link w:val="86"/>
    <w:qFormat/>
    <w:uiPriority w:val="0"/>
    <w:pPr>
      <w:widowControl w:val="0"/>
      <w:tabs>
        <w:tab w:val="center" w:pos="819"/>
        <w:tab w:val="center" w:pos="2457"/>
        <w:tab w:val="center" w:pos="4095"/>
      </w:tabs>
      <w:jc w:val="both"/>
      <w:textAlignment w:val="center"/>
    </w:pPr>
    <w:rPr>
      <w:rFonts w:ascii="Times New Roman" w:hAnsi="Times New Roman" w:eastAsia="宋体" w:cs="Times New Roman"/>
      <w:kern w:val="2"/>
      <w:sz w:val="16"/>
      <w:szCs w:val="16"/>
      <w:lang w:val="en-US" w:eastAsia="zh-CN" w:bidi="ar-SA"/>
    </w:rPr>
  </w:style>
  <w:style w:type="character" w:customStyle="1" w:styleId="84">
    <w:name w:val="@正文|图表|2列 字符"/>
    <w:link w:val="81"/>
    <w:qFormat/>
    <w:uiPriority w:val="0"/>
    <w:rPr>
      <w:kern w:val="2"/>
      <w:sz w:val="16"/>
      <w:szCs w:val="16"/>
    </w:rPr>
  </w:style>
  <w:style w:type="paragraph" w:customStyle="1" w:styleId="85">
    <w:name w:val="@正文|标题参考文献"/>
    <w:next w:val="1"/>
    <w:link w:val="88"/>
    <w:qFormat/>
    <w:uiPriority w:val="0"/>
    <w:pPr>
      <w:keepNext/>
      <w:keepLines/>
      <w:widowControl w:val="0"/>
      <w:pBdr>
        <w:top w:val="single" w:color="FFFFFF" w:sz="8" w:space="7"/>
        <w:bottom w:val="single" w:color="FFFFFF" w:sz="8" w:space="7"/>
      </w:pBdr>
      <w:spacing w:line="320" w:lineRule="exact"/>
      <w:textAlignment w:val="center"/>
      <w:outlineLvl w:val="0"/>
    </w:pPr>
    <w:rPr>
      <w:rFonts w:ascii="Arial" w:hAnsi="Arial" w:eastAsia="黑体" w:cs="Times New Roman"/>
      <w:kern w:val="2"/>
      <w:sz w:val="21"/>
      <w:lang w:val="en-US" w:eastAsia="zh-CN" w:bidi="ar-SA"/>
    </w:rPr>
  </w:style>
  <w:style w:type="character" w:customStyle="1" w:styleId="86">
    <w:name w:val="@正文|图表|3列 字符"/>
    <w:link w:val="83"/>
    <w:qFormat/>
    <w:uiPriority w:val="0"/>
    <w:rPr>
      <w:kern w:val="2"/>
      <w:sz w:val="16"/>
      <w:szCs w:val="16"/>
    </w:rPr>
  </w:style>
  <w:style w:type="paragraph" w:customStyle="1" w:styleId="87">
    <w:name w:val="@正文|参考文献"/>
    <w:link w:val="89"/>
    <w:qFormat/>
    <w:uiPriority w:val="0"/>
    <w:pPr>
      <w:widowControl w:val="0"/>
      <w:numPr>
        <w:ilvl w:val="0"/>
        <w:numId w:val="2"/>
      </w:numPr>
      <w:ind w:left="304" w:hanging="304" w:hangingChars="200"/>
      <w:jc w:val="both"/>
      <w:textAlignment w:val="baseline"/>
    </w:pPr>
    <w:rPr>
      <w:rFonts w:ascii="Times New Roman" w:hAnsi="Times New Roman" w:eastAsia="楷体" w:cs="Times New Roman"/>
      <w:kern w:val="2"/>
      <w:sz w:val="15"/>
      <w:szCs w:val="15"/>
      <w:lang w:val="en-US" w:eastAsia="zh-CN" w:bidi="ar-SA"/>
    </w:rPr>
  </w:style>
  <w:style w:type="character" w:customStyle="1" w:styleId="88">
    <w:name w:val="@正文|标题参考文献 字符"/>
    <w:link w:val="85"/>
    <w:qFormat/>
    <w:uiPriority w:val="0"/>
    <w:rPr>
      <w:rFonts w:ascii="Arial" w:hAnsi="Arial" w:eastAsia="黑体"/>
      <w:kern w:val="2"/>
      <w:sz w:val="21"/>
    </w:rPr>
  </w:style>
  <w:style w:type="character" w:customStyle="1" w:styleId="89">
    <w:name w:val="@正文|参考文献 字符"/>
    <w:link w:val="87"/>
    <w:qFormat/>
    <w:uiPriority w:val="0"/>
    <w:rPr>
      <w:rFonts w:eastAsia="楷体"/>
      <w:kern w:val="2"/>
      <w:sz w:val="15"/>
      <w:szCs w:val="15"/>
    </w:rPr>
  </w:style>
  <w:style w:type="paragraph" w:customStyle="1" w:styleId="90">
    <w:name w:val="@正文|代码"/>
    <w:basedOn w:val="74"/>
    <w:next w:val="1"/>
    <w:link w:val="91"/>
    <w:qFormat/>
    <w:uiPriority w:val="0"/>
    <w:pPr>
      <w:ind w:left="182" w:leftChars="100" w:firstLine="0" w:firstLineChars="0"/>
    </w:pPr>
    <w:rPr>
      <w:rFonts w:ascii="Consolas" w:hAnsi="Consolas"/>
      <w:sz w:val="15"/>
    </w:rPr>
  </w:style>
  <w:style w:type="character" w:customStyle="1" w:styleId="91">
    <w:name w:val="@正文|代码 字符"/>
    <w:link w:val="90"/>
    <w:qFormat/>
    <w:uiPriority w:val="0"/>
    <w:rPr>
      <w:rFonts w:ascii="Consolas" w:hAnsi="Consolas"/>
      <w:kern w:val="2"/>
      <w:sz w:val="15"/>
    </w:rPr>
  </w:style>
  <w:style w:type="character" w:customStyle="1" w:styleId="92">
    <w:name w:val="@正文|参考文献etal"/>
    <w:qFormat/>
    <w:uiPriority w:val="1"/>
    <w:rPr>
      <w:rFonts w:ascii="Times New Roman" w:hAnsi="Times New Roman" w:eastAsia="楷体"/>
      <w:i/>
      <w:kern w:val="2"/>
      <w:sz w:val="15"/>
      <w:szCs w:val="15"/>
    </w:rPr>
  </w:style>
  <w:style w:type="character" w:customStyle="1" w:styleId="93">
    <w:name w:val="@正文|参考文献黑体"/>
    <w:qFormat/>
    <w:uiPriority w:val="1"/>
    <w:rPr>
      <w:rFonts w:ascii="Arial" w:hAnsi="Arial" w:eastAsia="楷体"/>
      <w:kern w:val="2"/>
      <w:sz w:val="15"/>
      <w:szCs w:val="15"/>
    </w:rPr>
  </w:style>
  <w:style w:type="character" w:customStyle="1" w:styleId="94">
    <w:name w:val="批注文字 Char"/>
    <w:basedOn w:val="20"/>
    <w:link w:val="7"/>
    <w:semiHidden/>
    <w:qFormat/>
    <w:uiPriority w:val="99"/>
    <w:rPr>
      <w:kern w:val="2"/>
      <w:sz w:val="18"/>
    </w:rPr>
  </w:style>
  <w:style w:type="character" w:customStyle="1" w:styleId="95">
    <w:name w:val="批注主题 Char"/>
    <w:basedOn w:val="94"/>
    <w:link w:val="17"/>
    <w:semiHidden/>
    <w:qFormat/>
    <w:uiPriority w:val="99"/>
    <w:rPr>
      <w:b/>
      <w:bCs/>
      <w:kern w:val="2"/>
      <w:sz w:val="18"/>
    </w:rPr>
  </w:style>
  <w:style w:type="paragraph" w:customStyle="1" w:styleId="96">
    <w:name w:val="修订1"/>
    <w:hidden/>
    <w:unhideWhenUsed/>
    <w:qFormat/>
    <w:uiPriority w:val="99"/>
    <w:rPr>
      <w:rFonts w:ascii="Times New Roman" w:hAnsi="Times New Roman" w:eastAsia="宋体" w:cs="Times New Roman"/>
      <w:kern w:val="2"/>
      <w:sz w:val="18"/>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3" Type="http://schemas.microsoft.com/office/2011/relationships/people" Target="people.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1.xml"/><Relationship Id="rId49" Type="http://schemas.openxmlformats.org/officeDocument/2006/relationships/image" Target="media/image34.jpeg"/><Relationship Id="rId48" Type="http://schemas.openxmlformats.org/officeDocument/2006/relationships/image" Target="media/image33.jpeg"/><Relationship Id="rId47" Type="http://schemas.openxmlformats.org/officeDocument/2006/relationships/image" Target="media/image32.jpeg"/><Relationship Id="rId46" Type="http://schemas.openxmlformats.org/officeDocument/2006/relationships/image" Target="media/image31.jpe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jpeg"/><Relationship Id="rId41" Type="http://schemas.openxmlformats.org/officeDocument/2006/relationships/image" Target="media/image26.jpeg"/><Relationship Id="rId40" Type="http://schemas.openxmlformats.org/officeDocument/2006/relationships/image" Target="media/image25.jpeg"/><Relationship Id="rId4" Type="http://schemas.openxmlformats.org/officeDocument/2006/relationships/header" Target="header1.xml"/><Relationship Id="rId39" Type="http://schemas.openxmlformats.org/officeDocument/2006/relationships/image" Target="media/image24.jpeg"/><Relationship Id="rId38" Type="http://schemas.openxmlformats.org/officeDocument/2006/relationships/image" Target="media/image23.jpeg"/><Relationship Id="rId37" Type="http://schemas.openxmlformats.org/officeDocument/2006/relationships/image" Target="media/image22.jpeg"/><Relationship Id="rId36" Type="http://schemas.openxmlformats.org/officeDocument/2006/relationships/image" Target="media/image21.wmf"/><Relationship Id="rId35" Type="http://schemas.openxmlformats.org/officeDocument/2006/relationships/oleObject" Target="embeddings/oleObject8.bin"/><Relationship Id="rId34" Type="http://schemas.openxmlformats.org/officeDocument/2006/relationships/oleObject" Target="embeddings/oleObject7.bin"/><Relationship Id="rId33" Type="http://schemas.openxmlformats.org/officeDocument/2006/relationships/image" Target="media/image20.emf"/><Relationship Id="rId32" Type="http://schemas.openxmlformats.org/officeDocument/2006/relationships/oleObject" Target="embeddings/oleObject6.bin"/><Relationship Id="rId31" Type="http://schemas.openxmlformats.org/officeDocument/2006/relationships/image" Target="media/image19.jpeg"/><Relationship Id="rId30" Type="http://schemas.openxmlformats.org/officeDocument/2006/relationships/image" Target="media/image18.jpeg"/><Relationship Id="rId3" Type="http://schemas.openxmlformats.org/officeDocument/2006/relationships/footnotes" Target="footnotes.xml"/><Relationship Id="rId29" Type="http://schemas.openxmlformats.org/officeDocument/2006/relationships/image" Target="media/image17.jpeg"/><Relationship Id="rId28" Type="http://schemas.openxmlformats.org/officeDocument/2006/relationships/image" Target="media/image16.png"/><Relationship Id="rId27" Type="http://schemas.openxmlformats.org/officeDocument/2006/relationships/image" Target="media/image15.jpeg"/><Relationship Id="rId26" Type="http://schemas.openxmlformats.org/officeDocument/2006/relationships/image" Target="media/image14.jpeg"/><Relationship Id="rId25" Type="http://schemas.openxmlformats.org/officeDocument/2006/relationships/image" Target="media/image13.jpeg"/><Relationship Id="rId24" Type="http://schemas.openxmlformats.org/officeDocument/2006/relationships/image" Target="media/image12.png"/><Relationship Id="rId23" Type="http://schemas.openxmlformats.org/officeDocument/2006/relationships/image" Target="media/image11.jpeg"/><Relationship Id="rId22" Type="http://schemas.openxmlformats.org/officeDocument/2006/relationships/image" Target="media/image10.jpeg"/><Relationship Id="rId21" Type="http://schemas.openxmlformats.org/officeDocument/2006/relationships/image" Target="media/image9.jpe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wmf"/><Relationship Id="rId18" Type="http://schemas.openxmlformats.org/officeDocument/2006/relationships/oleObject" Target="embeddings/oleObject5.bin"/><Relationship Id="rId17" Type="http://schemas.openxmlformats.org/officeDocument/2006/relationships/image" Target="media/image6.wmf"/><Relationship Id="rId16" Type="http://schemas.openxmlformats.org/officeDocument/2006/relationships/oleObject" Target="embeddings/oleObject4.bin"/><Relationship Id="rId15" Type="http://schemas.openxmlformats.org/officeDocument/2006/relationships/oleObject" Target="embeddings/oleObject3.bin"/><Relationship Id="rId14" Type="http://schemas.openxmlformats.org/officeDocument/2006/relationships/image" Target="media/image5.wmf"/><Relationship Id="rId13" Type="http://schemas.openxmlformats.org/officeDocument/2006/relationships/oleObject" Target="embeddings/oleObject2.bin"/><Relationship Id="rId12" Type="http://schemas.openxmlformats.org/officeDocument/2006/relationships/image" Target="media/image4.emf"/><Relationship Id="rId11" Type="http://schemas.openxmlformats.org/officeDocument/2006/relationships/oleObject" Target="embeddings/oleObject1.bin"/><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app</Company>
  <Pages>12</Pages>
  <Words>1925</Words>
  <Characters>11414</Characters>
  <Lines>111</Lines>
  <Paragraphs>31</Paragraphs>
  <TotalTime>50</TotalTime>
  <ScaleCrop>false</ScaleCrop>
  <LinksUpToDate>false</LinksUpToDate>
  <CharactersWithSpaces>13322</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2024-07-17T03:09:00Z</dcterms:created>
  <dc:creator>hqb</dc:creator>
  <cp:keywords>, docId:D321B8E5D7A56C75A7DE641173D7A05D</cp:keywords>
  <cp:lastModifiedBy>四季雨</cp:lastModifiedBy>
  <cp:lastPrinted>2018-04-10T16:55:00Z</cp:lastPrinted>
  <dcterms:modified xsi:type="dcterms:W3CDTF">2024-11-27T05:33:44Z</dcterms:modified>
  <dc:title>一种新的图像置乱算法</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tringCn">
    <vt:lpwstr>黄文明{1|2},卫万成{1},邓珍荣{1|2}</vt:lpwstr>
  </property>
  <property fmtid="{D5CDD505-2E9C-101B-9397-08002B2CF9AE}" pid="3" name="AuthorStringEn">
    <vt:lpwstr>Huang Wenming{1|2},Wei Wancheng{1},Deng Zhenrong{1|2}</vt:lpwstr>
  </property>
  <property fmtid="{D5CDD505-2E9C-101B-9397-08002B2CF9AE}" pid="4" name="KSOProductBuildVer">
    <vt:lpwstr>2052-12.1.0.18912</vt:lpwstr>
  </property>
  <property fmtid="{D5CDD505-2E9C-101B-9397-08002B2CF9AE}" pid="5" name="ICV">
    <vt:lpwstr>07455B65B99643639EE5E0745B5A4B5C_13</vt:lpwstr>
  </property>
</Properties>
</file>