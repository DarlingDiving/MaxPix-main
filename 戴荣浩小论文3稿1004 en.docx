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0BB722">
      <w:r>
        <w:pict>
          <v:shape id="DeepLBoxSPIDType" o:spid="_x0000_s1026" o:spt="202" type="#_x0000_t202" style="position:absolute;left:0pt;margin-left:0pt;margin-top:0pt;height:50pt;width:50pt;visibility:hidden;z-index:251660288;mso-width-relative:page;mso-height-relative:page;" coordsize="21600,21600">
            <v:path/>
            <v:fill focussize="0,0"/>
            <v:stroke joinstyle="miter"/>
            <v:imagedata o:title=""/>
            <o:lock v:ext="edit" selection="t"/>
          </v:shape>
        </w:pict>
      </w:r>
    </w:p>
    <w:p w14:paraId="59B07F22">
      <w:pPr>
        <w:pStyle w:val="43"/>
        <w:spacing w:before="322"/>
        <w:rPr>
          <w:rStyle w:val="57"/>
        </w:rPr>
      </w:pPr>
      <w:bookmarkStart w:id="0" w:name="AROC_TITLE_CN"/>
      <w:r>
        <w:rPr>
          <w:rFonts w:hint="eastAsia" w:ascii="黑体" w:hAnsi="黑体" w:cs="黑体"/>
          <w:sz w:val="36"/>
          <w:szCs w:val="36"/>
        </w:rPr>
        <w:t>MaxPix: detecting GAN-generated images by emphasizing local maxima</w:t>
      </w:r>
    </w:p>
    <w:bookmarkEnd w:id="0"/>
    <w:p w14:paraId="7BCDBE85">
      <w:pPr>
        <w:pStyle w:val="44"/>
      </w:pPr>
      <w:bookmarkStart w:id="1" w:name="AROC_AUTHORS_CN"/>
      <w:r>
        <w:rPr>
          <w:rStyle w:val="58"/>
          <w:rFonts w:hint="eastAsia"/>
          <w:vertAlign w:val="baseline"/>
        </w:rPr>
        <w:t>Ronghao Dai</w:t>
      </w:r>
      <w:r>
        <w:rPr>
          <w:rStyle w:val="58"/>
          <w:rFonts w:hint="eastAsia"/>
        </w:rPr>
        <w:t>1, 2a</w:t>
      </w:r>
      <w:r>
        <w:rPr>
          <w:rFonts w:hint="eastAsia"/>
        </w:rPr>
        <w:t xml:space="preserve">, Lingxi </w:t>
      </w:r>
      <w:r>
        <w:rPr>
          <w:rStyle w:val="58"/>
          <w:rFonts w:hint="eastAsia"/>
          <w:vertAlign w:val="baseline"/>
        </w:rPr>
        <w:t>Peng</w:t>
      </w:r>
      <w:r>
        <w:rPr>
          <w:rStyle w:val="58"/>
          <w:rFonts w:hint="eastAsia"/>
        </w:rPr>
        <w:t>1</w:t>
      </w:r>
      <w:r>
        <w:rPr>
          <w:rStyle w:val="58"/>
        </w:rPr>
        <w:t>, 2b†</w:t>
      </w:r>
    </w:p>
    <w:bookmarkEnd w:id="1"/>
    <w:p w14:paraId="6B1D5AAF">
      <w:pPr>
        <w:pStyle w:val="47"/>
        <w:spacing w:after="161"/>
        <w:jc w:val="center"/>
      </w:pPr>
      <w:bookmarkStart w:id="2" w:name="AROC_INST_CN"/>
      <w:r>
        <w:rPr>
          <w:rFonts w:hint="eastAsia"/>
        </w:rPr>
        <w:t>(1. Guangzhou University, School of Computer Science and Network Engineering; 2. College of Mechanical and Electrical Engineering; Guangzhou 510000, Guangdong, China)</w:t>
      </w:r>
    </w:p>
    <w:bookmarkEnd w:id="2"/>
    <w:p w14:paraId="60208C7E">
      <w:pPr>
        <w:pStyle w:val="48"/>
      </w:pPr>
      <w:bookmarkStart w:id="3" w:name="AROC_ABSTRACT_CN"/>
      <w:r>
        <w:rPr>
          <w:rStyle w:val="49"/>
          <w:rFonts w:hint="eastAsia"/>
        </w:rPr>
        <w:t>Abstract</w:t>
      </w:r>
      <w:r>
        <w:rPr>
          <w:rFonts w:hint="eastAsia"/>
        </w:rPr>
        <w:t xml:space="preserve">: </w:t>
      </w:r>
      <w:r>
        <w:rPr>
          <w:rFonts w:hint="eastAsia"/>
          <w:lang w:val="en-US" w:eastAsia="zh-CN"/>
        </w:rPr>
        <w:t xml:space="preserve">The realistic </w:t>
      </w:r>
      <w:r>
        <w:rPr>
          <w:rFonts w:hint="eastAsia"/>
        </w:rPr>
        <w:t>images generated by GANs</w:t>
      </w:r>
      <w:r>
        <w:rPr>
          <w:rFonts w:hint="eastAsia"/>
          <w:lang w:eastAsia="zh-CN"/>
        </w:rPr>
        <w:t>(</w:t>
      </w:r>
      <w:r>
        <w:rPr>
          <w:rFonts w:hint="eastAsia"/>
        </w:rPr>
        <w:t xml:space="preserve">Generative </w:t>
      </w:r>
      <w:r>
        <w:rPr>
          <w:rFonts w:hint="eastAsia"/>
          <w:lang w:val="en-US" w:eastAsia="zh-CN"/>
        </w:rPr>
        <w:t>Adversarial Networks</w:t>
      </w:r>
      <w:r>
        <w:rPr>
          <w:rFonts w:hint="eastAsia"/>
        </w:rPr>
        <w:t xml:space="preserve">) </w:t>
      </w:r>
      <w:r>
        <w:rPr>
          <w:rFonts w:hint="eastAsia"/>
          <w:lang w:val="en-US" w:eastAsia="zh-CN"/>
        </w:rPr>
        <w:t>enrich people's lives</w:t>
      </w:r>
      <w:r>
        <w:rPr>
          <w:rFonts w:hint="eastAsia"/>
        </w:rPr>
        <w:t xml:space="preserve">, but they also pose serious threats to personal privacy and society, and it has become </w:t>
      </w:r>
      <w:r>
        <w:rPr>
          <w:rFonts w:hint="eastAsia"/>
          <w:lang w:val="en-US" w:eastAsia="zh-CN"/>
        </w:rPr>
        <w:t>essential</w:t>
      </w:r>
      <w:r>
        <w:rPr>
          <w:rFonts w:hint="eastAsia"/>
        </w:rPr>
        <w:t xml:space="preserve"> to study </w:t>
      </w:r>
      <w:r>
        <w:rPr>
          <w:rFonts w:hint="eastAsia"/>
          <w:lang w:val="en-US" w:eastAsia="zh-CN"/>
        </w:rPr>
        <w:t xml:space="preserve">algorithms that can </w:t>
      </w:r>
      <w:r>
        <w:rPr>
          <w:rFonts w:hint="eastAsia"/>
        </w:rPr>
        <w:t xml:space="preserve">accurately detect GAN-generated images. Existing studies use artifacts to detect GAN-generated images, </w:t>
      </w:r>
      <w:r>
        <w:rPr>
          <w:rFonts w:hint="eastAsia"/>
          <w:lang w:val="en-US" w:eastAsia="zh-CN"/>
        </w:rPr>
        <w:t>but the artifacts present in different GAN-generated images vary widely, and thus the cross-model generalization performance of such algorithms is weak</w:t>
      </w:r>
      <w:r>
        <w:rPr>
          <w:rFonts w:hint="eastAsia"/>
        </w:rPr>
        <w:t xml:space="preserve">. In </w:t>
      </w:r>
      <w:r>
        <w:rPr>
          <w:rFonts w:hint="eastAsia"/>
          <w:lang w:eastAsia="zh-CN"/>
        </w:rPr>
        <w:t>this thesis</w:t>
      </w:r>
      <w:r>
        <w:rPr>
          <w:rFonts w:hint="eastAsia"/>
        </w:rPr>
        <w:t xml:space="preserve">, we propose </w:t>
      </w:r>
      <w:r>
        <w:rPr>
          <w:rFonts w:hint="eastAsia"/>
          <w:lang w:val="en-US" w:eastAsia="zh-CN"/>
        </w:rPr>
        <w:t xml:space="preserve">the MaxPix, </w:t>
      </w:r>
      <w:r>
        <w:rPr>
          <w:rFonts w:hint="eastAsia"/>
        </w:rPr>
        <w:t xml:space="preserve">a new </w:t>
      </w:r>
      <w:r>
        <w:rPr>
          <w:rFonts w:hint="eastAsia"/>
          <w:lang w:val="en-US" w:eastAsia="zh-CN"/>
        </w:rPr>
        <w:t xml:space="preserve">algorithm </w:t>
      </w:r>
      <w:r>
        <w:rPr>
          <w:rFonts w:hint="eastAsia"/>
        </w:rPr>
        <w:t xml:space="preserve">based on the </w:t>
      </w:r>
      <w:r>
        <w:rPr>
          <w:rFonts w:hint="eastAsia"/>
          <w:lang w:val="en-US" w:eastAsia="zh-CN"/>
        </w:rPr>
        <w:t xml:space="preserve">combination of </w:t>
      </w:r>
      <w:r>
        <w:rPr>
          <w:rFonts w:hint="eastAsia"/>
        </w:rPr>
        <w:t xml:space="preserve">statistical features </w:t>
      </w:r>
      <w:r>
        <w:rPr>
          <w:rFonts w:hint="eastAsia"/>
          <w:lang w:val="en-US" w:eastAsia="zh-CN"/>
        </w:rPr>
        <w:t>and deep learning techniques, for generating image detection</w:t>
      </w:r>
      <w:r>
        <w:rPr>
          <w:rFonts w:hint="eastAsia"/>
          <w:lang w:eastAsia="zh-CN"/>
        </w:rPr>
        <w:t>.</w:t>
      </w:r>
      <w:r>
        <w:rPr>
          <w:rFonts w:hint="eastAsia"/>
          <w:lang w:val="en-US" w:eastAsia="zh-CN"/>
        </w:rPr>
        <w:t xml:space="preserve"> MaxPix firstly </w:t>
      </w:r>
      <w:r>
        <w:rPr>
          <w:rFonts w:hint="eastAsia"/>
        </w:rPr>
        <w:t xml:space="preserve">obtains </w:t>
      </w:r>
      <w:r>
        <w:rPr>
          <w:rFonts w:hint="eastAsia"/>
          <w:lang w:val="en-US" w:eastAsia="zh-CN"/>
        </w:rPr>
        <w:t xml:space="preserve">the filter </w:t>
      </w:r>
      <w:r>
        <w:rPr>
          <w:rFonts w:hint="eastAsia"/>
        </w:rPr>
        <w:t xml:space="preserve">map of the image </w:t>
      </w:r>
      <w:r>
        <w:rPr>
          <w:rFonts w:hint="eastAsia"/>
          <w:lang w:val="en-US" w:eastAsia="zh-CN"/>
        </w:rPr>
        <w:t xml:space="preserve">by </w:t>
      </w:r>
      <w:r>
        <w:rPr>
          <w:rFonts w:hint="eastAsia"/>
        </w:rPr>
        <w:t xml:space="preserve">designing </w:t>
      </w:r>
      <w:r>
        <w:rPr>
          <w:rFonts w:hint="eastAsia"/>
          <w:lang w:val="en-US" w:eastAsia="zh-CN"/>
        </w:rPr>
        <w:t>MaxSel filtering algorithm</w:t>
      </w:r>
      <w:r>
        <w:rPr>
          <w:rFonts w:hint="eastAsia"/>
        </w:rPr>
        <w:t xml:space="preserve">, and then </w:t>
      </w:r>
      <w:r>
        <w:rPr>
          <w:rFonts w:hint="eastAsia"/>
          <w:lang w:val="en-US" w:eastAsia="zh-CN"/>
        </w:rPr>
        <w:t xml:space="preserve">designs MA Block embedded in ResNet </w:t>
      </w:r>
      <w:r>
        <w:rPr>
          <w:rFonts w:hint="eastAsia"/>
        </w:rPr>
        <w:t xml:space="preserve">(Residual Network) </w:t>
      </w:r>
      <w:r>
        <w:rPr>
          <w:rFonts w:hint="eastAsia"/>
          <w:lang w:val="en-US" w:eastAsia="zh-CN"/>
        </w:rPr>
        <w:t>to obtain MResNet.</w:t>
      </w:r>
      <w:r>
        <w:rPr>
          <w:rFonts w:hint="eastAsia"/>
        </w:rPr>
        <w:t xml:space="preserve"> </w:t>
      </w:r>
      <w:r>
        <w:rPr>
          <w:rFonts w:hint="eastAsia"/>
          <w:lang w:val="en-US" w:eastAsia="zh-CN"/>
        </w:rPr>
        <w:t>MaxPix</w:t>
      </w:r>
      <w:r>
        <w:rPr>
          <w:rFonts w:hint="eastAsia"/>
        </w:rPr>
        <w:t xml:space="preserve"> </w:t>
      </w:r>
      <w:r>
        <w:rPr>
          <w:rFonts w:hint="eastAsia"/>
          <w:lang w:val="en-US" w:eastAsia="zh-CN"/>
        </w:rPr>
        <w:t xml:space="preserve">finally utilizes MResNet to extract features from the filter </w:t>
      </w:r>
      <w:r>
        <w:rPr>
          <w:rFonts w:hint="eastAsia"/>
        </w:rPr>
        <w:t xml:space="preserve">map to detect </w:t>
      </w:r>
      <w:r>
        <w:rPr>
          <w:rFonts w:hint="eastAsia"/>
          <w:lang w:val="en-US" w:eastAsia="zh-CN"/>
        </w:rPr>
        <w:t>GAN-generated images</w:t>
      </w:r>
      <w:r>
        <w:rPr>
          <w:rFonts w:hint="eastAsia"/>
        </w:rPr>
        <w:t xml:space="preserve">. Experimental results on publicly available datasets such as Wang and Faces-HQ show that the detection accuracy of </w:t>
      </w:r>
      <w:r>
        <w:rPr>
          <w:rFonts w:hint="eastAsia"/>
          <w:lang w:val="en-US" w:eastAsia="zh-CN"/>
        </w:rPr>
        <w:t xml:space="preserve">MaxPix reaches 85.9% and 99.6% </w:t>
      </w:r>
      <w:r>
        <w:rPr>
          <w:rFonts w:hint="eastAsia"/>
        </w:rPr>
        <w:t>on average</w:t>
      </w:r>
      <w:r>
        <w:rPr>
          <w:rFonts w:hint="eastAsia"/>
          <w:lang w:val="en-US" w:eastAsia="zh-CN"/>
        </w:rPr>
        <w:t xml:space="preserve">, which </w:t>
      </w:r>
      <w:r>
        <w:rPr>
          <w:rFonts w:hint="eastAsia"/>
          <w:lang w:eastAsia="zh-CN"/>
        </w:rPr>
        <w:t xml:space="preserve">improves </w:t>
      </w:r>
      <w:r>
        <w:rPr>
          <w:rFonts w:hint="eastAsia"/>
          <w:lang w:val="en-US" w:eastAsia="zh-CN"/>
        </w:rPr>
        <w:t>7.</w:t>
      </w:r>
      <w:r>
        <w:rPr>
          <w:rFonts w:hint="eastAsia"/>
        </w:rPr>
        <w:t xml:space="preserve">6% and </w:t>
      </w:r>
      <w:r>
        <w:rPr>
          <w:rFonts w:hint="eastAsia"/>
          <w:lang w:val="en-US" w:eastAsia="zh-CN"/>
        </w:rPr>
        <w:t>10.</w:t>
      </w:r>
      <w:r>
        <w:rPr>
          <w:rFonts w:hint="eastAsia"/>
        </w:rPr>
        <w:t xml:space="preserve">2% relative to </w:t>
      </w:r>
      <w:r>
        <w:rPr>
          <w:rFonts w:hint="eastAsia"/>
          <w:lang w:val="en-US" w:eastAsia="zh-CN"/>
        </w:rPr>
        <w:t xml:space="preserve">state-of-the-art </w:t>
      </w:r>
      <w:r>
        <w:rPr>
          <w:rFonts w:hint="eastAsia"/>
        </w:rPr>
        <w:t xml:space="preserve">algorithms </w:t>
      </w:r>
      <w:r>
        <w:rPr>
          <w:rFonts w:hint="eastAsia"/>
          <w:lang w:val="en-US" w:eastAsia="zh-CN"/>
        </w:rPr>
        <w:t>such as NAFID and GocNet</w:t>
      </w:r>
      <w:r>
        <w:rPr>
          <w:rFonts w:hint="eastAsia"/>
        </w:rPr>
        <w:t>, and has strong cross-model generalization performance.</w:t>
      </w:r>
    </w:p>
    <w:bookmarkEnd w:id="3"/>
    <w:p w14:paraId="482CB729">
      <w:pPr>
        <w:pStyle w:val="48"/>
      </w:pPr>
      <w:bookmarkStart w:id="4" w:name="AROC_KEYWORDS_CN"/>
      <w:r>
        <w:rPr>
          <w:rStyle w:val="49"/>
          <w:rFonts w:hint="eastAsia"/>
        </w:rPr>
        <w:t>Keywords</w:t>
      </w:r>
      <w:r>
        <w:rPr>
          <w:rFonts w:hint="eastAsia"/>
        </w:rPr>
        <w:t xml:space="preserve">: gan; generative images; </w:t>
      </w:r>
      <w:r>
        <w:rPr>
          <w:rFonts w:hint="eastAsia"/>
          <w:lang w:val="en-US" w:eastAsia="zh-CN"/>
        </w:rPr>
        <w:t>artifacts</w:t>
      </w:r>
      <w:r>
        <w:rPr>
          <w:rFonts w:hint="eastAsia"/>
        </w:rPr>
        <w:t>; cross-model generalization</w:t>
      </w:r>
    </w:p>
    <w:bookmarkEnd w:id="4"/>
    <w:p w14:paraId="6E8FC92F">
      <w:pPr>
        <w:pStyle w:val="45"/>
        <w:spacing w:before="322" w:after="322"/>
      </w:pPr>
      <w:bookmarkStart w:id="5" w:name="AROC_TITLE_EN"/>
    </w:p>
    <w:bookmarkEnd w:id="5"/>
    <w:p w14:paraId="0FEC9F76">
      <w:pPr>
        <w:pStyle w:val="48"/>
      </w:pPr>
      <w:bookmarkStart w:id="6" w:name="AROC_KEYWORDS_EN"/>
    </w:p>
    <w:bookmarkEnd w:id="6"/>
    <w:p w14:paraId="7971CA5F">
      <w:pPr>
        <w:pStyle w:val="48"/>
        <w:sectPr>
          <w:headerReference r:id="rId4" w:type="first"/>
          <w:footerReference r:id="rId5" w:type="first"/>
          <w:headerReference r:id="rId3" w:type="default"/>
          <w:type w:val="continuous"/>
          <w:pgSz w:w="11906" w:h="16838"/>
          <w:pgMar w:top="1134" w:right="850" w:bottom="850" w:left="850" w:header="567" w:footer="567" w:gutter="0"/>
          <w:cols w:space="363" w:num="1"/>
          <w:titlePg/>
          <w:docGrid w:type="linesAndChars" w:linePitch="322" w:charSpace="460"/>
        </w:sectPr>
      </w:pPr>
    </w:p>
    <w:p w14:paraId="3CEA9736">
      <w:pPr>
        <w:pStyle w:val="68"/>
        <w:numPr>
          <w:ilvl w:val="0"/>
          <w:numId w:val="0"/>
        </w:numPr>
        <w:ind w:left="425" w:hanging="425"/>
        <w:rPr>
          <w:rFonts w:ascii="黑体" w:hAnsi="黑体" w:cs="黑体"/>
          <w:sz w:val="24"/>
          <w:szCs w:val="24"/>
        </w:rPr>
      </w:pPr>
      <w:r>
        <w:rPr>
          <w:rFonts w:hint="eastAsia" w:ascii="黑体" w:hAnsi="黑体" w:cs="黑体"/>
          <w:sz w:val="24"/>
          <w:szCs w:val="24"/>
        </w:rPr>
        <w:t>0</w:t>
      </w:r>
      <w:r>
        <w:rPr>
          <w:rFonts w:hint="eastAsia" w:ascii="黑体" w:hAnsi="黑体" w:cs="黑体"/>
          <w:sz w:val="24"/>
          <w:szCs w:val="24"/>
        </w:rPr>
        <w:tab/>
      </w:r>
      <w:r>
        <w:rPr>
          <w:rFonts w:hint="eastAsia" w:ascii="黑体" w:hAnsi="黑体" w:cs="黑体"/>
          <w:sz w:val="24"/>
          <w:szCs w:val="24"/>
        </w:rPr>
        <w:t xml:space="preserve"> Introduction</w:t>
      </w:r>
    </w:p>
    <w:p w14:paraId="7B9A84C7">
      <w:pPr>
        <w:pStyle w:val="74"/>
        <w:ind w:firstLine="364" w:firstLineChars="200"/>
        <w:rPr>
          <w:rFonts w:hint="eastAsia"/>
        </w:rPr>
      </w:pPr>
      <w:r>
        <w:rPr>
          <w:rFonts w:hint="eastAsia"/>
          <w:lang w:val="en-US" w:eastAsia="zh-CN"/>
        </w:rPr>
        <w:t xml:space="preserve">Digital images </w:t>
      </w:r>
      <w:r>
        <w:rPr>
          <w:rFonts w:hint="eastAsia"/>
        </w:rPr>
        <w:t xml:space="preserve">have become one of the main carriers for transmitting network information </w:t>
      </w:r>
      <w:r>
        <w:rPr>
          <w:rFonts w:hint="eastAsia"/>
          <w:lang w:val="en-US" w:eastAsia="zh-CN"/>
        </w:rPr>
        <w:t xml:space="preserve">due to </w:t>
      </w:r>
      <w:r>
        <w:rPr>
          <w:rFonts w:hint="eastAsia"/>
        </w:rPr>
        <w:t xml:space="preserve">the advantages of diverse contents and convenient storage, and </w:t>
      </w:r>
      <w:r>
        <w:rPr>
          <w:rFonts w:hint="eastAsia"/>
          <w:lang w:val="en-US" w:eastAsia="zh-CN"/>
        </w:rPr>
        <w:t xml:space="preserve">have been </w:t>
      </w:r>
      <w:r>
        <w:rPr>
          <w:rFonts w:hint="eastAsia"/>
        </w:rPr>
        <w:t>widely used in the fields of news</w:t>
      </w:r>
      <w:r>
        <w:rPr>
          <w:rFonts w:hint="eastAsia"/>
          <w:lang w:val="en-US" w:eastAsia="zh-CN"/>
        </w:rPr>
        <w:t>,</w:t>
      </w:r>
      <w:r>
        <w:rPr>
          <w:rFonts w:hint="eastAsia"/>
        </w:rPr>
        <w:t xml:space="preserve"> information, medical diagnosis, and identification, etc. </w:t>
      </w:r>
      <w:r>
        <w:rPr>
          <w:rFonts w:hint="eastAsia"/>
          <w:lang w:val="en-US" w:eastAsia="zh-CN"/>
        </w:rPr>
        <w:t>GANs</w:t>
      </w:r>
      <w:r>
        <w:rPr>
          <w:rFonts w:hint="eastAsia"/>
          <w:vertAlign w:val="superscript"/>
          <w:lang w:val="en-US" w:eastAsia="zh-CN"/>
        </w:rPr>
        <w:t>[1]</w:t>
      </w:r>
      <w:r>
        <w:rPr>
          <w:rFonts w:hint="eastAsia"/>
        </w:rPr>
        <w:t xml:space="preserve"> (Generative Adversarial Networks) </w:t>
      </w:r>
      <w:r>
        <w:rPr>
          <w:rFonts w:hint="eastAsia"/>
          <w:lang w:eastAsia="zh-CN"/>
        </w:rPr>
        <w:t xml:space="preserve">is </w:t>
      </w:r>
      <w:r>
        <w:rPr>
          <w:rFonts w:hint="eastAsia"/>
          <w:lang w:val="en-US" w:eastAsia="zh-CN"/>
        </w:rPr>
        <w:t xml:space="preserve">a generative model based on deep learning technology, which was proposed by </w:t>
      </w:r>
      <w:r>
        <w:rPr>
          <w:rFonts w:hint="eastAsia"/>
        </w:rPr>
        <w:t xml:space="preserve">Ian Goodfellow et al. </w:t>
      </w:r>
      <w:r>
        <w:rPr>
          <w:rFonts w:hint="eastAsia"/>
          <w:lang w:val="en-US" w:eastAsia="zh-CN"/>
        </w:rPr>
        <w:t xml:space="preserve">GAN </w:t>
      </w:r>
      <w:r>
        <w:rPr>
          <w:rFonts w:hint="eastAsia"/>
        </w:rPr>
        <w:t xml:space="preserve">consists of a generator and a discriminator, </w:t>
      </w:r>
      <w:r>
        <w:rPr>
          <w:rFonts w:hint="eastAsia"/>
          <w:lang w:val="en-US" w:eastAsia="zh-CN"/>
        </w:rPr>
        <w:t xml:space="preserve">in which </w:t>
      </w:r>
      <w:r>
        <w:rPr>
          <w:rFonts w:hint="eastAsia"/>
        </w:rPr>
        <w:t xml:space="preserve">the generator can generate samples similar to real data. </w:t>
      </w:r>
      <w:r>
        <w:rPr>
          <w:rFonts w:hint="eastAsia"/>
          <w:lang w:val="en-US" w:eastAsia="zh-CN"/>
        </w:rPr>
        <w:t xml:space="preserve">Until now, more than a hundred different GANs capable of generating images have been produced, and these </w:t>
      </w:r>
      <w:r>
        <w:rPr>
          <w:rFonts w:hint="eastAsia"/>
        </w:rPr>
        <w:t xml:space="preserve">generated images </w:t>
      </w:r>
      <w:r>
        <w:rPr>
          <w:rFonts w:hint="eastAsia"/>
          <w:lang w:val="en-US" w:eastAsia="zh-CN"/>
        </w:rPr>
        <w:t>have enriched people's lives</w:t>
      </w:r>
      <w:r>
        <w:rPr>
          <w:rFonts w:hint="eastAsia"/>
          <w:lang w:eastAsia="zh-CN"/>
        </w:rPr>
        <w:t xml:space="preserve">. </w:t>
      </w:r>
      <w:r>
        <w:rPr>
          <w:rFonts w:hint="eastAsia"/>
          <w:lang w:val="en-US" w:eastAsia="zh-CN"/>
        </w:rPr>
        <w:t>However, some people maliciously use GANs to forge images and abuse them in politics and pornography, posing a serious threat to personal privacy and society</w:t>
      </w:r>
      <w:r>
        <w:rPr>
          <w:rFonts w:hint="eastAsia"/>
        </w:rPr>
        <w:t xml:space="preserve">. </w:t>
      </w:r>
      <w:r>
        <w:rPr>
          <w:rFonts w:hint="eastAsia"/>
          <w:lang w:val="en-US" w:eastAsia="zh-CN"/>
        </w:rPr>
        <w:t xml:space="preserve">Since digital images are widely used in various fields, their authenticity is very </w:t>
      </w:r>
      <w:r>
        <w:rPr>
          <w:rFonts w:hint="eastAsia"/>
        </w:rPr>
        <w:t>important</w:t>
      </w:r>
      <w:r>
        <w:rPr>
          <w:rFonts w:hint="eastAsia"/>
          <w:lang w:val="en-US" w:eastAsia="zh-CN"/>
        </w:rPr>
        <w:t xml:space="preserve">. </w:t>
      </w:r>
      <w:r>
        <w:rPr>
          <w:rFonts w:hint="eastAsia"/>
        </w:rPr>
        <w:t xml:space="preserve">In order to prevent GAN-generated images from being abused and bringing </w:t>
      </w:r>
      <w:r>
        <w:rPr>
          <w:rFonts w:hint="eastAsia"/>
          <w:lang w:val="en-US" w:eastAsia="zh-CN"/>
        </w:rPr>
        <w:t xml:space="preserve">harm </w:t>
      </w:r>
      <w:r>
        <w:rPr>
          <w:rFonts w:hint="eastAsia"/>
        </w:rPr>
        <w:t xml:space="preserve">to the society, effective detection </w:t>
      </w:r>
      <w:r>
        <w:rPr>
          <w:rFonts w:hint="eastAsia"/>
          <w:lang w:val="en-US" w:eastAsia="zh-CN"/>
        </w:rPr>
        <w:t>algorithms are</w:t>
      </w:r>
      <w:r>
        <w:rPr>
          <w:rFonts w:hint="eastAsia"/>
        </w:rPr>
        <w:t xml:space="preserve"> needed to detect whether image</w:t>
      </w:r>
      <w:r>
        <w:rPr>
          <w:rFonts w:hint="eastAsia"/>
          <w:lang w:val="en-US" w:eastAsia="zh-CN"/>
        </w:rPr>
        <w:t>s</w:t>
      </w:r>
      <w:r>
        <w:rPr>
          <w:rFonts w:hint="eastAsia"/>
        </w:rPr>
        <w:t xml:space="preserve"> </w:t>
      </w:r>
      <w:r>
        <w:rPr>
          <w:rFonts w:hint="eastAsia"/>
          <w:lang w:val="en-US" w:eastAsia="zh-CN"/>
        </w:rPr>
        <w:t>are</w:t>
      </w:r>
      <w:r>
        <w:rPr>
          <w:rFonts w:hint="eastAsia"/>
        </w:rPr>
        <w:t xml:space="preserve"> generated by GAN or not</w:t>
      </w:r>
      <w:r>
        <w:rPr>
          <w:rFonts w:hint="eastAsia"/>
          <w:lang w:eastAsia="zh-CN"/>
        </w:rPr>
        <w:t xml:space="preserve">, so </w:t>
      </w:r>
      <w:r>
        <w:rPr>
          <w:rFonts w:hint="eastAsia"/>
          <w:lang w:val="en-US" w:eastAsia="zh-CN"/>
        </w:rPr>
        <w:t>as to help people correctly distinguish real images from generated images</w:t>
      </w:r>
      <w:r>
        <w:rPr>
          <w:rFonts w:hint="eastAsia"/>
        </w:rPr>
        <w:t xml:space="preserve">. Currently, </w:t>
      </w:r>
      <w:r>
        <w:rPr>
          <w:rFonts w:hint="eastAsia"/>
          <w:lang w:val="en-US" w:eastAsia="zh-CN"/>
        </w:rPr>
        <w:t xml:space="preserve">researchers </w:t>
      </w:r>
      <w:r>
        <w:rPr>
          <w:rFonts w:hint="eastAsia"/>
          <w:lang w:eastAsia="zh-CN"/>
        </w:rPr>
        <w:t>have</w:t>
      </w:r>
      <w:r>
        <w:rPr>
          <w:rFonts w:hint="eastAsia"/>
        </w:rPr>
        <w:t xml:space="preserve"> proposed </w:t>
      </w:r>
      <w:r>
        <w:rPr>
          <w:rFonts w:hint="eastAsia"/>
          <w:lang w:val="en-US" w:eastAsia="zh-CN"/>
        </w:rPr>
        <w:t xml:space="preserve">a large number of </w:t>
      </w:r>
      <w:r>
        <w:rPr>
          <w:rFonts w:hint="eastAsia"/>
        </w:rPr>
        <w:t xml:space="preserve">detection algorithms </w:t>
      </w:r>
      <w:r>
        <w:rPr>
          <w:rFonts w:hint="eastAsia"/>
          <w:lang w:val="en-US" w:eastAsia="zh-CN"/>
        </w:rPr>
        <w:t xml:space="preserve">to </w:t>
      </w:r>
      <w:r>
        <w:rPr>
          <w:rFonts w:hint="eastAsia"/>
        </w:rPr>
        <w:t>detect GAN-generated images</w:t>
      </w:r>
      <w:r>
        <w:rPr>
          <w:rFonts w:hint="eastAsia"/>
          <w:lang w:eastAsia="zh-CN"/>
        </w:rPr>
        <w:t xml:space="preserve">. </w:t>
      </w:r>
      <w:r>
        <w:rPr>
          <w:rFonts w:hint="eastAsia"/>
          <w:lang w:val="en-US" w:eastAsia="zh-CN"/>
        </w:rPr>
        <w:t xml:space="preserve">These algorithms are mainly </w:t>
      </w:r>
      <w:r>
        <w:rPr>
          <w:rFonts w:hint="eastAsia"/>
        </w:rPr>
        <w:t xml:space="preserve">categorized into </w:t>
      </w:r>
      <w:r>
        <w:rPr>
          <w:rFonts w:hint="eastAsia"/>
          <w:lang w:val="en-US" w:eastAsia="zh-CN"/>
        </w:rPr>
        <w:t xml:space="preserve">detection </w:t>
      </w:r>
      <w:r>
        <w:rPr>
          <w:rFonts w:hint="eastAsia"/>
        </w:rPr>
        <w:t xml:space="preserve">algorithms </w:t>
      </w:r>
      <w:r>
        <w:rPr>
          <w:rFonts w:hint="eastAsia"/>
          <w:lang w:val="en-US" w:eastAsia="zh-CN"/>
        </w:rPr>
        <w:t xml:space="preserve">based on </w:t>
      </w:r>
      <w:r>
        <w:rPr>
          <w:rFonts w:hint="eastAsia"/>
        </w:rPr>
        <w:t xml:space="preserve">traditional digital image forensic </w:t>
      </w:r>
      <w:r>
        <w:rPr>
          <w:rFonts w:hint="eastAsia"/>
          <w:lang w:val="en-US" w:eastAsia="zh-CN"/>
        </w:rPr>
        <w:t xml:space="preserve">methods </w:t>
      </w:r>
      <w:r>
        <w:rPr>
          <w:rFonts w:hint="eastAsia"/>
        </w:rPr>
        <w:t xml:space="preserve">and </w:t>
      </w:r>
      <w:r>
        <w:rPr>
          <w:rFonts w:hint="eastAsia"/>
          <w:lang w:val="en-US" w:eastAsia="zh-CN"/>
        </w:rPr>
        <w:t xml:space="preserve">detection </w:t>
      </w:r>
      <w:r>
        <w:rPr>
          <w:rFonts w:hint="eastAsia"/>
        </w:rPr>
        <w:t xml:space="preserve">algorithms based on </w:t>
      </w:r>
      <w:r>
        <w:rPr>
          <w:rFonts w:hint="eastAsia"/>
          <w:lang w:val="en-US" w:eastAsia="zh-CN"/>
        </w:rPr>
        <w:t>deep learning techniques</w:t>
      </w:r>
      <w:r>
        <w:rPr>
          <w:rFonts w:hint="eastAsia"/>
        </w:rPr>
        <w:t>.</w:t>
      </w:r>
    </w:p>
    <w:p w14:paraId="5D1621D5">
      <w:pPr>
        <w:pStyle w:val="74"/>
        <w:ind w:firstLine="364" w:firstLineChars="200"/>
        <w:rPr>
          <w:rFonts w:hint="eastAsia"/>
        </w:rPr>
      </w:pPr>
      <w:r>
        <w:rPr>
          <w:rFonts w:hint="eastAsia"/>
          <w:lang w:val="en-US" w:eastAsia="zh-CN"/>
        </w:rPr>
        <w:t xml:space="preserve">In the detection </w:t>
      </w:r>
      <w:r>
        <w:rPr>
          <w:rFonts w:hint="eastAsia"/>
        </w:rPr>
        <w:t xml:space="preserve">algorithms </w:t>
      </w:r>
      <w:r>
        <w:rPr>
          <w:rFonts w:hint="eastAsia"/>
          <w:lang w:val="en-US" w:eastAsia="zh-CN"/>
        </w:rPr>
        <w:t xml:space="preserve">based on </w:t>
      </w:r>
      <w:r>
        <w:rPr>
          <w:rFonts w:hint="eastAsia"/>
        </w:rPr>
        <w:t>traditional digital image forensics</w:t>
      </w:r>
      <w:r>
        <w:rPr>
          <w:rFonts w:hint="eastAsia"/>
          <w:lang w:val="en-US" w:eastAsia="zh-CN"/>
        </w:rPr>
        <w:t xml:space="preserve">, researchers mainly design detection algorithms to detect generated images based on the </w:t>
      </w:r>
      <w:r>
        <w:rPr>
          <w:rFonts w:hint="eastAsia"/>
        </w:rPr>
        <w:t xml:space="preserve">properties </w:t>
      </w:r>
      <w:r>
        <w:rPr>
          <w:rFonts w:hint="eastAsia"/>
          <w:lang w:val="en-US" w:eastAsia="zh-CN"/>
        </w:rPr>
        <w:t xml:space="preserve">of digital images </w:t>
      </w:r>
      <w:r>
        <w:rPr>
          <w:rFonts w:hint="eastAsia"/>
        </w:rPr>
        <w:t xml:space="preserve">such as illumination inconsistency, statistical properties in the </w:t>
      </w:r>
      <w:r>
        <w:rPr>
          <w:rFonts w:hint="eastAsia"/>
          <w:lang w:eastAsia="zh-CN"/>
        </w:rPr>
        <w:t>spatial domain</w:t>
      </w:r>
      <w:r>
        <w:rPr>
          <w:rFonts w:hint="eastAsia"/>
        </w:rPr>
        <w:t xml:space="preserve"> and frequency domain.</w:t>
      </w:r>
      <w:r>
        <w:rPr>
          <w:rFonts w:hint="eastAsia"/>
          <w:lang w:val="en-US" w:eastAsia="zh-CN"/>
        </w:rPr>
        <w:t xml:space="preserve"> </w:t>
      </w:r>
      <w:r>
        <w:rPr>
          <w:rFonts w:hint="eastAsia"/>
          <w:color w:val="auto"/>
        </w:rPr>
        <w:t>McCloskey</w:t>
      </w:r>
      <w:r>
        <w:rPr>
          <w:rFonts w:hint="eastAsia"/>
          <w:color w:val="auto"/>
          <w:vertAlign w:val="superscript"/>
        </w:rPr>
        <w:t>[</w:t>
      </w:r>
      <w:r>
        <w:rPr>
          <w:rFonts w:hint="eastAsia"/>
          <w:color w:val="auto"/>
          <w:vertAlign w:val="superscript"/>
          <w:lang w:val="en-US" w:eastAsia="zh-CN"/>
        </w:rPr>
        <w:t>3</w:t>
      </w:r>
      <w:r>
        <w:rPr>
          <w:rFonts w:hint="eastAsia"/>
          <w:color w:val="auto"/>
          <w:vertAlign w:val="superscript"/>
        </w:rPr>
        <w:t>]</w:t>
      </w:r>
      <w:r>
        <w:rPr>
          <w:rFonts w:hint="eastAsia"/>
          <w:color w:val="auto"/>
        </w:rPr>
        <w:t xml:space="preserve">. </w:t>
      </w:r>
      <w:r>
        <w:rPr>
          <w:rFonts w:hint="eastAsia"/>
          <w:color w:val="auto"/>
          <w:lang w:eastAsia="zh-CN"/>
        </w:rPr>
        <w:t xml:space="preserve">analyzed </w:t>
      </w:r>
      <w:r>
        <w:rPr>
          <w:rFonts w:hint="eastAsia"/>
          <w:color w:val="auto"/>
        </w:rPr>
        <w:t xml:space="preserve">the process of color formation in images and argued that the normalization process present in </w:t>
      </w:r>
      <w:r>
        <w:rPr>
          <w:rFonts w:hint="eastAsia"/>
          <w:color w:val="auto"/>
          <w:lang w:val="en-US" w:eastAsia="zh-CN"/>
        </w:rPr>
        <w:t xml:space="preserve">GAN </w:t>
      </w:r>
      <w:r>
        <w:rPr>
          <w:rFonts w:hint="eastAsia"/>
          <w:color w:val="auto"/>
        </w:rPr>
        <w:t xml:space="preserve">restricts the range of pixels </w:t>
      </w:r>
      <w:r>
        <w:rPr>
          <w:rFonts w:hint="eastAsia"/>
          <w:color w:val="auto"/>
          <w:lang w:val="en-US" w:eastAsia="zh-CN"/>
        </w:rPr>
        <w:t>in the generated image</w:t>
      </w:r>
      <w:r>
        <w:rPr>
          <w:rFonts w:hint="eastAsia"/>
          <w:color w:val="auto"/>
        </w:rPr>
        <w:t>, making the exposure of the generated image different from that of a real image differently</w:t>
      </w:r>
      <w:r>
        <w:rPr>
          <w:rFonts w:hint="eastAsia"/>
          <w:color w:val="auto"/>
          <w:lang w:val="en-US" w:eastAsia="zh-CN"/>
        </w:rPr>
        <w:t>.</w:t>
      </w:r>
      <w:r>
        <w:rPr>
          <w:rFonts w:hint="eastAsia"/>
          <w:color w:val="auto"/>
        </w:rPr>
        <w:t xml:space="preserve"> </w:t>
      </w:r>
      <w:r>
        <w:rPr>
          <w:rFonts w:hint="eastAsia"/>
          <w:color w:val="auto"/>
          <w:lang w:val="en-US" w:eastAsia="zh-CN"/>
        </w:rPr>
        <w:t>They</w:t>
      </w:r>
      <w:r>
        <w:rPr>
          <w:rFonts w:hint="eastAsia"/>
          <w:color w:val="auto"/>
          <w:lang w:eastAsia="zh-CN"/>
        </w:rPr>
        <w:t xml:space="preserve"> </w:t>
      </w:r>
      <w:r>
        <w:rPr>
          <w:rFonts w:hint="eastAsia"/>
          <w:color w:val="auto"/>
          <w:lang w:val="en-US" w:eastAsia="zh-CN"/>
        </w:rPr>
        <w:t xml:space="preserve">proposed to use the </w:t>
      </w:r>
      <w:r>
        <w:rPr>
          <w:rFonts w:hint="eastAsia"/>
          <w:color w:val="auto"/>
        </w:rPr>
        <w:t xml:space="preserve">measured frequency of overexposure and underexposure of the image as a feature to detect the generated image. However, the algorithm </w:t>
      </w:r>
      <w:r>
        <w:rPr>
          <w:rFonts w:hint="eastAsia"/>
          <w:color w:val="auto"/>
          <w:lang w:val="en-US" w:eastAsia="zh-CN"/>
        </w:rPr>
        <w:t xml:space="preserve">only </w:t>
      </w:r>
      <w:r>
        <w:rPr>
          <w:rFonts w:hint="eastAsia"/>
          <w:color w:val="auto"/>
        </w:rPr>
        <w:t>achieves an AUC (Area Under Curve) value of 0.7. Durall</w:t>
      </w:r>
      <w:r>
        <w:rPr>
          <w:rFonts w:hint="eastAsia"/>
          <w:color w:val="auto"/>
          <w:vertAlign w:val="superscript"/>
        </w:rPr>
        <w:t>[</w:t>
      </w:r>
      <w:r>
        <w:rPr>
          <w:rFonts w:hint="eastAsia"/>
          <w:color w:val="auto"/>
          <w:vertAlign w:val="superscript"/>
          <w:lang w:val="en-US" w:eastAsia="zh-CN"/>
        </w:rPr>
        <w:t>4</w:t>
      </w:r>
      <w:r>
        <w:rPr>
          <w:rFonts w:hint="eastAsia"/>
          <w:color w:val="auto"/>
          <w:vertAlign w:val="superscript"/>
        </w:rPr>
        <w:t>]</w:t>
      </w:r>
      <w:r>
        <w:rPr>
          <w:rFonts w:hint="eastAsia"/>
          <w:color w:val="auto"/>
        </w:rPr>
        <w:t xml:space="preserve"> found that the high-frequency components of the generated images are distorted </w:t>
      </w:r>
      <w:r>
        <w:rPr>
          <w:rFonts w:hint="eastAsia"/>
          <w:color w:val="auto"/>
          <w:lang w:val="en-US" w:eastAsia="zh-CN"/>
        </w:rPr>
        <w:t>and</w:t>
      </w:r>
      <w:r>
        <w:rPr>
          <w:rFonts w:hint="eastAsia"/>
          <w:color w:val="auto"/>
        </w:rPr>
        <w:t xml:space="preserve"> proposed to use the azimuthal integral of the image as a feature </w:t>
      </w:r>
      <w:r>
        <w:rPr>
          <w:rFonts w:hint="eastAsia"/>
          <w:color w:val="auto"/>
          <w:lang w:val="en-US" w:eastAsia="zh-CN"/>
        </w:rPr>
        <w:t xml:space="preserve">to </w:t>
      </w:r>
      <w:r>
        <w:rPr>
          <w:rFonts w:hint="eastAsia"/>
          <w:color w:val="auto"/>
        </w:rPr>
        <w:t>detect the generated images through the support vector machine, which achieves 100% accuracy</w:t>
      </w:r>
      <w:r>
        <w:rPr>
          <w:rFonts w:hint="eastAsia"/>
          <w:color w:val="auto"/>
          <w:lang w:val="en-US" w:eastAsia="zh-CN"/>
        </w:rPr>
        <w:t>.</w:t>
      </w:r>
      <w:r>
        <w:rPr>
          <w:rFonts w:hint="eastAsia"/>
          <w:color w:val="auto"/>
        </w:rPr>
        <w:t xml:space="preserve"> </w:t>
      </w:r>
      <w:r>
        <w:rPr>
          <w:rFonts w:hint="eastAsia"/>
          <w:color w:val="auto"/>
          <w:lang w:val="en-US" w:eastAsia="zh-CN"/>
        </w:rPr>
        <w:t>However,</w:t>
      </w:r>
      <w:r>
        <w:rPr>
          <w:rFonts w:hint="eastAsia"/>
          <w:color w:val="auto"/>
        </w:rPr>
        <w:t xml:space="preserve"> the algorithm lacks cross-model generalization performance.</w:t>
      </w:r>
      <w:r>
        <w:rPr>
          <w:rFonts w:hint="eastAsia"/>
          <w:color w:val="auto"/>
          <w:lang w:val="en-US" w:eastAsia="zh-CN"/>
        </w:rPr>
        <w:t xml:space="preserve"> </w:t>
      </w:r>
      <w:r>
        <w:rPr>
          <w:rFonts w:hint="eastAsia"/>
        </w:rPr>
        <w:t>Guo</w:t>
      </w:r>
      <w:r>
        <w:rPr>
          <w:rFonts w:hint="eastAsia"/>
          <w:vertAlign w:val="superscript"/>
        </w:rPr>
        <w:t>[</w:t>
      </w:r>
      <w:r>
        <w:rPr>
          <w:rFonts w:hint="eastAsia"/>
          <w:vertAlign w:val="superscript"/>
          <w:lang w:val="en-US" w:eastAsia="zh-CN"/>
        </w:rPr>
        <w:t>5</w:t>
      </w:r>
      <w:r>
        <w:rPr>
          <w:rFonts w:hint="eastAsia"/>
          <w:vertAlign w:val="superscript"/>
        </w:rPr>
        <w:t>]</w:t>
      </w:r>
      <w:r>
        <w:rPr>
          <w:rFonts w:hint="eastAsia"/>
        </w:rPr>
        <w:t xml:space="preserve"> believe</w:t>
      </w:r>
      <w:r>
        <w:rPr>
          <w:rFonts w:hint="eastAsia"/>
          <w:lang w:val="en-US" w:eastAsia="zh-CN"/>
        </w:rPr>
        <w:t>d</w:t>
      </w:r>
      <w:r>
        <w:rPr>
          <w:rFonts w:hint="eastAsia"/>
        </w:rPr>
        <w:t xml:space="preserve"> that the eye pupils in real face images are elliptical, while the eye pupils in generated face images are irregular</w:t>
      </w:r>
      <w:r>
        <w:rPr>
          <w:rFonts w:hint="eastAsia"/>
          <w:lang w:val="en-US" w:eastAsia="zh-CN"/>
        </w:rPr>
        <w:t>.</w:t>
      </w:r>
      <w:r>
        <w:rPr>
          <w:rFonts w:hint="eastAsia"/>
          <w:lang w:eastAsia="zh-CN"/>
        </w:rPr>
        <w:t xml:space="preserve"> </w:t>
      </w:r>
      <w:r>
        <w:rPr>
          <w:rFonts w:hint="eastAsia"/>
          <w:lang w:val="en-US" w:eastAsia="zh-CN"/>
        </w:rPr>
        <w:t>They</w:t>
      </w:r>
      <w:r>
        <w:rPr>
          <w:rFonts w:hint="eastAsia"/>
          <w:lang w:eastAsia="zh-CN"/>
        </w:rPr>
        <w:t xml:space="preserve"> </w:t>
      </w:r>
      <w:r>
        <w:rPr>
          <w:rFonts w:hint="eastAsia"/>
        </w:rPr>
        <w:t>propose</w:t>
      </w:r>
      <w:r>
        <w:rPr>
          <w:rFonts w:hint="eastAsia"/>
          <w:lang w:val="en-US" w:eastAsia="zh-CN"/>
        </w:rPr>
        <w:t>d</w:t>
      </w:r>
      <w:r>
        <w:rPr>
          <w:rFonts w:hint="eastAsia"/>
        </w:rPr>
        <w:t xml:space="preserve"> </w:t>
      </w:r>
      <w:r>
        <w:rPr>
          <w:rFonts w:hint="eastAsia"/>
          <w:lang w:val="en-US" w:eastAsia="zh-CN"/>
        </w:rPr>
        <w:t xml:space="preserve">an algorithm to </w:t>
      </w:r>
      <w:r>
        <w:rPr>
          <w:rFonts w:hint="eastAsia"/>
        </w:rPr>
        <w:t xml:space="preserve">determine whether an image </w:t>
      </w:r>
      <w:r>
        <w:rPr>
          <w:rFonts w:hint="eastAsia"/>
          <w:lang w:val="en-US" w:eastAsia="zh-CN"/>
        </w:rPr>
        <w:t xml:space="preserve">belongs to a </w:t>
      </w:r>
      <w:r>
        <w:rPr>
          <w:rFonts w:hint="eastAsia"/>
        </w:rPr>
        <w:t xml:space="preserve">generated </w:t>
      </w:r>
      <w:r>
        <w:rPr>
          <w:rFonts w:hint="eastAsia"/>
          <w:lang w:val="en-US" w:eastAsia="zh-CN"/>
        </w:rPr>
        <w:t xml:space="preserve">image </w:t>
      </w:r>
      <w:r>
        <w:rPr>
          <w:rFonts w:hint="eastAsia"/>
        </w:rPr>
        <w:t xml:space="preserve">or not </w:t>
      </w:r>
      <w:r>
        <w:rPr>
          <w:rFonts w:hint="eastAsia"/>
          <w:lang w:val="en-US" w:eastAsia="zh-CN"/>
        </w:rPr>
        <w:t xml:space="preserve">by </w:t>
      </w:r>
      <w:r>
        <w:rPr>
          <w:rFonts w:hint="eastAsia"/>
        </w:rPr>
        <w:t>calculating the IoU</w:t>
      </w:r>
      <w:r>
        <w:rPr>
          <w:rFonts w:hint="eastAsia"/>
          <w:vertAlign w:val="superscript"/>
          <w:lang w:val="en-US" w:eastAsia="zh-CN"/>
        </w:rPr>
        <w:t>[6]</w:t>
      </w:r>
      <w:r>
        <w:rPr>
          <w:rFonts w:hint="eastAsia"/>
        </w:rPr>
        <w:t xml:space="preserve"> values of the pupil region and the elliptical mask and judgi</w:t>
      </w:r>
      <w:r>
        <w:rPr>
          <w:rFonts w:hint="eastAsia"/>
          <w:lang w:val="en-US" w:eastAsia="zh-CN"/>
        </w:rPr>
        <w:t>ed</w:t>
      </w:r>
      <w:r>
        <w:rPr>
          <w:rFonts w:hint="eastAsia"/>
        </w:rPr>
        <w:t xml:space="preserve"> whether the image </w:t>
      </w:r>
      <w:r>
        <w:rPr>
          <w:rFonts w:hint="eastAsia"/>
          <w:lang w:val="en-US" w:eastAsia="zh-CN"/>
        </w:rPr>
        <w:t xml:space="preserve">belongs to a </w:t>
      </w:r>
      <w:r>
        <w:rPr>
          <w:rFonts w:hint="eastAsia"/>
        </w:rPr>
        <w:t xml:space="preserve">generated </w:t>
      </w:r>
      <w:r>
        <w:rPr>
          <w:rFonts w:hint="eastAsia"/>
          <w:lang w:val="en-US" w:eastAsia="zh-CN"/>
        </w:rPr>
        <w:t xml:space="preserve">image </w:t>
      </w:r>
      <w:r>
        <w:rPr>
          <w:rFonts w:hint="eastAsia"/>
        </w:rPr>
        <w:t xml:space="preserve">by the IoU value. This algorithm </w:t>
      </w:r>
      <w:r>
        <w:rPr>
          <w:rFonts w:hint="eastAsia"/>
          <w:lang w:val="en-US" w:eastAsia="zh-CN"/>
        </w:rPr>
        <w:t xml:space="preserve">has strict </w:t>
      </w:r>
      <w:r>
        <w:rPr>
          <w:rFonts w:hint="eastAsia"/>
        </w:rPr>
        <w:t xml:space="preserve">requirements </w:t>
      </w:r>
      <w:r>
        <w:rPr>
          <w:rFonts w:hint="eastAsia"/>
          <w:lang w:val="en-US" w:eastAsia="zh-CN"/>
        </w:rPr>
        <w:t>on the quality and angle of the image</w:t>
      </w:r>
      <w:r>
        <w:rPr>
          <w:rFonts w:hint="eastAsia"/>
        </w:rPr>
        <w:t>, and if there are defects in</w:t>
      </w:r>
      <w:r>
        <w:rPr>
          <w:rFonts w:hint="eastAsia"/>
          <w:lang w:val="en-US" w:eastAsia="zh-CN"/>
        </w:rPr>
        <w:t xml:space="preserve"> the human </w:t>
      </w:r>
      <w:r>
        <w:rPr>
          <w:rFonts w:hint="eastAsia"/>
        </w:rPr>
        <w:t xml:space="preserve">physiology, it will </w:t>
      </w:r>
      <w:r>
        <w:rPr>
          <w:rFonts w:hint="eastAsia"/>
          <w:lang w:val="en-US" w:eastAsia="zh-CN"/>
        </w:rPr>
        <w:t xml:space="preserve">make the algorithm </w:t>
      </w:r>
      <w:r>
        <w:rPr>
          <w:rFonts w:hint="eastAsia"/>
        </w:rPr>
        <w:t>misjudged.</w:t>
      </w:r>
      <w:r>
        <w:rPr>
          <w:rFonts w:hint="eastAsia"/>
          <w:lang w:val="en-US" w:eastAsia="zh-CN"/>
        </w:rPr>
        <w:t xml:space="preserve"> </w:t>
      </w:r>
      <w:r>
        <w:rPr>
          <w:rFonts w:hint="eastAsia"/>
        </w:rPr>
        <w:t>Liu</w:t>
      </w:r>
      <w:r>
        <w:rPr>
          <w:rFonts w:hint="eastAsia"/>
          <w:vertAlign w:val="superscript"/>
        </w:rPr>
        <w:t>[</w:t>
      </w:r>
      <w:r>
        <w:rPr>
          <w:rFonts w:hint="eastAsia"/>
          <w:vertAlign w:val="superscript"/>
          <w:lang w:val="en-US" w:eastAsia="zh-CN"/>
        </w:rPr>
        <w:t>7</w:t>
      </w:r>
      <w:r>
        <w:rPr>
          <w:rFonts w:hint="eastAsia"/>
          <w:vertAlign w:val="superscript"/>
        </w:rPr>
        <w:t>]</w:t>
      </w:r>
      <w:r>
        <w:rPr>
          <w:rFonts w:hint="eastAsia"/>
          <w:lang w:val="en-US" w:eastAsia="zh-CN"/>
        </w:rPr>
        <w:t xml:space="preserve"> </w:t>
      </w:r>
      <w:r>
        <w:rPr>
          <w:rFonts w:hint="eastAsia"/>
        </w:rPr>
        <w:t xml:space="preserve">used the Sobel operator to get the gradient of the image in HSV (Hue, Saturation, Value) space and </w:t>
      </w:r>
      <w:r>
        <w:rPr>
          <w:rFonts w:hint="eastAsia"/>
          <w:lang w:val="en-US" w:eastAsia="zh-CN"/>
        </w:rPr>
        <w:t>count</w:t>
      </w:r>
      <w:r>
        <w:rPr>
          <w:rFonts w:hint="eastAsia"/>
        </w:rPr>
        <w:t xml:space="preserve"> histograms of the gradient distribution as a feature </w:t>
      </w:r>
      <w:r>
        <w:rPr>
          <w:rFonts w:hint="eastAsia"/>
          <w:lang w:val="en-US" w:eastAsia="zh-CN"/>
        </w:rPr>
        <w:t xml:space="preserve">to </w:t>
      </w:r>
      <w:r>
        <w:rPr>
          <w:rFonts w:hint="eastAsia"/>
        </w:rPr>
        <w:t>detect the generat</w:t>
      </w:r>
      <w:r>
        <w:rPr>
          <w:rFonts w:hint="eastAsia"/>
          <w:lang w:val="en-US" w:eastAsia="zh-CN"/>
        </w:rPr>
        <w:t>ed</w:t>
      </w:r>
      <w:r>
        <w:rPr>
          <w:rFonts w:hint="eastAsia"/>
        </w:rPr>
        <w:t xml:space="preserve"> image</w:t>
      </w:r>
      <w:r>
        <w:rPr>
          <w:rFonts w:hint="eastAsia"/>
          <w:lang w:val="en-US" w:eastAsia="zh-CN"/>
        </w:rPr>
        <w:t>s.</w:t>
      </w:r>
      <w:r>
        <w:rPr>
          <w:rFonts w:hint="eastAsia"/>
        </w:rPr>
        <w:t xml:space="preserve"> </w:t>
      </w:r>
      <w:r>
        <w:rPr>
          <w:rFonts w:hint="eastAsia"/>
          <w:lang w:val="en-US" w:eastAsia="zh-CN"/>
        </w:rPr>
        <w:t xml:space="preserve">Algorithm </w:t>
      </w:r>
      <w:r>
        <w:rPr>
          <w:rFonts w:hint="eastAsia"/>
        </w:rPr>
        <w:t>achieved 99.4% accuracy</w:t>
      </w:r>
      <w:r>
        <w:rPr>
          <w:rFonts w:hint="eastAsia"/>
          <w:lang w:val="en-US" w:eastAsia="zh-CN"/>
        </w:rPr>
        <w:t xml:space="preserve"> when</w:t>
      </w:r>
      <w:r>
        <w:rPr>
          <w:rFonts w:hint="eastAsia"/>
        </w:rPr>
        <w:t xml:space="preserve"> detect</w:t>
      </w:r>
      <w:r>
        <w:rPr>
          <w:rFonts w:hint="eastAsia"/>
          <w:lang w:val="en-US" w:eastAsia="zh-CN"/>
        </w:rPr>
        <w:t>ing</w:t>
      </w:r>
      <w:r>
        <w:rPr>
          <w:rFonts w:hint="eastAsia"/>
        </w:rPr>
        <w:t xml:space="preserve"> the images</w:t>
      </w:r>
      <w:r>
        <w:rPr>
          <w:rFonts w:hint="eastAsia"/>
          <w:lang w:val="en-US" w:eastAsia="zh-CN"/>
        </w:rPr>
        <w:t xml:space="preserve"> </w:t>
      </w:r>
      <w:r>
        <w:rPr>
          <w:rFonts w:hint="eastAsia"/>
        </w:rPr>
        <w:t>generated</w:t>
      </w:r>
      <w:r>
        <w:rPr>
          <w:rFonts w:hint="eastAsia"/>
          <w:lang w:val="en-US" w:eastAsia="zh-CN"/>
        </w:rPr>
        <w:t xml:space="preserve"> by </w:t>
      </w:r>
      <w:r>
        <w:rPr>
          <w:rFonts w:hint="eastAsia"/>
        </w:rPr>
        <w:t>PGGAN</w:t>
      </w:r>
      <w:r>
        <w:rPr>
          <w:rFonts w:hint="eastAsia"/>
          <w:vertAlign w:val="superscript"/>
          <w:lang w:val="en-US" w:eastAsia="zh-CN"/>
        </w:rPr>
        <w:t>[8]</w:t>
      </w:r>
      <w:r>
        <w:rPr>
          <w:rFonts w:hint="eastAsia"/>
        </w:rPr>
        <w:t>, but cross-model generalization performance was not investigated.</w:t>
      </w:r>
    </w:p>
    <w:p w14:paraId="5757500F">
      <w:pPr>
        <w:ind w:firstLine="364" w:firstLineChars="200"/>
        <w:rPr>
          <w:rStyle w:val="27"/>
          <w:sz w:val="18"/>
          <w:szCs w:val="18"/>
        </w:rPr>
      </w:pPr>
      <w:r>
        <w:rPr>
          <w:rFonts w:hint="eastAsia"/>
        </w:rPr>
        <w:t xml:space="preserve">Detection algorithms based on traditional image forensics have theoretical and experimental </w:t>
      </w:r>
      <w:r>
        <w:rPr>
          <w:rFonts w:hint="eastAsia"/>
          <w:lang w:val="en-US" w:eastAsia="zh-CN"/>
        </w:rPr>
        <w:t>foundations</w:t>
      </w:r>
      <w:r>
        <w:rPr>
          <w:rFonts w:hint="eastAsia"/>
        </w:rPr>
        <w:t xml:space="preserve">. However, </w:t>
      </w:r>
      <w:r>
        <w:rPr>
          <w:rFonts w:hint="eastAsia"/>
          <w:lang w:val="en-US" w:eastAsia="zh-CN"/>
        </w:rPr>
        <w:t xml:space="preserve">such algorithms are highly susceptible to overfitting statistical features that exist only in the trainset, while different GAN-generated images have different statistical features and thus </w:t>
      </w:r>
      <w:r>
        <w:rPr>
          <w:rFonts w:hint="eastAsia"/>
        </w:rPr>
        <w:t xml:space="preserve">tend to have lower accuracy </w:t>
      </w:r>
      <w:r>
        <w:rPr>
          <w:rFonts w:hint="eastAsia"/>
          <w:lang w:val="en-US" w:eastAsia="zh-CN"/>
        </w:rPr>
        <w:t xml:space="preserve">in </w:t>
      </w:r>
      <w:r>
        <w:rPr>
          <w:rFonts w:hint="eastAsia"/>
        </w:rPr>
        <w:t xml:space="preserve">detecting unknown GAN-generated images. </w:t>
      </w:r>
      <w:r>
        <w:rPr>
          <w:rFonts w:hint="eastAsia"/>
          <w:lang w:val="en-US" w:eastAsia="zh-CN"/>
        </w:rPr>
        <w:t>In addition</w:t>
      </w:r>
      <w:r>
        <w:rPr>
          <w:rFonts w:hint="eastAsia"/>
        </w:rPr>
        <w:t xml:space="preserve">, </w:t>
      </w:r>
      <w:r>
        <w:rPr>
          <w:rFonts w:hint="eastAsia"/>
          <w:lang w:val="en-US" w:eastAsia="zh-CN"/>
        </w:rPr>
        <w:t>These</w:t>
      </w:r>
      <w:r>
        <w:rPr>
          <w:rFonts w:hint="eastAsia"/>
        </w:rPr>
        <w:t xml:space="preserve"> algorithms require the images to conform to a specific </w:t>
      </w:r>
      <w:r>
        <w:rPr>
          <w:rFonts w:hint="eastAsia"/>
          <w:lang w:val="en-US" w:eastAsia="zh-CN"/>
        </w:rPr>
        <w:t>angle and quality</w:t>
      </w:r>
      <w:r>
        <w:rPr>
          <w:rFonts w:hint="eastAsia"/>
        </w:rPr>
        <w:t xml:space="preserve">, </w:t>
      </w:r>
      <w:r>
        <w:rPr>
          <w:rFonts w:hint="eastAsia"/>
          <w:lang w:val="en-US" w:eastAsia="zh-CN"/>
        </w:rPr>
        <w:t xml:space="preserve">which </w:t>
      </w:r>
      <w:r>
        <w:rPr>
          <w:rFonts w:hint="eastAsia"/>
        </w:rPr>
        <w:t xml:space="preserve">also limits </w:t>
      </w:r>
      <w:r>
        <w:rPr>
          <w:rFonts w:hint="eastAsia"/>
          <w:lang w:eastAsia="zh-CN"/>
        </w:rPr>
        <w:t xml:space="preserve">the </w:t>
      </w:r>
      <w:r>
        <w:rPr>
          <w:rFonts w:hint="eastAsia"/>
        </w:rPr>
        <w:t xml:space="preserve">application </w:t>
      </w:r>
      <w:r>
        <w:rPr>
          <w:rFonts w:hint="eastAsia"/>
          <w:lang w:val="en-US" w:eastAsia="zh-CN"/>
        </w:rPr>
        <w:t>of the algorithms</w:t>
      </w:r>
      <w:r>
        <w:rPr>
          <w:rFonts w:hint="eastAsia"/>
        </w:rPr>
        <w:t>.</w:t>
      </w:r>
    </w:p>
    <w:p w14:paraId="4C99F493">
      <w:pPr>
        <w:ind w:firstLine="364" w:firstLineChars="200"/>
        <w:rPr>
          <w:rFonts w:hint="eastAsia"/>
        </w:rPr>
      </w:pPr>
      <w:r>
        <w:rPr>
          <w:rFonts w:hint="eastAsia"/>
        </w:rPr>
        <w:t xml:space="preserve">Detection algorithms based on deep learning techniques </w:t>
      </w:r>
      <w:r>
        <w:rPr>
          <w:rFonts w:hint="eastAsia"/>
          <w:lang w:val="en-US" w:eastAsia="zh-CN"/>
        </w:rPr>
        <w:t xml:space="preserve">utilize neural networks to construct algorithmic models and </w:t>
      </w:r>
      <w:r>
        <w:rPr>
          <w:rFonts w:hint="eastAsia"/>
        </w:rPr>
        <w:t xml:space="preserve">learn general features from massive data </w:t>
      </w:r>
      <w:r>
        <w:rPr>
          <w:rFonts w:hint="eastAsia"/>
          <w:lang w:val="en-US" w:eastAsia="zh-CN"/>
        </w:rPr>
        <w:t xml:space="preserve">to </w:t>
      </w:r>
      <w:r>
        <w:rPr>
          <w:rFonts w:hint="eastAsia"/>
        </w:rPr>
        <w:t>detect the generated images</w:t>
      </w:r>
      <w:r>
        <w:rPr>
          <w:rFonts w:hint="eastAsia"/>
          <w:lang w:eastAsia="zh-CN"/>
        </w:rPr>
        <w:t xml:space="preserve">. </w:t>
      </w:r>
      <w:r>
        <w:rPr>
          <w:rFonts w:hint="eastAsia"/>
          <w:lang w:val="en-US" w:eastAsia="zh-CN"/>
        </w:rPr>
        <w:t>Since neural networks have strong representational ability, these algorithms generalizes well and attracts many scholars to study</w:t>
      </w:r>
      <w:r>
        <w:rPr>
          <w:rFonts w:hint="eastAsia"/>
          <w:lang w:eastAsia="zh-CN"/>
        </w:rPr>
        <w:t xml:space="preserve">. </w:t>
      </w:r>
      <w:r>
        <w:rPr>
          <w:rFonts w:hint="eastAsia"/>
        </w:rPr>
        <w:t>The up-sampling process is almost common to GANs. Zhang</w:t>
      </w:r>
      <w:r>
        <w:rPr>
          <w:rFonts w:hint="eastAsia"/>
          <w:vertAlign w:val="superscript"/>
        </w:rPr>
        <w:t>[</w:t>
      </w:r>
      <w:r>
        <w:rPr>
          <w:rFonts w:hint="eastAsia"/>
          <w:vertAlign w:val="superscript"/>
          <w:lang w:val="en-US" w:eastAsia="zh-CN"/>
        </w:rPr>
        <w:t>9</w:t>
      </w:r>
      <w:r>
        <w:rPr>
          <w:rFonts w:hint="eastAsia"/>
          <w:vertAlign w:val="superscript"/>
        </w:rPr>
        <w:t>]</w:t>
      </w:r>
      <w:r>
        <w:rPr>
          <w:rFonts w:hint="eastAsia"/>
        </w:rPr>
        <w:t xml:space="preserve"> designed AutoGAN containing an up-sampling process to generate a large number of </w:t>
      </w:r>
      <w:r>
        <w:rPr>
          <w:rFonts w:hint="eastAsia"/>
          <w:lang w:val="en-US" w:eastAsia="zh-CN"/>
        </w:rPr>
        <w:t xml:space="preserve">images that </w:t>
      </w:r>
      <w:r>
        <w:rPr>
          <w:rFonts w:hint="eastAsia"/>
        </w:rPr>
        <w:t xml:space="preserve">simulate </w:t>
      </w:r>
      <w:r>
        <w:rPr>
          <w:rFonts w:hint="eastAsia"/>
          <w:lang w:val="en-US" w:eastAsia="zh-CN"/>
        </w:rPr>
        <w:t xml:space="preserve">a variety of </w:t>
      </w:r>
      <w:r>
        <w:rPr>
          <w:rFonts w:hint="eastAsia"/>
        </w:rPr>
        <w:t xml:space="preserve">generated images and used </w:t>
      </w:r>
      <w:r>
        <w:rPr>
          <w:rFonts w:hint="eastAsia"/>
          <w:lang w:val="en-US" w:eastAsia="zh-CN"/>
        </w:rPr>
        <w:t xml:space="preserve">such </w:t>
      </w:r>
      <w:r>
        <w:rPr>
          <w:rFonts w:hint="eastAsia"/>
        </w:rPr>
        <w:t xml:space="preserve">images to train the algorithm. However, the detection </w:t>
      </w:r>
      <w:r>
        <w:rPr>
          <w:rFonts w:hint="eastAsia"/>
          <w:lang w:val="en-US" w:eastAsia="zh-CN"/>
        </w:rPr>
        <w:t xml:space="preserve">accuracy </w:t>
      </w:r>
      <w:r>
        <w:rPr>
          <w:rFonts w:hint="eastAsia"/>
        </w:rPr>
        <w:t xml:space="preserve">of the algorithm will be severely degraded if the up-sampling </w:t>
      </w:r>
      <w:r>
        <w:rPr>
          <w:rFonts w:hint="eastAsia"/>
          <w:lang w:val="en-US" w:eastAsia="zh-CN"/>
        </w:rPr>
        <w:t xml:space="preserve">method </w:t>
      </w:r>
      <w:r>
        <w:rPr>
          <w:rFonts w:hint="eastAsia"/>
        </w:rPr>
        <w:t>used by the GAN is significantly different from that used by AutoGAN.</w:t>
      </w:r>
      <w:r>
        <w:rPr>
          <w:rFonts w:hint="eastAsia"/>
          <w:lang w:val="en-US" w:eastAsia="zh-CN"/>
        </w:rPr>
        <w:t xml:space="preserve"> </w:t>
      </w:r>
      <w:r>
        <w:rPr>
          <w:rFonts w:hint="eastAsia"/>
        </w:rPr>
        <w:t>Liu</w:t>
      </w:r>
      <w:r>
        <w:rPr>
          <w:rFonts w:hint="eastAsia"/>
          <w:vertAlign w:val="superscript"/>
        </w:rPr>
        <w:t>[</w:t>
      </w:r>
      <w:r>
        <w:rPr>
          <w:rFonts w:hint="eastAsia"/>
          <w:vertAlign w:val="superscript"/>
          <w:lang w:val="en-US" w:eastAsia="zh-CN"/>
        </w:rPr>
        <w:t>10</w:t>
      </w:r>
      <w:r>
        <w:rPr>
          <w:rFonts w:hint="eastAsia"/>
          <w:vertAlign w:val="superscript"/>
        </w:rPr>
        <w:t>]</w:t>
      </w:r>
      <w:r>
        <w:rPr>
          <w:rFonts w:hint="eastAsia"/>
        </w:rPr>
        <w:t xml:space="preserve"> found that the phase spectrum of the image retains rich frequency components and proposed to combine the image </w:t>
      </w:r>
      <w:r>
        <w:rPr>
          <w:rFonts w:hint="eastAsia"/>
          <w:lang w:val="en-US" w:eastAsia="zh-CN"/>
        </w:rPr>
        <w:t xml:space="preserve">spatial </w:t>
      </w:r>
      <w:r>
        <w:rPr>
          <w:rFonts w:hint="eastAsia"/>
        </w:rPr>
        <w:t>domain features and the phase features to detect the generated images</w:t>
      </w:r>
      <w:r>
        <w:rPr>
          <w:rFonts w:hint="eastAsia"/>
          <w:lang w:val="en-US" w:eastAsia="zh-CN"/>
        </w:rPr>
        <w:t xml:space="preserve">. The algorithm </w:t>
      </w:r>
      <w:r>
        <w:rPr>
          <w:rFonts w:hint="eastAsia"/>
        </w:rPr>
        <w:t>detects the two Deepfake datasets</w:t>
      </w:r>
      <w:r>
        <w:rPr>
          <w:rFonts w:hint="eastAsia"/>
          <w:vertAlign w:val="superscript"/>
        </w:rPr>
        <w:t>[</w:t>
      </w:r>
      <w:r>
        <w:rPr>
          <w:rFonts w:hint="eastAsia"/>
          <w:vertAlign w:val="superscript"/>
          <w:lang w:val="en-US" w:eastAsia="zh-CN"/>
        </w:rPr>
        <w:t>11</w:t>
      </w:r>
      <w:r>
        <w:rPr>
          <w:rFonts w:hint="eastAsia"/>
          <w:vertAlign w:val="superscript"/>
        </w:rPr>
        <w:t>,</w:t>
      </w:r>
      <w:r>
        <w:rPr>
          <w:rFonts w:hint="eastAsia"/>
          <w:vertAlign w:val="superscript"/>
          <w:lang w:val="en-US" w:eastAsia="zh-CN"/>
        </w:rPr>
        <w:t>12</w:t>
      </w:r>
      <w:r>
        <w:rPr>
          <w:rFonts w:hint="eastAsia"/>
          <w:vertAlign w:val="superscript"/>
        </w:rPr>
        <w:t>]</w:t>
      </w:r>
      <w:r>
        <w:rPr>
          <w:rFonts w:hint="eastAsia"/>
        </w:rPr>
        <w:t xml:space="preserve"> obtaining an accuracy rate of 91.5% and 76.88%. Jeong</w:t>
      </w:r>
      <w:r>
        <w:rPr>
          <w:rFonts w:hint="eastAsia"/>
          <w:vertAlign w:val="superscript"/>
        </w:rPr>
        <w:t>[</w:t>
      </w:r>
      <w:r>
        <w:rPr>
          <w:rFonts w:hint="eastAsia"/>
          <w:vertAlign w:val="superscript"/>
          <w:lang w:val="en-US" w:eastAsia="zh-CN"/>
        </w:rPr>
        <w:t>13</w:t>
      </w:r>
      <w:r>
        <w:rPr>
          <w:rFonts w:hint="eastAsia"/>
          <w:vertAlign w:val="superscript"/>
        </w:rPr>
        <w:t>]</w:t>
      </w:r>
      <w:r>
        <w:rPr>
          <w:rFonts w:hint="eastAsia"/>
          <w:lang w:val="en-US" w:eastAsia="zh-CN"/>
        </w:rPr>
        <w:t xml:space="preserve"> proposed an algorithm </w:t>
      </w:r>
      <w:r>
        <w:rPr>
          <w:rFonts w:hint="eastAsia"/>
        </w:rPr>
        <w:t xml:space="preserve">that uses a high-pass filter to remove irrelevant features in the </w:t>
      </w:r>
      <w:r>
        <w:rPr>
          <w:rFonts w:hint="eastAsia"/>
          <w:lang w:eastAsia="zh-CN"/>
        </w:rPr>
        <w:t>spati</w:t>
      </w:r>
      <w:r>
        <w:rPr>
          <w:rFonts w:hint="eastAsia"/>
          <w:lang w:val="en-US" w:eastAsia="zh-CN"/>
        </w:rPr>
        <w:t>a</w:t>
      </w:r>
      <w:r>
        <w:rPr>
          <w:rFonts w:hint="eastAsia"/>
          <w:lang w:eastAsia="zh-CN"/>
        </w:rPr>
        <w:t>l domain</w:t>
      </w:r>
      <w:r>
        <w:rPr>
          <w:rFonts w:hint="eastAsia"/>
        </w:rPr>
        <w:t xml:space="preserve"> and frequency domain</w:t>
      </w:r>
      <w:r>
        <w:rPr>
          <w:rFonts w:hint="eastAsia"/>
          <w:lang w:val="en-US" w:eastAsia="zh-CN"/>
        </w:rPr>
        <w:t xml:space="preserve"> for</w:t>
      </w:r>
      <w:r>
        <w:rPr>
          <w:rFonts w:hint="eastAsia"/>
        </w:rPr>
        <w:t xml:space="preserve"> highlighting the important features </w:t>
      </w:r>
      <w:r>
        <w:rPr>
          <w:rFonts w:hint="eastAsia"/>
          <w:lang w:val="en-US" w:eastAsia="zh-CN"/>
        </w:rPr>
        <w:t xml:space="preserve">to detect the generated image, which </w:t>
      </w:r>
      <w:r>
        <w:rPr>
          <w:rFonts w:hint="eastAsia"/>
        </w:rPr>
        <w:t xml:space="preserve">obtains more than 72% cross-model detection accuracy and average </w:t>
      </w:r>
      <w:r>
        <w:rPr>
          <w:rFonts w:hint="eastAsia"/>
          <w:lang w:val="en-US" w:eastAsia="zh-CN"/>
        </w:rPr>
        <w:t>precision</w:t>
      </w:r>
      <w:r>
        <w:rPr>
          <w:rFonts w:hint="eastAsia"/>
        </w:rPr>
        <w:t>. Tian</w:t>
      </w:r>
      <w:r>
        <w:rPr>
          <w:rFonts w:hint="eastAsia"/>
          <w:vertAlign w:val="superscript"/>
        </w:rPr>
        <w:t>[</w:t>
      </w:r>
      <w:r>
        <w:rPr>
          <w:rFonts w:hint="eastAsia"/>
          <w:vertAlign w:val="superscript"/>
          <w:lang w:val="en-US" w:eastAsia="zh-CN"/>
        </w:rPr>
        <w:t>14</w:t>
      </w:r>
      <w:r>
        <w:rPr>
          <w:rFonts w:hint="eastAsia"/>
          <w:vertAlign w:val="superscript"/>
        </w:rPr>
        <w:t>]</w:t>
      </w:r>
      <w:r>
        <w:rPr>
          <w:rFonts w:hint="eastAsia"/>
          <w:vertAlign w:val="baseline"/>
        </w:rPr>
        <w:t xml:space="preserve"> </w:t>
      </w:r>
      <w:r>
        <w:rPr>
          <w:rFonts w:hint="eastAsia"/>
        </w:rPr>
        <w:t>divided the image frequency components into low, medium, and high components, and then aggregated the features with the original image</w:t>
      </w:r>
      <w:r>
        <w:rPr>
          <w:rFonts w:hint="eastAsia"/>
          <w:lang w:val="en-US" w:eastAsia="zh-CN"/>
        </w:rPr>
        <w:t>. They</w:t>
      </w:r>
      <w:r>
        <w:rPr>
          <w:rFonts w:hint="eastAsia"/>
        </w:rPr>
        <w:t xml:space="preserve"> utilized the aggregated features to detect the generated image and obtains an accuracy of 97.74%. </w:t>
      </w:r>
      <w:r>
        <w:rPr>
          <w:rFonts w:hint="eastAsia"/>
          <w:color w:val="auto"/>
        </w:rPr>
        <w:t>Wang</w:t>
      </w:r>
      <w:r>
        <w:rPr>
          <w:rFonts w:hint="eastAsia"/>
          <w:color w:val="auto"/>
          <w:vertAlign w:val="superscript"/>
        </w:rPr>
        <w:t>[</w:t>
      </w:r>
      <w:r>
        <w:rPr>
          <w:rFonts w:hint="eastAsia"/>
          <w:color w:val="auto"/>
          <w:vertAlign w:val="superscript"/>
          <w:lang w:val="en-US" w:eastAsia="zh-CN"/>
        </w:rPr>
        <w:t>15</w:t>
      </w:r>
      <w:r>
        <w:rPr>
          <w:rFonts w:hint="eastAsia"/>
          <w:color w:val="auto"/>
          <w:vertAlign w:val="superscript"/>
        </w:rPr>
        <w:t>]</w:t>
      </w:r>
      <w:r>
        <w:rPr>
          <w:rFonts w:hint="eastAsia"/>
          <w:color w:val="auto"/>
        </w:rPr>
        <w:t xml:space="preserve"> used wavelet transform </w:t>
      </w:r>
      <w:r>
        <w:rPr>
          <w:rFonts w:hint="eastAsia"/>
          <w:color w:val="auto"/>
          <w:lang w:val="en-US" w:eastAsia="zh-CN"/>
        </w:rPr>
        <w:t xml:space="preserve">to transform </w:t>
      </w:r>
      <w:r>
        <w:rPr>
          <w:rFonts w:hint="eastAsia"/>
          <w:color w:val="auto"/>
        </w:rPr>
        <w:t xml:space="preserve">the image in </w:t>
      </w:r>
      <w:r>
        <w:rPr>
          <w:rFonts w:hint="eastAsia"/>
          <w:color w:val="auto"/>
          <w:lang w:val="en-US" w:eastAsia="zh-CN"/>
        </w:rPr>
        <w:t xml:space="preserve">the spatial domain to the </w:t>
      </w:r>
      <w:r>
        <w:rPr>
          <w:rFonts w:hint="eastAsia"/>
          <w:color w:val="auto"/>
        </w:rPr>
        <w:t>frequency domain, then extracted the high frequency components in the image</w:t>
      </w:r>
      <w:r>
        <w:rPr>
          <w:rFonts w:hint="eastAsia"/>
          <w:color w:val="auto"/>
          <w:lang w:val="en-US" w:eastAsia="zh-CN"/>
        </w:rPr>
        <w:t xml:space="preserve"> and</w:t>
      </w:r>
      <w:r>
        <w:rPr>
          <w:rFonts w:hint="eastAsia"/>
          <w:color w:val="auto"/>
        </w:rPr>
        <w:t xml:space="preserve"> fused the features with </w:t>
      </w:r>
      <w:r>
        <w:rPr>
          <w:rFonts w:hint="eastAsia"/>
          <w:color w:val="auto"/>
          <w:lang w:val="en-US" w:eastAsia="zh-CN"/>
        </w:rPr>
        <w:t xml:space="preserve">the original </w:t>
      </w:r>
      <w:r>
        <w:rPr>
          <w:rFonts w:hint="eastAsia"/>
          <w:color w:val="auto"/>
        </w:rPr>
        <w:t>image</w:t>
      </w:r>
      <w:r>
        <w:rPr>
          <w:rFonts w:hint="eastAsia"/>
          <w:color w:val="auto"/>
          <w:lang w:val="en-US" w:eastAsia="zh-CN"/>
        </w:rPr>
        <w:t>.</w:t>
      </w:r>
      <w:r>
        <w:rPr>
          <w:rFonts w:hint="eastAsia"/>
          <w:color w:val="auto"/>
          <w:lang w:eastAsia="zh-CN"/>
        </w:rPr>
        <w:t xml:space="preserve"> </w:t>
      </w:r>
      <w:r>
        <w:rPr>
          <w:rFonts w:hint="eastAsia"/>
          <w:color w:val="auto"/>
          <w:lang w:val="en-US" w:eastAsia="zh-CN"/>
        </w:rPr>
        <w:t>A</w:t>
      </w:r>
      <w:r>
        <w:rPr>
          <w:rFonts w:hint="eastAsia"/>
          <w:lang w:val="en-US" w:eastAsia="zh-CN"/>
        </w:rPr>
        <w:t>lgorithms</w:t>
      </w:r>
      <w:r>
        <w:rPr>
          <w:rFonts w:hint="eastAsia"/>
          <w:color w:val="auto"/>
          <w:lang w:eastAsia="zh-CN"/>
        </w:rPr>
        <w:t xml:space="preserve"> </w:t>
      </w:r>
      <w:r>
        <w:rPr>
          <w:rFonts w:hint="eastAsia"/>
          <w:color w:val="auto"/>
        </w:rPr>
        <w:t xml:space="preserve">detected the generated image </w:t>
      </w:r>
      <w:r>
        <w:rPr>
          <w:rFonts w:hint="eastAsia"/>
          <w:color w:val="auto"/>
          <w:lang w:val="en-US" w:eastAsia="zh-CN"/>
        </w:rPr>
        <w:t xml:space="preserve">by </w:t>
      </w:r>
      <w:r>
        <w:rPr>
          <w:rFonts w:hint="eastAsia"/>
          <w:color w:val="auto"/>
        </w:rPr>
        <w:t>Xception</w:t>
      </w:r>
      <w:r>
        <w:rPr>
          <w:rFonts w:hint="eastAsia"/>
          <w:color w:val="auto"/>
          <w:vertAlign w:val="superscript"/>
          <w:lang w:val="en-US" w:eastAsia="zh-CN"/>
        </w:rPr>
        <w:t>[16]</w:t>
      </w:r>
      <w:r>
        <w:rPr>
          <w:rFonts w:hint="eastAsia"/>
          <w:color w:val="auto"/>
        </w:rPr>
        <w:t xml:space="preserve"> and achieved more than 98% accuracy, but the accuracy of </w:t>
      </w:r>
      <w:r>
        <w:rPr>
          <w:rFonts w:hint="eastAsia"/>
          <w:color w:val="auto"/>
          <w:lang w:val="en-US" w:eastAsia="zh-CN"/>
        </w:rPr>
        <w:t xml:space="preserve">detecting </w:t>
      </w:r>
      <w:r>
        <w:rPr>
          <w:rFonts w:hint="eastAsia"/>
          <w:color w:val="auto"/>
        </w:rPr>
        <w:t xml:space="preserve">the low-quality image is lower. </w:t>
      </w:r>
      <w:r>
        <w:rPr>
          <w:rFonts w:hint="eastAsia"/>
        </w:rPr>
        <w:t>Miao</w:t>
      </w:r>
      <w:r>
        <w:rPr>
          <w:rFonts w:hint="eastAsia"/>
          <w:vertAlign w:val="superscript"/>
        </w:rPr>
        <w:t>[</w:t>
      </w:r>
      <w:r>
        <w:rPr>
          <w:rFonts w:hint="eastAsia"/>
          <w:vertAlign w:val="superscript"/>
          <w:lang w:val="en-US" w:eastAsia="zh-CN"/>
        </w:rPr>
        <w:t>17</w:t>
      </w:r>
      <w:r>
        <w:rPr>
          <w:rFonts w:hint="eastAsia"/>
          <w:vertAlign w:val="superscript"/>
        </w:rPr>
        <w:t>]</w:t>
      </w:r>
      <w:r>
        <w:rPr>
          <w:rFonts w:hint="eastAsia"/>
        </w:rPr>
        <w:t xml:space="preserve"> designed the Center Differential Attention Transformer to make the algorithm learn global high frequency information and local fine-grained features and designed a high frequency wavelet sampler to make the algorithm extract multi-channel high frequency features</w:t>
      </w:r>
      <w:r>
        <w:rPr>
          <w:rFonts w:hint="eastAsia"/>
          <w:lang w:val="en-US" w:eastAsia="zh-CN"/>
        </w:rPr>
        <w:t>.</w:t>
      </w:r>
      <w:r>
        <w:rPr>
          <w:rFonts w:hint="eastAsia"/>
        </w:rPr>
        <w:t xml:space="preserve"> </w:t>
      </w:r>
      <w:r>
        <w:rPr>
          <w:rFonts w:hint="eastAsia"/>
          <w:lang w:val="en-US" w:eastAsia="zh-CN"/>
        </w:rPr>
        <w:t xml:space="preserve">The proposed </w:t>
      </w:r>
      <w:r>
        <w:rPr>
          <w:rFonts w:hint="eastAsia"/>
        </w:rPr>
        <w:t>algorithm</w:t>
      </w:r>
      <w:r>
        <w:rPr>
          <w:rFonts w:hint="eastAsia"/>
          <w:lang w:val="en-US" w:eastAsia="zh-CN"/>
        </w:rPr>
        <w:t xml:space="preserve"> aggregated the two features to</w:t>
      </w:r>
      <w:r>
        <w:rPr>
          <w:rFonts w:hint="eastAsia"/>
        </w:rPr>
        <w:t xml:space="preserve"> detect the generated image, but the accuracy </w:t>
      </w:r>
      <w:r>
        <w:rPr>
          <w:rFonts w:hint="eastAsia"/>
          <w:lang w:val="en-US" w:eastAsia="zh-CN"/>
        </w:rPr>
        <w:t xml:space="preserve">of </w:t>
      </w:r>
      <w:r>
        <w:rPr>
          <w:rFonts w:hint="eastAsia"/>
        </w:rPr>
        <w:t xml:space="preserve">detecting the compressed processed image </w:t>
      </w:r>
      <w:r>
        <w:rPr>
          <w:rFonts w:hint="eastAsia"/>
          <w:lang w:val="en-US" w:eastAsia="zh-CN"/>
        </w:rPr>
        <w:t>is low</w:t>
      </w:r>
      <w:r>
        <w:rPr>
          <w:rFonts w:hint="eastAsia"/>
        </w:rPr>
        <w:t>.</w:t>
      </w:r>
    </w:p>
    <w:p w14:paraId="3036CC2D">
      <w:pPr>
        <w:pStyle w:val="74"/>
        <w:ind w:firstLine="364"/>
        <w:rPr>
          <w:rFonts w:hint="eastAsia"/>
          <w:lang w:eastAsia="zh-CN"/>
        </w:rPr>
      </w:pPr>
      <w:r>
        <w:rPr>
          <w:rFonts w:hint="eastAsia"/>
        </w:rPr>
        <w:t xml:space="preserve">Algorithms based on </w:t>
      </w:r>
      <w:r>
        <w:rPr>
          <w:rFonts w:hint="eastAsia"/>
          <w:lang w:val="en-US" w:eastAsia="zh-CN"/>
        </w:rPr>
        <w:t xml:space="preserve">deep learning techniques generally </w:t>
      </w:r>
      <w:r>
        <w:rPr>
          <w:rFonts w:hint="eastAsia"/>
        </w:rPr>
        <w:t xml:space="preserve">need to utilize </w:t>
      </w:r>
      <w:r>
        <w:rPr>
          <w:rFonts w:hint="eastAsia"/>
          <w:lang w:eastAsia="zh-CN"/>
        </w:rPr>
        <w:t xml:space="preserve">the artifacts </w:t>
      </w:r>
      <w:r>
        <w:rPr>
          <w:rFonts w:hint="eastAsia"/>
          <w:lang w:val="en-US" w:eastAsia="zh-CN"/>
        </w:rPr>
        <w:t xml:space="preserve">which </w:t>
      </w:r>
      <w:r>
        <w:rPr>
          <w:rFonts w:hint="eastAsia"/>
        </w:rPr>
        <w:t>brought by the imperfect design of the GAN</w:t>
      </w:r>
      <w:r>
        <w:rPr>
          <w:rFonts w:hint="eastAsia"/>
          <w:lang w:val="en-US" w:eastAsia="zh-CN"/>
        </w:rPr>
        <w:t xml:space="preserve"> </w:t>
      </w:r>
      <w:r>
        <w:rPr>
          <w:rFonts w:hint="eastAsia"/>
        </w:rPr>
        <w:t xml:space="preserve">to detect the generated images. However, with the </w:t>
      </w:r>
      <w:r>
        <w:rPr>
          <w:rFonts w:hint="eastAsia"/>
          <w:lang w:val="en-US" w:eastAsia="zh-CN"/>
        </w:rPr>
        <w:t xml:space="preserve">improvement </w:t>
      </w:r>
      <w:r>
        <w:rPr>
          <w:rFonts w:hint="eastAsia"/>
        </w:rPr>
        <w:t xml:space="preserve">of the GAN </w:t>
      </w:r>
      <w:r>
        <w:rPr>
          <w:rFonts w:hint="eastAsia"/>
          <w:lang w:val="en-US" w:eastAsia="zh-CN"/>
        </w:rPr>
        <w:t>structure</w:t>
      </w:r>
      <w:r>
        <w:rPr>
          <w:rFonts w:hint="eastAsia"/>
        </w:rPr>
        <w:t xml:space="preserve">, the obvious </w:t>
      </w:r>
      <w:r>
        <w:rPr>
          <w:rFonts w:hint="eastAsia"/>
          <w:lang w:val="en-US" w:eastAsia="zh-CN"/>
        </w:rPr>
        <w:t xml:space="preserve">artifacts in the generated images have </w:t>
      </w:r>
      <w:r>
        <w:rPr>
          <w:rFonts w:hint="eastAsia"/>
        </w:rPr>
        <w:t>been effectively hidden</w:t>
      </w:r>
      <w:r>
        <w:rPr>
          <w:rFonts w:hint="eastAsia"/>
          <w:lang w:eastAsia="zh-CN"/>
        </w:rPr>
        <w:t xml:space="preserve">. </w:t>
      </w:r>
      <w:r>
        <w:rPr>
          <w:rFonts w:hint="eastAsia"/>
          <w:lang w:val="en-US" w:eastAsia="zh-CN"/>
        </w:rPr>
        <w:t>In addition</w:t>
      </w:r>
      <w:r>
        <w:rPr>
          <w:rFonts w:hint="eastAsia"/>
        </w:rPr>
        <w:t xml:space="preserve">, the </w:t>
      </w:r>
      <w:r>
        <w:rPr>
          <w:rFonts w:hint="eastAsia"/>
          <w:lang w:eastAsia="zh-CN"/>
        </w:rPr>
        <w:t>artifacts</w:t>
      </w:r>
      <w:r>
        <w:rPr>
          <w:rFonts w:hint="eastAsia"/>
        </w:rPr>
        <w:t xml:space="preserve"> generated by different GANs vary, which limits the generalization performance of </w:t>
      </w:r>
      <w:r>
        <w:rPr>
          <w:rFonts w:hint="eastAsia"/>
          <w:lang w:eastAsia="zh-CN"/>
        </w:rPr>
        <w:t xml:space="preserve">artifact-dependent </w:t>
      </w:r>
      <w:r>
        <w:rPr>
          <w:rFonts w:hint="eastAsia"/>
        </w:rPr>
        <w:t xml:space="preserve">detection algorithms, resulting in </w:t>
      </w:r>
      <w:r>
        <w:rPr>
          <w:rFonts w:hint="eastAsia"/>
          <w:lang w:val="en-US" w:eastAsia="zh-CN"/>
        </w:rPr>
        <w:t xml:space="preserve">low accuracy </w:t>
      </w:r>
      <w:r>
        <w:rPr>
          <w:rFonts w:hint="eastAsia"/>
        </w:rPr>
        <w:t xml:space="preserve">when detecting unknown GAN-generated images </w:t>
      </w:r>
      <w:r>
        <w:rPr>
          <w:rFonts w:hint="eastAsia"/>
          <w:lang w:val="en-US" w:eastAsia="zh-CN"/>
        </w:rPr>
        <w:t xml:space="preserve">and a lack of </w:t>
      </w:r>
      <w:r>
        <w:rPr>
          <w:rFonts w:hint="eastAsia"/>
        </w:rPr>
        <w:t xml:space="preserve">generality </w:t>
      </w:r>
      <w:r>
        <w:rPr>
          <w:rFonts w:hint="eastAsia"/>
          <w:lang w:eastAsia="zh-CN"/>
        </w:rPr>
        <w:t xml:space="preserve">of </w:t>
      </w:r>
      <w:r>
        <w:rPr>
          <w:rFonts w:hint="eastAsia"/>
          <w:lang w:val="en-US" w:eastAsia="zh-CN"/>
        </w:rPr>
        <w:t>the algorithms</w:t>
      </w:r>
      <w:r>
        <w:rPr>
          <w:rFonts w:hint="eastAsia"/>
          <w:lang w:eastAsia="zh-CN"/>
        </w:rPr>
        <w:t>.</w:t>
      </w:r>
    </w:p>
    <w:p w14:paraId="29D897B9">
      <w:pPr>
        <w:pStyle w:val="74"/>
        <w:ind w:firstLine="364"/>
        <w:rPr>
          <w:rFonts w:hint="eastAsia"/>
        </w:rPr>
      </w:pPr>
      <w:r>
        <w:rPr>
          <w:rFonts w:hint="eastAsia"/>
          <w:lang w:val="en-US" w:eastAsia="zh-CN"/>
        </w:rPr>
        <w:t xml:space="preserve">In view of this, this thesis proposes to investigate detection algorithms that do not need to utilize artifacts to detect the generated images. </w:t>
      </w:r>
      <w:r>
        <w:rPr>
          <w:rFonts w:hint="eastAsia"/>
          <w:lang w:eastAsia="zh-CN"/>
        </w:rPr>
        <w:t xml:space="preserve">In this thesis, the </w:t>
      </w:r>
      <w:r>
        <w:rPr>
          <w:rFonts w:hint="eastAsia"/>
        </w:rPr>
        <w:t xml:space="preserve">pixel value distribution of the </w:t>
      </w:r>
      <w:r>
        <w:rPr>
          <w:rFonts w:hint="eastAsia"/>
          <w:lang w:val="en-US" w:eastAsia="zh-CN"/>
        </w:rPr>
        <w:t>GAN-</w:t>
      </w:r>
      <w:r>
        <w:rPr>
          <w:rFonts w:hint="eastAsia"/>
        </w:rPr>
        <w:t>generated images</w:t>
      </w:r>
      <w:r>
        <w:rPr>
          <w:rFonts w:hint="eastAsia"/>
          <w:lang w:val="en-US" w:eastAsia="zh-CN"/>
        </w:rPr>
        <w:t xml:space="preserve"> that generated by GAN such as </w:t>
      </w:r>
      <w:r>
        <w:rPr>
          <w:rFonts w:hint="eastAsia"/>
        </w:rPr>
        <w:t>StarGAN</w:t>
      </w:r>
      <w:r>
        <w:rPr>
          <w:rFonts w:hint="eastAsia"/>
          <w:vertAlign w:val="superscript"/>
          <w:lang w:val="en-US" w:eastAsia="zh-CN"/>
        </w:rPr>
        <w:t>[18]</w:t>
      </w:r>
      <w:r>
        <w:rPr>
          <w:rFonts w:hint="eastAsia"/>
        </w:rPr>
        <w:t>, StyleGAN2</w:t>
      </w:r>
      <w:r>
        <w:rPr>
          <w:rFonts w:hint="eastAsia"/>
          <w:vertAlign w:val="superscript"/>
          <w:lang w:val="en-US" w:eastAsia="zh-CN"/>
        </w:rPr>
        <w:t>[19]</w:t>
      </w:r>
      <w:r>
        <w:rPr>
          <w:rFonts w:hint="eastAsia"/>
        </w:rPr>
        <w:t xml:space="preserve">, and real images in the datasets </w:t>
      </w:r>
      <w:r>
        <w:rPr>
          <w:rFonts w:hint="eastAsia"/>
          <w:lang w:val="en-US" w:eastAsia="zh-CN"/>
        </w:rPr>
        <w:t xml:space="preserve">such as </w:t>
      </w:r>
      <w:r>
        <w:rPr>
          <w:rFonts w:hint="eastAsia"/>
        </w:rPr>
        <w:t>FFHQ</w:t>
      </w:r>
      <w:r>
        <w:rPr>
          <w:rFonts w:hint="eastAsia"/>
          <w:vertAlign w:val="superscript"/>
          <w:lang w:val="en-US" w:eastAsia="zh-CN"/>
        </w:rPr>
        <w:t>[20]</w:t>
      </w:r>
      <w:r>
        <w:rPr>
          <w:rFonts w:hint="eastAsia"/>
        </w:rPr>
        <w:t xml:space="preserve"> , CelebA are counted, and it is observed that the generated images cannot reproduce the pixel distribution of the real images, and there are more points with larger pixel values in the real images than in the generated images</w:t>
      </w:r>
      <w:r>
        <w:rPr>
          <w:rFonts w:hint="eastAsia"/>
          <w:lang w:eastAsia="zh-CN"/>
        </w:rPr>
        <w:t>.</w:t>
      </w:r>
      <w:r>
        <w:rPr>
          <w:rFonts w:hint="eastAsia"/>
          <w:lang w:val="en-US" w:eastAsia="zh-CN"/>
        </w:rPr>
        <w:t xml:space="preserve"> Therefore, this thesis proposes MaxPix detection algorithm based on statistical features. Firstly, </w:t>
      </w:r>
      <w:r>
        <w:rPr>
          <w:rFonts w:hint="eastAsia"/>
          <w:lang w:eastAsia="zh-CN"/>
        </w:rPr>
        <w:t xml:space="preserve">this thesis </w:t>
      </w:r>
      <w:r>
        <w:rPr>
          <w:rFonts w:hint="eastAsia"/>
        </w:rPr>
        <w:t xml:space="preserve">proposes MaxSel algorithm </w:t>
      </w:r>
      <w:r>
        <w:rPr>
          <w:rFonts w:hint="eastAsia"/>
          <w:lang w:val="en-US" w:eastAsia="zh-CN"/>
        </w:rPr>
        <w:t xml:space="preserve">for </w:t>
      </w:r>
      <w:r>
        <w:rPr>
          <w:rFonts w:hint="eastAsia"/>
        </w:rPr>
        <w:t xml:space="preserve">performing filtering </w:t>
      </w:r>
      <w:r>
        <w:rPr>
          <w:rFonts w:hint="eastAsia"/>
          <w:lang w:val="en-US" w:eastAsia="zh-CN"/>
        </w:rPr>
        <w:t>on the image</w:t>
      </w:r>
      <w:r>
        <w:rPr>
          <w:rFonts w:hint="eastAsia"/>
          <w:lang w:eastAsia="zh-CN"/>
        </w:rPr>
        <w:t xml:space="preserve">, and </w:t>
      </w:r>
      <w:r>
        <w:rPr>
          <w:rFonts w:hint="eastAsia"/>
        </w:rPr>
        <w:t xml:space="preserve">then designs MA Block </w:t>
      </w:r>
      <w:r>
        <w:rPr>
          <w:rFonts w:hint="eastAsia"/>
          <w:lang w:val="en-US" w:eastAsia="zh-CN"/>
        </w:rPr>
        <w:t xml:space="preserve">embedded in </w:t>
      </w:r>
      <w:r>
        <w:rPr>
          <w:rFonts w:hint="eastAsia"/>
        </w:rPr>
        <w:t xml:space="preserve">ResNet </w:t>
      </w:r>
      <w:r>
        <w:rPr>
          <w:rFonts w:hint="eastAsia"/>
          <w:lang w:val="en-US" w:eastAsia="zh-CN"/>
        </w:rPr>
        <w:t xml:space="preserve">to form </w:t>
      </w:r>
      <w:r>
        <w:rPr>
          <w:rFonts w:hint="eastAsia"/>
        </w:rPr>
        <w:t>MResNet</w:t>
      </w:r>
      <w:r>
        <w:rPr>
          <w:rFonts w:hint="eastAsia"/>
          <w:lang w:eastAsia="zh-CN"/>
        </w:rPr>
        <w:t xml:space="preserve">, which is </w:t>
      </w:r>
      <w:r>
        <w:rPr>
          <w:rFonts w:hint="eastAsia"/>
          <w:lang w:val="en-US" w:eastAsia="zh-CN"/>
        </w:rPr>
        <w:t xml:space="preserve">used to </w:t>
      </w:r>
      <w:r>
        <w:rPr>
          <w:rFonts w:hint="eastAsia"/>
        </w:rPr>
        <w:t xml:space="preserve">extract features </w:t>
      </w:r>
      <w:r>
        <w:rPr>
          <w:rFonts w:hint="eastAsia"/>
          <w:lang w:val="en-US" w:eastAsia="zh-CN"/>
        </w:rPr>
        <w:t xml:space="preserve">from the filtered image </w:t>
      </w:r>
      <w:r>
        <w:rPr>
          <w:rFonts w:hint="eastAsia"/>
        </w:rPr>
        <w:t xml:space="preserve">to detect the generated image. Numerous experiments </w:t>
      </w:r>
      <w:r>
        <w:rPr>
          <w:rFonts w:hint="eastAsia"/>
          <w:lang w:val="en-US" w:eastAsia="zh-CN"/>
        </w:rPr>
        <w:t>show</w:t>
      </w:r>
      <w:r>
        <w:rPr>
          <w:rFonts w:hint="eastAsia"/>
        </w:rPr>
        <w:t xml:space="preserve"> the effectiveness of MaxPix for detecting generated images. The contribution </w:t>
      </w:r>
      <w:r>
        <w:rPr>
          <w:rFonts w:hint="eastAsia"/>
          <w:lang w:val="en-US" w:eastAsia="zh-CN"/>
        </w:rPr>
        <w:t xml:space="preserve">of </w:t>
      </w:r>
      <w:r>
        <w:rPr>
          <w:rFonts w:hint="eastAsia"/>
          <w:lang w:eastAsia="zh-CN"/>
        </w:rPr>
        <w:t xml:space="preserve">this thesis </w:t>
      </w:r>
      <w:r>
        <w:rPr>
          <w:rFonts w:hint="eastAsia"/>
        </w:rPr>
        <w:t>is as follows:</w:t>
      </w:r>
    </w:p>
    <w:p w14:paraId="78CE6015">
      <w:pPr>
        <w:pStyle w:val="74"/>
        <w:ind w:firstLine="364"/>
        <w:rPr>
          <w:rFonts w:hint="eastAsia"/>
          <w:color w:val="auto"/>
        </w:rPr>
      </w:pPr>
      <w:r>
        <w:rPr>
          <w:rFonts w:hint="eastAsia"/>
          <w:color w:val="auto"/>
          <w:lang w:val="en-US" w:eastAsia="zh-CN"/>
        </w:rPr>
        <w:t xml:space="preserve">Based on the characteristic that </w:t>
      </w:r>
      <w:r>
        <w:rPr>
          <w:rFonts w:hint="eastAsia"/>
          <w:color w:val="auto"/>
        </w:rPr>
        <w:t>GAN</w:t>
      </w:r>
      <w:r>
        <w:rPr>
          <w:rFonts w:hint="eastAsia"/>
          <w:color w:val="auto"/>
          <w:lang w:val="en-US" w:eastAsia="zh-CN"/>
        </w:rPr>
        <w:t>-</w:t>
      </w:r>
      <w:r>
        <w:rPr>
          <w:rFonts w:hint="eastAsia"/>
          <w:color w:val="auto"/>
        </w:rPr>
        <w:t>generated images cannot reproduce the pixel value distribution condition of real images</w:t>
      </w:r>
      <w:r>
        <w:rPr>
          <w:rFonts w:hint="eastAsia"/>
          <w:color w:val="auto"/>
          <w:lang w:val="en-US" w:eastAsia="zh-CN"/>
        </w:rPr>
        <w:t xml:space="preserve">, MaxPix detection algorithm is proposed to </w:t>
      </w:r>
      <w:r>
        <w:rPr>
          <w:rFonts w:hint="eastAsia"/>
          <w:color w:val="auto"/>
        </w:rPr>
        <w:t xml:space="preserve">detect GAN generated images </w:t>
      </w:r>
      <w:r>
        <w:rPr>
          <w:rFonts w:hint="eastAsia"/>
          <w:color w:val="auto"/>
          <w:lang w:eastAsia="zh-CN"/>
        </w:rPr>
        <w:t xml:space="preserve">and </w:t>
      </w:r>
      <w:r>
        <w:rPr>
          <w:rFonts w:hint="eastAsia"/>
          <w:color w:val="auto"/>
        </w:rPr>
        <w:t>MaxSel is proposed for</w:t>
      </w:r>
      <w:r>
        <w:rPr>
          <w:rFonts w:hint="eastAsia"/>
          <w:color w:val="auto"/>
          <w:lang w:val="en-US" w:eastAsia="zh-CN"/>
        </w:rPr>
        <w:t xml:space="preserve"> </w:t>
      </w:r>
      <w:r>
        <w:rPr>
          <w:rFonts w:hint="eastAsia"/>
          <w:color w:val="auto"/>
        </w:rPr>
        <w:t>filtering image</w:t>
      </w:r>
      <w:r>
        <w:rPr>
          <w:rFonts w:hint="eastAsia"/>
          <w:color w:val="auto"/>
          <w:lang w:val="en-US" w:eastAsia="zh-CN"/>
        </w:rPr>
        <w:t>s</w:t>
      </w:r>
      <w:r>
        <w:rPr>
          <w:rFonts w:hint="eastAsia"/>
          <w:color w:val="auto"/>
        </w:rPr>
        <w:t>.</w:t>
      </w:r>
    </w:p>
    <w:p w14:paraId="308EA168">
      <w:pPr>
        <w:pStyle w:val="74"/>
        <w:spacing w:before="0" w:beforeLines="0" w:after="0" w:afterLines="0"/>
        <w:ind w:firstLine="364" w:firstLineChars="200"/>
        <w:rPr>
          <w:rFonts w:hint="eastAsia"/>
          <w:color w:val="auto"/>
        </w:rPr>
      </w:pPr>
      <w:r>
        <w:rPr>
          <w:rFonts w:hint="eastAsia"/>
          <w:color w:val="auto"/>
        </w:rPr>
        <w:t>MaxPix detects the Wang</w:t>
      </w:r>
      <w:r>
        <w:rPr>
          <w:rFonts w:hint="eastAsia"/>
          <w:color w:val="auto"/>
          <w:vertAlign w:val="superscript"/>
        </w:rPr>
        <w:t>[</w:t>
      </w:r>
      <w:r>
        <w:rPr>
          <w:rFonts w:hint="eastAsia"/>
          <w:color w:val="auto"/>
          <w:vertAlign w:val="superscript"/>
          <w:lang w:val="en-US" w:eastAsia="zh-CN"/>
        </w:rPr>
        <w:t>21</w:t>
      </w:r>
      <w:r>
        <w:rPr>
          <w:rFonts w:hint="eastAsia"/>
          <w:color w:val="auto"/>
          <w:vertAlign w:val="superscript"/>
        </w:rPr>
        <w:t>]</w:t>
      </w:r>
      <w:r>
        <w:rPr>
          <w:rFonts w:hint="eastAsia"/>
          <w:color w:val="auto"/>
        </w:rPr>
        <w:t xml:space="preserve"> dataset and the Faces-HQ</w:t>
      </w:r>
      <w:r>
        <w:rPr>
          <w:rFonts w:hint="eastAsia"/>
          <w:color w:val="auto"/>
          <w:vertAlign w:val="superscript"/>
        </w:rPr>
        <w:t>[</w:t>
      </w:r>
      <w:r>
        <w:rPr>
          <w:rFonts w:hint="eastAsia"/>
          <w:color w:val="auto"/>
          <w:vertAlign w:val="superscript"/>
          <w:lang w:val="en-US" w:eastAsia="zh-CN"/>
        </w:rPr>
        <w:t>4</w:t>
      </w:r>
      <w:r>
        <w:rPr>
          <w:rFonts w:hint="eastAsia"/>
          <w:color w:val="auto"/>
          <w:vertAlign w:val="superscript"/>
        </w:rPr>
        <w:t>]</w:t>
      </w:r>
      <w:r>
        <w:rPr>
          <w:rFonts w:hint="eastAsia"/>
          <w:color w:val="auto"/>
        </w:rPr>
        <w:t xml:space="preserve"> dataset with an average accuracy </w:t>
      </w:r>
      <w:r>
        <w:rPr>
          <w:rFonts w:hint="eastAsia"/>
          <w:color w:val="auto"/>
          <w:lang w:val="en-US" w:eastAsia="zh-CN"/>
        </w:rPr>
        <w:t xml:space="preserve">of </w:t>
      </w:r>
      <w:r>
        <w:rPr>
          <w:rFonts w:hint="eastAsia"/>
          <w:color w:val="auto"/>
        </w:rPr>
        <w:t>85.9% and 99.6%</w:t>
      </w:r>
      <w:r>
        <w:rPr>
          <w:rFonts w:hint="eastAsia"/>
          <w:color w:val="auto"/>
          <w:lang w:eastAsia="zh-CN"/>
        </w:rPr>
        <w:t>, which is an</w:t>
      </w:r>
      <w:r>
        <w:rPr>
          <w:rFonts w:hint="eastAsia"/>
          <w:color w:val="auto"/>
        </w:rPr>
        <w:t xml:space="preserve"> improvement of 7.6% and 10.2% </w:t>
      </w:r>
      <w:r>
        <w:rPr>
          <w:rFonts w:hint="eastAsia"/>
          <w:color w:val="auto"/>
          <w:lang w:val="en-US" w:eastAsia="zh-CN"/>
        </w:rPr>
        <w:t>compared to current state-of-the-art detection algorithms. Thus the</w:t>
      </w:r>
      <w:r>
        <w:rPr>
          <w:rFonts w:hint="eastAsia"/>
          <w:color w:val="auto"/>
        </w:rPr>
        <w:t xml:space="preserve"> MaxPix</w:t>
      </w:r>
      <w:r>
        <w:rPr>
          <w:rFonts w:hint="eastAsia"/>
          <w:color w:val="auto"/>
          <w:lang w:val="en-US" w:eastAsia="zh-CN"/>
        </w:rPr>
        <w:t xml:space="preserve"> has</w:t>
      </w:r>
      <w:r>
        <w:rPr>
          <w:rFonts w:hint="eastAsia"/>
          <w:color w:val="auto"/>
        </w:rPr>
        <w:t xml:space="preserve"> strong cross-model generalization performance.</w:t>
      </w:r>
    </w:p>
    <w:p w14:paraId="7C312B94">
      <w:pPr>
        <w:pStyle w:val="69"/>
        <w:numPr>
          <w:ilvl w:val="1"/>
          <w:numId w:val="0"/>
        </w:numPr>
        <w:spacing w:before="162" w:beforeLines="50" w:after="162" w:afterLines="50"/>
        <w:ind w:left="425" w:hanging="425" w:firstLineChars="0"/>
        <w:outlineLvl w:val="0"/>
        <w:rPr>
          <w:sz w:val="24"/>
          <w:szCs w:val="24"/>
        </w:rPr>
      </w:pPr>
      <w:r>
        <w:rPr>
          <w:rFonts w:hint="eastAsia"/>
          <w:sz w:val="24"/>
          <w:szCs w:val="24"/>
          <w:lang w:val="en-US" w:eastAsia="zh-CN"/>
        </w:rPr>
        <w:t xml:space="preserve">1. </w:t>
      </w:r>
      <w:r>
        <w:rPr>
          <w:rFonts w:hint="default"/>
          <w:sz w:val="24"/>
          <w:szCs w:val="24"/>
          <w:lang w:val="en-US" w:eastAsia="zh-CN"/>
        </w:rPr>
        <w:t>Algorithm description</w:t>
      </w:r>
    </w:p>
    <w:p w14:paraId="23789A0B">
      <w:pPr>
        <w:pStyle w:val="74"/>
        <w:spacing w:before="0" w:beforeLines="0" w:after="0" w:afterLines="0"/>
        <w:ind w:firstLine="364"/>
        <w:rPr>
          <w:rFonts w:hint="eastAsia"/>
        </w:rPr>
      </w:pPr>
      <w:r>
        <w:rPr>
          <w:rFonts w:hint="eastAsia"/>
        </w:rPr>
        <w:t>Durall</w:t>
      </w:r>
      <w:r>
        <w:rPr>
          <w:rFonts w:hint="eastAsia"/>
          <w:vertAlign w:val="superscript"/>
        </w:rPr>
        <w:t>[</w:t>
      </w:r>
      <w:r>
        <w:rPr>
          <w:rFonts w:hint="eastAsia"/>
          <w:vertAlign w:val="superscript"/>
          <w:lang w:val="en-US" w:eastAsia="zh-CN"/>
        </w:rPr>
        <w:t>4</w:t>
      </w:r>
      <w:r>
        <w:rPr>
          <w:rFonts w:hint="eastAsia"/>
          <w:vertAlign w:val="superscript"/>
        </w:rPr>
        <w:t>]</w:t>
      </w:r>
      <w:r>
        <w:rPr>
          <w:rFonts w:hint="eastAsia"/>
        </w:rPr>
        <w:t xml:space="preserve"> found that GAN-generated images cannot reproduce the spectral distribution of real images</w:t>
      </w:r>
      <w:r>
        <w:rPr>
          <w:rFonts w:hint="eastAsia"/>
          <w:lang w:val="en-US" w:eastAsia="zh-CN"/>
        </w:rPr>
        <w:t>.</w:t>
      </w:r>
      <w:r>
        <w:rPr>
          <w:rFonts w:hint="eastAsia"/>
        </w:rPr>
        <w:t xml:space="preserve"> He</w:t>
      </w:r>
      <w:r>
        <w:rPr>
          <w:rFonts w:hint="eastAsia"/>
          <w:vertAlign w:val="superscript"/>
        </w:rPr>
        <w:t>[</w:t>
      </w:r>
      <w:r>
        <w:rPr>
          <w:rFonts w:hint="eastAsia"/>
          <w:vertAlign w:val="superscript"/>
          <w:lang w:val="en-US" w:eastAsia="zh-CN"/>
        </w:rPr>
        <w:t>22</w:t>
      </w:r>
      <w:r>
        <w:rPr>
          <w:rFonts w:hint="eastAsia"/>
          <w:vertAlign w:val="superscript"/>
        </w:rPr>
        <w:t>]</w:t>
      </w:r>
      <w:r>
        <w:rPr>
          <w:rFonts w:hint="eastAsia"/>
        </w:rPr>
        <w:t xml:space="preserve"> found that the generated images have stronger nonlocal similarity than real images, which inspired </w:t>
      </w:r>
      <w:r>
        <w:rPr>
          <w:rFonts w:hint="eastAsia"/>
          <w:lang w:eastAsia="zh-CN"/>
        </w:rPr>
        <w:t xml:space="preserve">this thesis </w:t>
      </w:r>
      <w:r>
        <w:rPr>
          <w:rFonts w:hint="eastAsia"/>
        </w:rPr>
        <w:t xml:space="preserve">to explore whether there is any difference </w:t>
      </w:r>
      <w:r>
        <w:rPr>
          <w:rFonts w:hint="eastAsia"/>
          <w:lang w:val="en-US" w:eastAsia="zh-CN"/>
        </w:rPr>
        <w:t xml:space="preserve">in the pixel distribution between </w:t>
      </w:r>
      <w:r>
        <w:rPr>
          <w:rFonts w:hint="eastAsia"/>
        </w:rPr>
        <w:t xml:space="preserve">the generated and real images. </w:t>
      </w:r>
    </w:p>
    <w:p w14:paraId="1E28CB3D">
      <w:pPr>
        <w:pStyle w:val="74"/>
        <w:spacing w:before="0" w:beforeLines="0" w:after="0" w:afterLines="0"/>
        <w:ind w:firstLine="364"/>
        <w:rPr>
          <w:rFonts w:hint="eastAsia"/>
        </w:rPr>
      </w:pPr>
      <w:r>
        <w:rPr>
          <w:rFonts w:hint="eastAsia"/>
        </w:rPr>
        <w:t xml:space="preserve">For this purpose, the frequency of image pixel values in </w:t>
      </w:r>
      <w:r>
        <w:rPr>
          <w:rFonts w:hint="eastAsia"/>
          <w:lang w:val="en-US" w:eastAsia="zh-CN"/>
        </w:rPr>
        <w:t xml:space="preserve">each </w:t>
      </w:r>
      <w:r>
        <w:rPr>
          <w:rFonts w:hint="eastAsia"/>
        </w:rPr>
        <w:t xml:space="preserve">pixel value range </w:t>
      </w:r>
      <w:r>
        <w:rPr>
          <w:rFonts w:hint="eastAsia"/>
          <w:lang w:eastAsia="zh-CN"/>
        </w:rPr>
        <w:t>is</w:t>
      </w:r>
      <w:r>
        <w:rPr>
          <w:rFonts w:hint="eastAsia"/>
        </w:rPr>
        <w:t xml:space="preserve"> counted </w:t>
      </w:r>
      <w:r>
        <w:rPr>
          <w:rFonts w:hint="eastAsia"/>
          <w:lang w:val="en-US" w:eastAsia="zh-CN"/>
        </w:rPr>
        <w:t xml:space="preserve">and displayed using histograms </w:t>
      </w:r>
      <w:r>
        <w:rPr>
          <w:rFonts w:hint="eastAsia"/>
          <w:lang w:eastAsia="zh-CN"/>
        </w:rPr>
        <w:t>in this thesis</w:t>
      </w:r>
      <w:r>
        <w:rPr>
          <w:rFonts w:hint="eastAsia"/>
        </w:rPr>
        <w:t>.</w:t>
      </w:r>
    </w:p>
    <w:p w14:paraId="0D66D9CE">
      <w:pPr>
        <w:pStyle w:val="74"/>
        <w:spacing w:before="0" w:beforeLines="0" w:after="0" w:afterLines="0"/>
        <w:ind w:firstLine="364"/>
        <w:rPr>
          <w:rFonts w:hint="eastAsia"/>
        </w:rPr>
      </w:pPr>
      <w:r>
        <w:rPr>
          <w:rFonts w:hint="eastAsia"/>
        </w:rPr>
        <w:t xml:space="preserve">In the experiment, the range of pixel values was divided into 60 groups. The experiments counted a total of </w:t>
      </w:r>
      <w:r>
        <w:rPr>
          <w:rFonts w:hint="eastAsia"/>
          <w:lang w:val="en-US" w:eastAsia="zh-CN"/>
        </w:rPr>
        <w:t xml:space="preserve">34k </w:t>
      </w:r>
      <w:r>
        <w:rPr>
          <w:rFonts w:hint="eastAsia"/>
        </w:rPr>
        <w:t>images including images generated by BigGAN</w:t>
      </w:r>
      <w:r>
        <w:rPr>
          <w:rFonts w:hint="eastAsia"/>
          <w:vertAlign w:val="superscript"/>
          <w:lang w:val="en-US" w:eastAsia="zh-CN"/>
        </w:rPr>
        <w:t>[23]</w:t>
      </w:r>
      <w:r>
        <w:rPr>
          <w:rFonts w:hint="eastAsia"/>
        </w:rPr>
        <w:t xml:space="preserve">, StarGAN and StyleGAN2, and real images </w:t>
      </w:r>
      <w:r>
        <w:rPr>
          <w:rFonts w:hint="eastAsia"/>
          <w:lang w:val="en-US" w:eastAsia="zh-CN"/>
        </w:rPr>
        <w:t xml:space="preserve">samplied </w:t>
      </w:r>
      <w:r>
        <w:rPr>
          <w:rFonts w:hint="eastAsia"/>
        </w:rPr>
        <w:t>from ImageNet</w:t>
      </w:r>
      <w:r>
        <w:rPr>
          <w:rFonts w:hint="eastAsia"/>
          <w:vertAlign w:val="superscript"/>
        </w:rPr>
        <w:t>[</w:t>
      </w:r>
      <w:r>
        <w:rPr>
          <w:rFonts w:hint="eastAsia"/>
          <w:vertAlign w:val="superscript"/>
          <w:lang w:val="en-US" w:eastAsia="zh-CN"/>
        </w:rPr>
        <w:t>24</w:t>
      </w:r>
      <w:r>
        <w:rPr>
          <w:rFonts w:hint="eastAsia"/>
          <w:vertAlign w:val="superscript"/>
        </w:rPr>
        <w:t>]</w:t>
      </w:r>
      <w:r>
        <w:rPr>
          <w:rFonts w:hint="eastAsia"/>
        </w:rPr>
        <w:t>, CelebA and FFHQ datasets</w:t>
      </w:r>
      <w:r>
        <w:rPr>
          <w:rFonts w:hint="eastAsia" w:ascii="Times New Roman" w:hAnsi="Times New Roman" w:eastAsia="宋体" w:cs="宋体"/>
          <w:sz w:val="18"/>
          <w:szCs w:val="18"/>
        </w:rPr>
        <w:t>, which are from Wang dataset</w:t>
      </w:r>
      <w:r>
        <w:rPr>
          <w:rFonts w:hint="eastAsia" w:cs="宋体"/>
          <w:sz w:val="18"/>
          <w:szCs w:val="18"/>
          <w:vertAlign w:val="superscript"/>
          <w:lang w:val="en-US" w:eastAsia="zh-CN"/>
        </w:rPr>
        <w:t>[21]</w:t>
      </w:r>
      <w:r>
        <w:rPr>
          <w:rFonts w:hint="eastAsia" w:ascii="Times New Roman" w:hAnsi="Times New Roman" w:eastAsia="宋体" w:cs="宋体"/>
          <w:sz w:val="18"/>
          <w:szCs w:val="18"/>
        </w:rPr>
        <w:t xml:space="preserve"> and Faces-HQ</w:t>
      </w:r>
      <w:r>
        <w:rPr>
          <w:rFonts w:hint="eastAsia" w:ascii="Times New Roman" w:hAnsi="Times New Roman" w:eastAsia="宋体" w:cs="宋体"/>
          <w:sz w:val="18"/>
          <w:szCs w:val="18"/>
          <w:vertAlign w:val="superscript"/>
        </w:rPr>
        <w:t>[</w:t>
      </w:r>
      <w:r>
        <w:rPr>
          <w:rFonts w:hint="eastAsia" w:cs="宋体"/>
          <w:sz w:val="18"/>
          <w:szCs w:val="18"/>
          <w:vertAlign w:val="superscript"/>
          <w:lang w:val="en-US" w:eastAsia="zh-CN"/>
        </w:rPr>
        <w:t>4</w:t>
      </w:r>
      <w:r>
        <w:rPr>
          <w:rFonts w:hint="eastAsia" w:ascii="Times New Roman" w:hAnsi="Times New Roman" w:eastAsia="宋体" w:cs="宋体"/>
          <w:sz w:val="18"/>
          <w:szCs w:val="18"/>
          <w:vertAlign w:val="superscript"/>
        </w:rPr>
        <w:t>]</w:t>
      </w:r>
      <w:r>
        <w:rPr>
          <w:rFonts w:hint="eastAsia" w:ascii="Times New Roman" w:hAnsi="Times New Roman" w:eastAsia="宋体" w:cs="宋体"/>
          <w:sz w:val="18"/>
          <w:szCs w:val="18"/>
        </w:rPr>
        <w:t xml:space="preserve">. As shown in Fig.1, although the above mentioned GANs are trained with a large number of real images, it is still difficult to mimic the distribution of pixel values of real images. </w:t>
      </w:r>
      <w:r>
        <w:rPr>
          <w:rFonts w:hint="eastAsia" w:ascii="Times New Roman" w:hAnsi="Times New Roman" w:cs="宋体"/>
          <w:sz w:val="18"/>
          <w:szCs w:val="18"/>
          <w:lang w:val="en-US" w:eastAsia="zh-CN"/>
        </w:rPr>
        <w:t>Obviously</w:t>
      </w:r>
      <w:r>
        <w:rPr>
          <w:rFonts w:hint="eastAsia" w:ascii="Times New Roman" w:hAnsi="Times New Roman" w:eastAsia="宋体" w:cs="宋体"/>
          <w:sz w:val="18"/>
          <w:szCs w:val="18"/>
        </w:rPr>
        <w:t xml:space="preserve">, there are more points in the larger pixel value range in the real image than in the generated image. Therefore, </w:t>
      </w:r>
      <w:r>
        <w:rPr>
          <w:rFonts w:hint="eastAsia" w:cs="宋体"/>
          <w:sz w:val="18"/>
          <w:szCs w:val="18"/>
          <w:lang w:eastAsia="zh-CN"/>
        </w:rPr>
        <w:t>this thesis</w:t>
      </w:r>
      <w:r>
        <w:rPr>
          <w:rFonts w:hint="eastAsia" w:ascii="Times New Roman" w:hAnsi="Times New Roman" w:cs="宋体"/>
          <w:sz w:val="18"/>
          <w:szCs w:val="18"/>
          <w:lang w:eastAsia="zh-CN"/>
        </w:rPr>
        <w:t xml:space="preserve"> </w:t>
      </w:r>
      <w:r>
        <w:rPr>
          <w:rFonts w:hint="eastAsia" w:ascii="Times New Roman" w:hAnsi="Times New Roman" w:cs="宋体"/>
          <w:sz w:val="18"/>
          <w:szCs w:val="18"/>
          <w:lang w:val="en-US" w:eastAsia="zh-CN"/>
        </w:rPr>
        <w:t xml:space="preserve">proposes the MaxPix detection algorithm, which </w:t>
      </w:r>
      <w:r>
        <w:rPr>
          <w:rFonts w:hint="eastAsia" w:ascii="Times New Roman" w:hAnsi="Times New Roman" w:eastAsia="宋体" w:cs="宋体"/>
          <w:sz w:val="18"/>
          <w:szCs w:val="18"/>
        </w:rPr>
        <w:t xml:space="preserve">detects the generated image </w:t>
      </w:r>
      <w:r>
        <w:rPr>
          <w:rFonts w:hint="eastAsia" w:ascii="Times New Roman" w:hAnsi="Times New Roman" w:cs="宋体"/>
          <w:sz w:val="18"/>
          <w:szCs w:val="18"/>
          <w:lang w:val="en-US" w:eastAsia="zh-CN"/>
        </w:rPr>
        <w:t xml:space="preserve">by </w:t>
      </w:r>
      <w:r>
        <w:rPr>
          <w:rFonts w:hint="eastAsia" w:ascii="Times New Roman" w:hAnsi="Times New Roman" w:eastAsia="宋体" w:cs="宋体"/>
          <w:sz w:val="18"/>
          <w:szCs w:val="18"/>
        </w:rPr>
        <w:t xml:space="preserve">emphasizing the local maxima of the image </w:t>
      </w:r>
      <w:r>
        <w:rPr>
          <w:rFonts w:hint="eastAsia" w:ascii="Times New Roman" w:hAnsi="Times New Roman" w:cs="宋体"/>
          <w:sz w:val="18"/>
          <w:szCs w:val="18"/>
          <w:lang w:val="en-US" w:eastAsia="zh-CN"/>
        </w:rPr>
        <w:t xml:space="preserve">and </w:t>
      </w:r>
      <w:r>
        <w:rPr>
          <w:rFonts w:hint="eastAsia" w:ascii="Times New Roman" w:hAnsi="Times New Roman" w:eastAsia="宋体" w:cs="宋体"/>
          <w:sz w:val="18"/>
          <w:szCs w:val="18"/>
        </w:rPr>
        <w:t>using the maxima features.</w:t>
      </w:r>
    </w:p>
    <w:p w14:paraId="7A0A5D87">
      <w:pPr>
        <w:spacing w:line="240" w:lineRule="auto"/>
        <w:jc w:val="center"/>
        <w:rPr>
          <w:rFonts w:ascii="Times New Roman" w:hAnsi="Times New Roman" w:eastAsia="宋体"/>
          <w:sz w:val="24"/>
          <w:szCs w:val="24"/>
        </w:rPr>
      </w:pPr>
      <w:r>
        <w:rPr>
          <w:rFonts w:ascii="Times New Roman" w:hAnsi="Times New Roman" w:eastAsia="宋体"/>
          <w:sz w:val="24"/>
          <w:szCs w:val="24"/>
        </w:rPr>
        <w:drawing>
          <wp:inline distT="0" distB="0" distL="114300" distR="114300">
            <wp:extent cx="3134360" cy="1693545"/>
            <wp:effectExtent l="0" t="0" r="5080" b="13335"/>
            <wp:docPr id="1" name="图片 1" descr="pix_sta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ix_stargan"/>
                    <pic:cNvPicPr>
                      <a:picLocks noChangeAspect="1"/>
                    </pic:cNvPicPr>
                  </pic:nvPicPr>
                  <pic:blipFill>
                    <a:blip r:embed="rId7"/>
                    <a:srcRect l="6382" t="6393" r="8399" b="2976"/>
                    <a:stretch>
                      <a:fillRect/>
                    </a:stretch>
                  </pic:blipFill>
                  <pic:spPr>
                    <a:xfrm>
                      <a:off x="0" y="0"/>
                      <a:ext cx="3134360" cy="1693545"/>
                    </a:xfrm>
                    <a:prstGeom prst="rect">
                      <a:avLst/>
                    </a:prstGeom>
                  </pic:spPr>
                </pic:pic>
              </a:graphicData>
            </a:graphic>
          </wp:inline>
        </w:drawing>
      </w:r>
      <w:r>
        <w:rPr>
          <w:rFonts w:ascii="Times New Roman" w:hAnsi="Times New Roman" w:eastAsia="宋体"/>
          <w:sz w:val="24"/>
          <w:szCs w:val="24"/>
        </w:rPr>
        <w:drawing>
          <wp:inline distT="0" distB="0" distL="114300" distR="114300">
            <wp:extent cx="3198495" cy="1670050"/>
            <wp:effectExtent l="0" t="0" r="1905" b="6350"/>
            <wp:docPr id="76" name="图片 76" descr="biggan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igganpix"/>
                    <pic:cNvPicPr>
                      <a:picLocks noChangeAspect="1"/>
                    </pic:cNvPicPr>
                  </pic:nvPicPr>
                  <pic:blipFill>
                    <a:blip r:embed="rId8"/>
                    <a:srcRect l="6658" t="7011" r="7187" b="3064"/>
                    <a:stretch>
                      <a:fillRect/>
                    </a:stretch>
                  </pic:blipFill>
                  <pic:spPr>
                    <a:xfrm>
                      <a:off x="0" y="0"/>
                      <a:ext cx="3198495" cy="1670050"/>
                    </a:xfrm>
                    <a:prstGeom prst="rect">
                      <a:avLst/>
                    </a:prstGeom>
                  </pic:spPr>
                </pic:pic>
              </a:graphicData>
            </a:graphic>
          </wp:inline>
        </w:drawing>
      </w:r>
      <w:r>
        <w:rPr>
          <w:rFonts w:ascii="Times New Roman" w:hAnsi="Times New Roman" w:eastAsia="宋体"/>
          <w:sz w:val="24"/>
          <w:szCs w:val="24"/>
        </w:rPr>
        <w:drawing>
          <wp:inline distT="0" distB="0" distL="114300" distR="114300">
            <wp:extent cx="3148965" cy="1671320"/>
            <wp:effectExtent l="0" t="0" r="5715" b="5080"/>
            <wp:docPr id="77" name="图片 77" descr="pix_style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x_stylegan2"/>
                    <pic:cNvPicPr>
                      <a:picLocks noChangeAspect="1"/>
                    </pic:cNvPicPr>
                  </pic:nvPicPr>
                  <pic:blipFill>
                    <a:blip r:embed="rId9"/>
                    <a:srcRect l="6063" t="5291" r="8344" b="3858"/>
                    <a:stretch>
                      <a:fillRect/>
                    </a:stretch>
                  </pic:blipFill>
                  <pic:spPr>
                    <a:xfrm>
                      <a:off x="0" y="0"/>
                      <a:ext cx="3148965" cy="1671320"/>
                    </a:xfrm>
                    <a:prstGeom prst="rect">
                      <a:avLst/>
                    </a:prstGeom>
                  </pic:spPr>
                </pic:pic>
              </a:graphicData>
            </a:graphic>
          </wp:inline>
        </w:drawing>
      </w:r>
    </w:p>
    <w:p w14:paraId="62E5C682">
      <w:pPr>
        <w:spacing w:before="0" w:beforeLines="0" w:after="161" w:afterLines="50"/>
        <w:ind w:firstLine="152" w:firstLineChars="100"/>
        <w:jc w:val="center"/>
        <w:rPr>
          <w:rFonts w:hint="eastAsia" w:ascii="Times New Roman" w:hAnsi="Times New Roman" w:eastAsia="宋体"/>
          <w:sz w:val="15"/>
          <w:szCs w:val="15"/>
        </w:rPr>
      </w:pPr>
      <w:r>
        <w:rPr>
          <w:rFonts w:hint="default" w:ascii="Times New Roman" w:hAnsi="Times New Roman" w:eastAsia="宋体"/>
          <w:sz w:val="15"/>
          <w:szCs w:val="15"/>
        </w:rPr>
        <w:t>Fig1 Statistical distribution of pixel values of BigGAN, StarGAN and StyleGAN2 generated images and real images</w:t>
      </w:r>
    </w:p>
    <w:p w14:paraId="20C95725">
      <w:pPr>
        <w:pStyle w:val="69"/>
        <w:numPr>
          <w:ilvl w:val="-1"/>
          <w:numId w:val="0"/>
        </w:numPr>
        <w:spacing w:before="162" w:beforeLines="50" w:after="162" w:afterLines="50"/>
        <w:ind w:left="0" w:firstLine="0" w:firstLineChars="0"/>
        <w:outlineLvl w:val="0"/>
        <w:rPr>
          <w:rFonts w:hint="default"/>
          <w:sz w:val="24"/>
          <w:szCs w:val="24"/>
          <w:lang w:val="en-US" w:eastAsia="zh-CN"/>
        </w:rPr>
      </w:pPr>
      <w:r>
        <w:rPr>
          <w:rFonts w:hint="eastAsia"/>
          <w:sz w:val="24"/>
          <w:szCs w:val="24"/>
          <w:lang w:val="en-US" w:eastAsia="zh-CN"/>
        </w:rPr>
        <w:t>2. Algorithmic framework</w:t>
      </w:r>
    </w:p>
    <w:p w14:paraId="3FF39263">
      <w:pPr>
        <w:pStyle w:val="74"/>
        <w:ind w:firstLine="364"/>
        <w:rPr>
          <w:rFonts w:hint="eastAsia"/>
        </w:rPr>
      </w:pPr>
      <w:r>
        <w:rPr>
          <w:rFonts w:hint="eastAsia"/>
          <w:lang w:val="en-US" w:eastAsia="zh-CN"/>
        </w:rPr>
        <w:t xml:space="preserve">As show </w:t>
      </w:r>
      <w:r>
        <w:rPr>
          <w:rFonts w:hint="eastAsia"/>
        </w:rPr>
        <w:t>in Fig.2</w:t>
      </w:r>
      <w:r>
        <w:rPr>
          <w:rFonts w:hint="eastAsia"/>
          <w:lang w:val="en-US" w:eastAsia="zh-CN"/>
        </w:rPr>
        <w:t>, t</w:t>
      </w:r>
      <w:r>
        <w:rPr>
          <w:rFonts w:hint="eastAsia"/>
        </w:rPr>
        <w:t>he MaxPix structure</w:t>
      </w:r>
      <w:r>
        <w:rPr>
          <w:rFonts w:hint="eastAsia"/>
          <w:lang w:val="en-US" w:eastAsia="zh-CN"/>
        </w:rPr>
        <w:t xml:space="preserve"> </w:t>
      </w:r>
      <w:r>
        <w:rPr>
          <w:rFonts w:hint="eastAsia"/>
        </w:rPr>
        <w:t>consist</w:t>
      </w:r>
      <w:r>
        <w:rPr>
          <w:rFonts w:hint="eastAsia"/>
          <w:lang w:val="en-US" w:eastAsia="zh-CN"/>
        </w:rPr>
        <w:t>ing</w:t>
      </w:r>
      <w:r>
        <w:rPr>
          <w:rFonts w:hint="eastAsia"/>
        </w:rPr>
        <w:t xml:space="preserve"> of a filtering module (or feature select module), a feature extraction network MResNet, and a classifier </w:t>
      </w:r>
      <w:r>
        <w:rPr>
          <w:rFonts w:hint="eastAsia"/>
          <w:lang w:val="en-US" w:eastAsia="zh-CN"/>
        </w:rPr>
        <w:t>C</w:t>
      </w:r>
      <w:r>
        <w:rPr>
          <w:rFonts w:hint="eastAsia"/>
        </w:rPr>
        <w:t xml:space="preserve">. The filtering module is a feature extraction network. The filtering module uses the MaxSel filtering </w:t>
      </w:r>
      <w:r>
        <w:rPr>
          <w:rFonts w:hint="eastAsia"/>
          <w:lang w:val="en-US" w:eastAsia="zh-CN"/>
        </w:rPr>
        <w:t xml:space="preserve">algorithm </w:t>
      </w:r>
      <w:r>
        <w:rPr>
          <w:rFonts w:hint="eastAsia"/>
        </w:rPr>
        <w:t xml:space="preserve">proposed </w:t>
      </w:r>
      <w:r>
        <w:rPr>
          <w:rFonts w:hint="eastAsia"/>
          <w:lang w:eastAsia="zh-CN"/>
        </w:rPr>
        <w:t xml:space="preserve">in this thesis </w:t>
      </w:r>
      <w:r>
        <w:rPr>
          <w:rFonts w:hint="eastAsia"/>
        </w:rPr>
        <w:t xml:space="preserve">to perform filtering on the image, </w:t>
      </w:r>
      <w:r>
        <w:rPr>
          <w:rFonts w:hint="eastAsia"/>
          <w:lang w:val="en-US" w:eastAsia="zh-CN"/>
        </w:rPr>
        <w:t xml:space="preserve">making it easy for </w:t>
      </w:r>
      <w:r>
        <w:rPr>
          <w:rFonts w:hint="eastAsia"/>
        </w:rPr>
        <w:t xml:space="preserve">MResNet </w:t>
      </w:r>
      <w:r>
        <w:rPr>
          <w:rFonts w:hint="eastAsia"/>
          <w:lang w:val="en-US" w:eastAsia="zh-CN"/>
        </w:rPr>
        <w:t xml:space="preserve">to learn </w:t>
      </w:r>
      <w:r>
        <w:rPr>
          <w:rFonts w:hint="eastAsia"/>
        </w:rPr>
        <w:t>distinguishable features to detect GAN-generated images.</w:t>
      </w:r>
    </w:p>
    <w:p w14:paraId="573697B8">
      <w:pPr>
        <w:pStyle w:val="74"/>
        <w:spacing w:before="162" w:beforeLines="50"/>
        <w:ind w:firstLine="0" w:firstLineChars="0"/>
        <w:jc w:val="center"/>
        <w:rPr>
          <w:rFonts w:hint="eastAsia" w:ascii="宋体" w:hAnsi="宋体" w:eastAsia="宋体"/>
          <w:sz w:val="24"/>
          <w:szCs w:val="24"/>
        </w:rPr>
      </w:pPr>
      <w:r>
        <w:rPr>
          <w:rFonts w:hint="eastAsia" w:ascii="宋体" w:hAnsi="宋体" w:eastAsia="宋体"/>
          <w:sz w:val="24"/>
          <w:szCs w:val="24"/>
        </w:rPr>
        <w:object>
          <v:shape id="_x0000_i1025" o:spt="75" type="#_x0000_t75" style="height:77.4pt;width:231.35pt;" o:ole="t" filled="f" o:preferrelative="t" stroked="t" coordsize="21600,21600">
            <v:path/>
            <v:fill on="f" focussize="0,0"/>
            <v:stroke color="#DDD9C3" joinstyle="miter"/>
            <v:imagedata r:id="rId11" o:title=""/>
            <o:lock v:ext="edit" aspectratio="f"/>
            <w10:wrap type="none"/>
            <w10:anchorlock/>
          </v:shape>
          <o:OLEObject Type="Embed" ProgID="Visio.Drawing.15" ShapeID="_x0000_i1025" DrawAspect="Content" ObjectID="_1468075725" r:id="rId10">
            <o:LockedField>false</o:LockedField>
          </o:OLEObject>
        </w:object>
      </w:r>
    </w:p>
    <w:p w14:paraId="118D8091">
      <w:pPr>
        <w:pStyle w:val="74"/>
        <w:ind w:firstLine="0" w:firstLineChars="0"/>
        <w:jc w:val="center"/>
        <w:rPr>
          <w:rFonts w:hint="eastAsia" w:ascii="宋体" w:hAnsi="宋体" w:eastAsia="宋体"/>
          <w:sz w:val="15"/>
          <w:szCs w:val="15"/>
        </w:rPr>
      </w:pPr>
      <w:r>
        <w:rPr>
          <w:rFonts w:hint="default" w:ascii="Times New Roman" w:hAnsi="Times New Roman" w:eastAsia="宋体"/>
          <w:sz w:val="15"/>
          <w:szCs w:val="15"/>
        </w:rPr>
        <w:t xml:space="preserve">Fig2 </w:t>
      </w:r>
      <w:r>
        <w:rPr>
          <w:rFonts w:hint="eastAsia" w:ascii="Times New Roman" w:hAnsi="Times New Roman"/>
          <w:sz w:val="15"/>
          <w:szCs w:val="15"/>
          <w:lang w:eastAsia="zh-CN"/>
        </w:rPr>
        <w:t xml:space="preserve">MaxPix </w:t>
      </w:r>
      <w:r>
        <w:rPr>
          <w:rFonts w:hint="eastAsia" w:ascii="Times New Roman" w:hAnsi="Times New Roman" w:eastAsia="宋体"/>
          <w:sz w:val="15"/>
          <w:szCs w:val="15"/>
        </w:rPr>
        <w:t xml:space="preserve">framework where </w:t>
      </w:r>
      <w:r>
        <w:rPr>
          <w:rFonts w:hint="eastAsia" w:ascii="Times New Roman" w:hAnsi="Times New Roman"/>
          <w:sz w:val="15"/>
          <w:szCs w:val="15"/>
          <w:lang w:val="en-US" w:eastAsia="zh-CN"/>
        </w:rPr>
        <w:t xml:space="preserve">the Feature select module does not </w:t>
      </w:r>
      <w:r>
        <w:rPr>
          <w:rFonts w:hint="eastAsia" w:ascii="Times New Roman" w:hAnsi="Times New Roman" w:eastAsia="宋体"/>
          <w:sz w:val="15"/>
          <w:szCs w:val="15"/>
        </w:rPr>
        <w:t>update parameters</w:t>
      </w:r>
    </w:p>
    <w:p w14:paraId="3F8982C4">
      <w:pPr>
        <w:spacing w:before="161" w:beforeLines="50" w:after="161" w:afterLines="50"/>
        <w:outlineLvl w:val="1"/>
        <w:rPr>
          <w:rFonts w:ascii="黑体" w:hAnsi="黑体" w:eastAsia="黑体" w:cs="黑体"/>
          <w:sz w:val="21"/>
          <w:szCs w:val="21"/>
        </w:rPr>
      </w:pPr>
      <w:r>
        <w:rPr>
          <w:rFonts w:hint="eastAsia" w:ascii="黑体" w:hAnsi="黑体" w:eastAsia="黑体" w:cs="黑体"/>
          <w:sz w:val="21"/>
          <w:szCs w:val="21"/>
          <w:lang w:val="en-US" w:eastAsia="zh-CN"/>
        </w:rPr>
        <w:t>2.1</w:t>
      </w:r>
      <w:r>
        <w:rPr>
          <w:rFonts w:hint="eastAsia" w:ascii="黑体" w:hAnsi="黑体" w:eastAsia="黑体" w:cs="黑体"/>
          <w:sz w:val="21"/>
          <w:szCs w:val="21"/>
        </w:rPr>
        <w:tab/>
      </w:r>
      <w:r>
        <w:rPr>
          <w:rFonts w:hint="eastAsia" w:ascii="黑体" w:hAnsi="黑体" w:eastAsia="黑体" w:cs="黑体"/>
          <w:sz w:val="21"/>
          <w:szCs w:val="21"/>
        </w:rPr>
        <w:t xml:space="preserve"> MaxSel Filter</w:t>
      </w:r>
    </w:p>
    <w:p w14:paraId="71806643">
      <w:pPr>
        <w:pStyle w:val="74"/>
        <w:ind w:firstLine="364"/>
        <w:rPr>
          <w:rFonts w:hint="eastAsia"/>
        </w:rPr>
      </w:pPr>
      <w:r>
        <w:rPr>
          <w:rFonts w:hint="eastAsia"/>
          <w:lang w:eastAsia="zh-CN"/>
        </w:rPr>
        <w:t xml:space="preserve">MaxPix </w:t>
      </w:r>
      <w:r>
        <w:rPr>
          <w:rFonts w:hint="eastAsia"/>
        </w:rPr>
        <w:t xml:space="preserve">uses the convolution kernel as in equation (1) as a filter kernel to perform convolution operation with the image to obtain the filtered image. </w:t>
      </w:r>
      <w:r>
        <w:rPr>
          <w:rFonts w:hint="eastAsia" w:ascii="Times New Roman" w:hAnsi="Times New Roman" w:cs="宋体"/>
          <w:sz w:val="18"/>
          <w:szCs w:val="18"/>
        </w:rPr>
        <w:t>First</w:t>
      </w:r>
      <w:r>
        <w:rPr>
          <w:rFonts w:hint="eastAsia" w:ascii="Times New Roman" w:hAnsi="Times New Roman" w:cs="宋体"/>
          <w:sz w:val="18"/>
          <w:szCs w:val="18"/>
          <w:lang w:eastAsia="zh-CN"/>
        </w:rPr>
        <w:t xml:space="preserve">, </w:t>
      </w:r>
      <w:r>
        <w:rPr>
          <w:rFonts w:hint="eastAsia" w:ascii="Times New Roman" w:hAnsi="Times New Roman"/>
          <w:lang w:eastAsia="zh-CN"/>
        </w:rPr>
        <w:t xml:space="preserve">MaxPix </w:t>
      </w:r>
      <w:r>
        <w:rPr>
          <w:rFonts w:hint="eastAsia" w:ascii="Times New Roman" w:hAnsi="Times New Roman" w:cs="宋体"/>
          <w:sz w:val="18"/>
          <w:szCs w:val="18"/>
        </w:rPr>
        <w:t xml:space="preserve">splits </w:t>
      </w:r>
      <w:r>
        <w:rPr>
          <w:rFonts w:hint="eastAsia" w:ascii="Times New Roman" w:hAnsi="Times New Roman" w:cs="宋体"/>
          <w:sz w:val="18"/>
          <w:szCs w:val="18"/>
          <w:lang w:val="en-US" w:eastAsia="zh-CN"/>
        </w:rPr>
        <w:t>the</w:t>
      </w:r>
      <w:r>
        <w:rPr>
          <w:rFonts w:hint="eastAsia" w:ascii="Times New Roman" w:hAnsi="Times New Roman" w:cs="宋体"/>
          <w:sz w:val="18"/>
          <w:szCs w:val="18"/>
        </w:rPr>
        <w:t xml:space="preserve"> image channel-by-channel and</w:t>
      </w:r>
      <w:r>
        <w:rPr>
          <w:rFonts w:hint="eastAsia" w:ascii="Times New Roman" w:hAnsi="Times New Roman" w:cs="宋体"/>
          <w:sz w:val="18"/>
          <w:szCs w:val="18"/>
          <w:lang w:val="en-US" w:eastAsia="zh-CN"/>
        </w:rPr>
        <w:t xml:space="preserve"> </w:t>
      </w:r>
      <w:r>
        <w:rPr>
          <w:rFonts w:hint="eastAsia" w:ascii="Times New Roman" w:hAnsi="Times New Roman" w:cs="宋体"/>
          <w:sz w:val="18"/>
          <w:szCs w:val="18"/>
        </w:rPr>
        <w:t xml:space="preserve">performs the convolution operation using four convolution kernels to obtain the convolution </w:t>
      </w:r>
      <w:r>
        <w:rPr>
          <w:rFonts w:hint="eastAsia" w:ascii="Times New Roman" w:hAnsi="Times New Roman" w:cs="宋体"/>
          <w:sz w:val="18"/>
          <w:szCs w:val="18"/>
          <w:lang w:val="en-US" w:eastAsia="zh-CN"/>
        </w:rPr>
        <w:t xml:space="preserve">values </w:t>
      </w:r>
      <w:r>
        <w:rPr>
          <w:rFonts w:hint="eastAsia" w:ascii="Times New Roman" w:hAnsi="Times New Roman" w:cs="宋体"/>
          <w:i/>
          <w:iCs/>
          <w:sz w:val="18"/>
          <w:szCs w:val="18"/>
        </w:rPr>
        <w:t>X</w:t>
      </w:r>
      <w:r>
        <w:rPr>
          <w:rFonts w:hint="eastAsia" w:ascii="Times New Roman" w:hAnsi="Times New Roman" w:cs="宋体"/>
          <w:sz w:val="18"/>
          <w:szCs w:val="18"/>
          <w:vertAlign w:val="subscript"/>
        </w:rPr>
        <w:t>(</w:t>
      </w:r>
      <w:r>
        <w:rPr>
          <w:rFonts w:hint="eastAsia" w:ascii="Times New Roman" w:hAnsi="Times New Roman" w:cs="宋体"/>
          <w:i/>
          <w:iCs/>
          <w:sz w:val="18"/>
          <w:szCs w:val="18"/>
          <w:vertAlign w:val="subscript"/>
        </w:rPr>
        <w:t>c,i,j</w:t>
      </w:r>
      <w:r>
        <w:rPr>
          <w:rFonts w:hint="eastAsia" w:ascii="Times New Roman" w:hAnsi="Times New Roman" w:cs="宋体"/>
          <w:sz w:val="18"/>
          <w:szCs w:val="18"/>
          <w:vertAlign w:val="subscript"/>
        </w:rPr>
        <w:t>)</w:t>
      </w:r>
      <w:r>
        <w:rPr>
          <w:rFonts w:hint="eastAsia" w:ascii="Times New Roman" w:hAnsi="Times New Roman" w:cs="宋体"/>
          <w:sz w:val="18"/>
          <w:szCs w:val="18"/>
        </w:rPr>
        <w:t xml:space="preserve"> </w:t>
      </w:r>
      <w:r>
        <w:rPr>
          <w:rFonts w:hint="eastAsia" w:ascii="Times New Roman" w:hAnsi="Times New Roman" w:cs="宋体"/>
          <w:sz w:val="18"/>
          <w:szCs w:val="18"/>
          <w:lang w:val="en-US" w:eastAsia="zh-CN"/>
        </w:rPr>
        <w:t>(</w:t>
      </w:r>
      <w:r>
        <w:rPr>
          <w:rFonts w:hint="default" w:ascii="Times New Roman" w:hAnsi="Times New Roman" w:cs="Times New Roman"/>
          <w:i/>
          <w:iCs/>
          <w:sz w:val="18"/>
          <w:szCs w:val="18"/>
        </w:rPr>
        <w:t>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 xml:space="preserve"> α</w:t>
      </w:r>
      <w:r>
        <w:rPr>
          <w:rFonts w:hint="eastAsia" w:ascii="Times New Roman" w:hAnsi="Times New Roman" w:cs="Times New Roman"/>
          <w:i/>
          <w:iCs/>
          <w:sz w:val="18"/>
          <w:szCs w:val="18"/>
          <w:vertAlign w:val="subscript"/>
          <w:lang w:val="en-US" w:eastAsia="zh-CN"/>
        </w:rPr>
        <w:t>2</w:t>
      </w:r>
      <w:r>
        <w:rPr>
          <w:rFonts w:hint="default" w:ascii="Times New Roman" w:hAnsi="Times New Roman" w:cs="Times New Roman"/>
          <w:i/>
          <w:iCs/>
          <w:sz w:val="18"/>
          <w:szCs w:val="18"/>
        </w:rPr>
        <w:t xml:space="preserve"> ,α</w:t>
      </w:r>
      <w:r>
        <w:rPr>
          <w:rFonts w:hint="eastAsia" w:cs="宋体"/>
          <w:i/>
          <w:iCs/>
          <w:sz w:val="18"/>
          <w:szCs w:val="18"/>
          <w:vertAlign w:val="subscript"/>
          <w:lang w:val="en-US" w:eastAsia="zh-CN"/>
        </w:rPr>
        <w:t>3</w:t>
      </w:r>
      <w:r>
        <w:rPr>
          <w:rFonts w:hint="default" w:ascii="Times New Roman" w:hAnsi="Times New Roman" w:cs="Times New Roman"/>
          <w:i/>
          <w:iCs/>
          <w:sz w:val="18"/>
          <w:szCs w:val="18"/>
        </w:rPr>
        <w:t xml:space="preserve"> ,α</w:t>
      </w:r>
      <w:r>
        <w:rPr>
          <w:rFonts w:hint="eastAsia" w:cs="Times New Roman"/>
          <w:i/>
          <w:iCs/>
          <w:sz w:val="18"/>
          <w:szCs w:val="18"/>
          <w:vertAlign w:val="subscript"/>
          <w:lang w:val="en-US" w:eastAsia="zh-CN"/>
        </w:rPr>
        <w:t>4</w:t>
      </w:r>
      <w:r>
        <w:rPr>
          <w:rFonts w:hint="eastAsia" w:ascii="Times New Roman" w:hAnsi="Times New Roman" w:cs="宋体"/>
          <w:sz w:val="18"/>
          <w:szCs w:val="18"/>
        </w:rPr>
        <w:t xml:space="preserve"> ) in four directions for each point of the three channels. Then, MaxSel </w:t>
      </w:r>
      <w:r>
        <w:rPr>
          <w:rFonts w:hint="eastAsia" w:ascii="Times New Roman" w:hAnsi="Times New Roman" w:cs="宋体"/>
          <w:sz w:val="18"/>
          <w:szCs w:val="18"/>
          <w:lang w:val="en-US" w:eastAsia="zh-CN"/>
        </w:rPr>
        <w:t xml:space="preserve">compares </w:t>
      </w:r>
      <w:r>
        <w:rPr>
          <w:rFonts w:hint="eastAsia" w:ascii="Times New Roman" w:hAnsi="Times New Roman" w:cs="宋体"/>
          <w:sz w:val="18"/>
          <w:szCs w:val="18"/>
        </w:rPr>
        <w:t xml:space="preserve">the convolutional </w:t>
      </w:r>
      <w:r>
        <w:rPr>
          <w:rFonts w:hint="eastAsia" w:ascii="Times New Roman" w:hAnsi="Times New Roman" w:cs="宋体"/>
          <w:sz w:val="18"/>
          <w:szCs w:val="18"/>
          <w:lang w:val="en-US" w:eastAsia="zh-CN"/>
        </w:rPr>
        <w:t xml:space="preserve">values </w:t>
      </w:r>
      <w:r>
        <w:rPr>
          <w:rFonts w:hint="eastAsia" w:ascii="Times New Roman" w:hAnsi="Times New Roman" w:cs="宋体"/>
          <w:sz w:val="18"/>
          <w:szCs w:val="18"/>
        </w:rPr>
        <w:t xml:space="preserve">of the 4 directions at </w:t>
      </w:r>
      <w:r>
        <w:rPr>
          <w:rFonts w:hint="eastAsia" w:ascii="Times New Roman" w:hAnsi="Times New Roman" w:cs="宋体"/>
          <w:sz w:val="18"/>
          <w:szCs w:val="18"/>
          <w:lang w:val="en-US" w:eastAsia="zh-CN"/>
        </w:rPr>
        <w:t xml:space="preserve">the corresponding </w:t>
      </w:r>
      <w:r>
        <w:rPr>
          <w:rFonts w:hint="eastAsia" w:ascii="Times New Roman" w:hAnsi="Times New Roman" w:cs="宋体"/>
          <w:sz w:val="18"/>
          <w:szCs w:val="18"/>
        </w:rPr>
        <w:t xml:space="preserve">location within the group and </w:t>
      </w:r>
      <w:r>
        <w:rPr>
          <w:rFonts w:hint="eastAsia" w:ascii="Times New Roman" w:hAnsi="Times New Roman" w:cs="宋体"/>
          <w:sz w:val="18"/>
          <w:szCs w:val="18"/>
          <w:lang w:val="en-US" w:eastAsia="zh-CN"/>
        </w:rPr>
        <w:t xml:space="preserve">takes the largest convolutional </w:t>
      </w:r>
      <w:r>
        <w:rPr>
          <w:rFonts w:hint="eastAsia" w:ascii="Times New Roman" w:hAnsi="Times New Roman" w:cs="宋体"/>
          <w:sz w:val="18"/>
          <w:szCs w:val="18"/>
        </w:rPr>
        <w:t xml:space="preserve">value among them as the filter value. For </w:t>
      </w:r>
      <w:r>
        <w:rPr>
          <w:rFonts w:hint="eastAsia" w:ascii="Times New Roman" w:hAnsi="Times New Roman" w:cs="宋体"/>
          <w:i/>
          <w:iCs/>
          <w:sz w:val="18"/>
          <w:szCs w:val="18"/>
        </w:rPr>
        <w:t>X</w:t>
      </w:r>
      <w:r>
        <w:rPr>
          <w:rFonts w:hint="eastAsia" w:ascii="Times New Roman" w:hAnsi="Times New Roman" w:cs="宋体"/>
          <w:sz w:val="18"/>
          <w:szCs w:val="18"/>
          <w:vertAlign w:val="subscript"/>
        </w:rPr>
        <w:t>(</w:t>
      </w:r>
      <w:r>
        <w:rPr>
          <w:rFonts w:hint="eastAsia" w:ascii="Times New Roman" w:hAnsi="Times New Roman" w:cs="宋体"/>
          <w:i/>
          <w:iCs/>
          <w:sz w:val="18"/>
          <w:szCs w:val="18"/>
          <w:vertAlign w:val="subscript"/>
        </w:rPr>
        <w:t>c,i,j</w:t>
      </w:r>
      <w:r>
        <w:rPr>
          <w:rFonts w:hint="eastAsia" w:ascii="Times New Roman" w:hAnsi="Times New Roman" w:cs="宋体"/>
          <w:sz w:val="18"/>
          <w:szCs w:val="18"/>
          <w:vertAlign w:val="subscript"/>
        </w:rPr>
        <w:t>)</w:t>
      </w:r>
      <w:r>
        <w:rPr>
          <w:rFonts w:hint="eastAsia" w:ascii="Times New Roman" w:hAnsi="Times New Roman" w:cs="宋体"/>
          <w:sz w:val="18"/>
          <w:szCs w:val="18"/>
          <w:lang w:val="en-US" w:eastAsia="zh-CN"/>
        </w:rPr>
        <w:t>(</w:t>
      </w:r>
      <w:r>
        <w:rPr>
          <w:rFonts w:hint="default" w:ascii="Times New Roman" w:hAnsi="Times New Roman" w:cs="Times New Roman"/>
          <w:i/>
          <w:iCs/>
          <w:sz w:val="18"/>
          <w:szCs w:val="18"/>
        </w:rPr>
        <w:t>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 xml:space="preserve"> α</w:t>
      </w:r>
      <w:r>
        <w:rPr>
          <w:rFonts w:hint="eastAsia" w:ascii="Times New Roman" w:hAnsi="Times New Roman" w:cs="Times New Roman"/>
          <w:i/>
          <w:iCs/>
          <w:sz w:val="18"/>
          <w:szCs w:val="18"/>
          <w:vertAlign w:val="subscript"/>
          <w:lang w:val="en-US" w:eastAsia="zh-CN"/>
        </w:rPr>
        <w:t>2</w:t>
      </w:r>
      <w:r>
        <w:rPr>
          <w:rFonts w:hint="default" w:ascii="Times New Roman" w:hAnsi="Times New Roman" w:cs="Times New Roman"/>
          <w:i/>
          <w:iCs/>
          <w:sz w:val="18"/>
          <w:szCs w:val="18"/>
        </w:rPr>
        <w:t xml:space="preserve"> ,α</w:t>
      </w:r>
      <w:r>
        <w:rPr>
          <w:rFonts w:hint="eastAsia" w:cs="宋体"/>
          <w:i/>
          <w:iCs/>
          <w:sz w:val="18"/>
          <w:szCs w:val="18"/>
          <w:vertAlign w:val="subscript"/>
          <w:lang w:val="en-US" w:eastAsia="zh-CN"/>
        </w:rPr>
        <w:t>3</w:t>
      </w:r>
      <w:r>
        <w:rPr>
          <w:rFonts w:hint="default" w:ascii="Times New Roman" w:hAnsi="Times New Roman" w:cs="Times New Roman"/>
          <w:i/>
          <w:iCs/>
          <w:sz w:val="18"/>
          <w:szCs w:val="18"/>
        </w:rPr>
        <w:t xml:space="preserve"> ,α</w:t>
      </w:r>
      <w:r>
        <w:rPr>
          <w:rFonts w:hint="eastAsia" w:cs="Times New Roman"/>
          <w:i/>
          <w:iCs/>
          <w:sz w:val="18"/>
          <w:szCs w:val="18"/>
          <w:vertAlign w:val="subscript"/>
          <w:lang w:val="en-US" w:eastAsia="zh-CN"/>
        </w:rPr>
        <w:t>4</w:t>
      </w:r>
      <w:r>
        <w:rPr>
          <w:rFonts w:hint="eastAsia" w:ascii="Times New Roman" w:hAnsi="Times New Roman" w:cs="宋体"/>
          <w:sz w:val="18"/>
          <w:szCs w:val="18"/>
        </w:rPr>
        <w:t xml:space="preserve"> ), the maximum value is selected from</w:t>
      </w:r>
      <w:r>
        <w:rPr>
          <w:rFonts w:hint="default" w:ascii="Times New Roman" w:hAnsi="Times New Roman" w:cs="Times New Roman"/>
          <w:i/>
          <w:iCs/>
          <w:sz w:val="18"/>
          <w:szCs w:val="18"/>
        </w:rPr>
        <w:t xml:space="preserve"> 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 xml:space="preserve"> α</w:t>
      </w:r>
      <w:r>
        <w:rPr>
          <w:rFonts w:hint="eastAsia" w:ascii="Times New Roman" w:hAnsi="Times New Roman" w:cs="Times New Roman"/>
          <w:i/>
          <w:iCs/>
          <w:sz w:val="18"/>
          <w:szCs w:val="18"/>
          <w:vertAlign w:val="subscript"/>
          <w:lang w:val="en-US" w:eastAsia="zh-CN"/>
        </w:rPr>
        <w:t>2</w:t>
      </w:r>
      <w:r>
        <w:rPr>
          <w:rFonts w:hint="default" w:ascii="Times New Roman" w:hAnsi="Times New Roman" w:cs="Times New Roman"/>
          <w:i/>
          <w:iCs/>
          <w:sz w:val="18"/>
          <w:szCs w:val="18"/>
        </w:rPr>
        <w:t xml:space="preserve"> ,α</w:t>
      </w:r>
      <w:r>
        <w:rPr>
          <w:rFonts w:hint="eastAsia" w:cs="宋体"/>
          <w:i/>
          <w:iCs/>
          <w:sz w:val="18"/>
          <w:szCs w:val="18"/>
          <w:vertAlign w:val="subscript"/>
          <w:lang w:val="en-US" w:eastAsia="zh-CN"/>
        </w:rPr>
        <w:t>3</w:t>
      </w:r>
      <w:r>
        <w:rPr>
          <w:rFonts w:hint="eastAsia" w:ascii="Times New Roman" w:hAnsi="Times New Roman" w:cs="宋体"/>
          <w:sz w:val="18"/>
          <w:szCs w:val="18"/>
        </w:rPr>
        <w:t xml:space="preserve"> and</w:t>
      </w:r>
      <w:r>
        <w:rPr>
          <w:rFonts w:hint="default" w:ascii="Times New Roman" w:hAnsi="Times New Roman" w:cs="Times New Roman"/>
          <w:i/>
          <w:iCs/>
          <w:sz w:val="18"/>
          <w:szCs w:val="18"/>
        </w:rPr>
        <w:t xml:space="preserve"> α</w:t>
      </w:r>
      <w:r>
        <w:rPr>
          <w:rFonts w:hint="eastAsia" w:cs="Times New Roman"/>
          <w:i/>
          <w:iCs/>
          <w:sz w:val="18"/>
          <w:szCs w:val="18"/>
          <w:vertAlign w:val="subscript"/>
          <w:lang w:val="en-US" w:eastAsia="zh-CN"/>
        </w:rPr>
        <w:t>4</w:t>
      </w:r>
      <w:r>
        <w:rPr>
          <w:rFonts w:hint="eastAsia" w:ascii="Times New Roman" w:hAnsi="Times New Roman" w:cs="宋体"/>
          <w:sz w:val="18"/>
          <w:szCs w:val="18"/>
        </w:rPr>
        <w:t xml:space="preserve"> .</w:t>
      </w:r>
    </w:p>
    <w:p w14:paraId="7F9F5140">
      <w:pPr>
        <w:pStyle w:val="74"/>
        <w:tabs>
          <w:tab w:val="left" w:pos="3827"/>
        </w:tabs>
        <w:spacing w:before="162" w:beforeLines="50" w:after="162" w:afterLines="50"/>
        <w:ind w:firstLine="0" w:firstLineChars="0"/>
        <w:jc w:val="right"/>
        <w:rPr>
          <w:rFonts w:hint="default" w:ascii="宋体" w:hAnsi="宋体" w:eastAsia="宋体"/>
          <w:position w:val="-106"/>
          <w:sz w:val="24"/>
          <w:szCs w:val="24"/>
          <w:lang w:val="en-US" w:eastAsia="zh-CN"/>
        </w:rPr>
      </w:pPr>
      <w:r>
        <w:rPr>
          <w:rFonts w:hint="eastAsia" w:ascii="宋体" w:hAnsi="宋体" w:eastAsia="宋体"/>
          <w:position w:val="-86"/>
          <w:sz w:val="24"/>
          <w:szCs w:val="24"/>
        </w:rPr>
        <w:object>
          <v:shape id="_x0000_i1026" o:spt="75" type="#_x0000_t75" style="height:92pt;width:144pt;" o:ole="t" filled="f" o:preferrelative="t" stroked="f" coordsize="21600,21600">
            <v:path/>
            <v:fill on="f" focussize="0,0"/>
            <v:stroke on="f"/>
            <v:imagedata r:id="rId13" o:title=""/>
            <o:lock v:ext="edit" aspectratio="t"/>
            <w10:wrap type="none"/>
            <w10:anchorlock/>
          </v:shape>
          <o:OLEObject Type="Embed" ProgID="Equation.3" ShapeID="_x0000_i1026" DrawAspect="Content" ObjectID="_1468075726" r:id="rId12">
            <o:LockedField>false</o:LockedField>
          </o:OLEObject>
        </w:object>
      </w:r>
      <w:r>
        <w:rPr>
          <w:rFonts w:hint="eastAsia" w:ascii="宋体" w:hAnsi="宋体"/>
          <w:position w:val="-106"/>
          <w:sz w:val="24"/>
          <w:szCs w:val="24"/>
          <w:lang w:val="en-US" w:eastAsia="zh-CN"/>
        </w:rPr>
        <w:tab/>
      </w:r>
      <w:r>
        <w:rPr>
          <w:rFonts w:hint="default" w:ascii="Times New Roman" w:hAnsi="Times New Roman"/>
          <w:position w:val="-106"/>
          <w:sz w:val="18"/>
          <w:szCs w:val="18"/>
          <w:lang w:val="en-US" w:eastAsia="zh-CN"/>
        </w:rPr>
        <w:t>(1)</w:t>
      </w:r>
    </w:p>
    <w:p w14:paraId="3690043F">
      <w:pPr>
        <w:pStyle w:val="74"/>
        <w:ind w:firstLine="364" w:firstLineChars="200"/>
        <w:jc w:val="both"/>
        <w:rPr>
          <w:rFonts w:hint="eastAsia" w:ascii="宋体" w:hAnsi="宋体" w:cs="宋体"/>
          <w:sz w:val="15"/>
          <w:szCs w:val="15"/>
        </w:rPr>
      </w:pPr>
      <w:r>
        <w:rPr>
          <w:rFonts w:hint="eastAsia" w:ascii="Times New Roman" w:hAnsi="Times New Roman" w:cs="宋体"/>
          <w:sz w:val="18"/>
          <w:szCs w:val="18"/>
        </w:rPr>
        <w:t xml:space="preserve">As shown in Equation(2), where </w:t>
      </w:r>
      <w:r>
        <w:rPr>
          <w:rFonts w:hint="eastAsia" w:ascii="Times New Roman" w:hAnsi="Times New Roman" w:cs="宋体"/>
          <w:i/>
          <w:iCs/>
          <w:sz w:val="18"/>
          <w:szCs w:val="18"/>
        </w:rPr>
        <w:t>X</w:t>
      </w:r>
      <w:r>
        <w:rPr>
          <w:rFonts w:hint="eastAsia" w:ascii="Times New Roman" w:hAnsi="Times New Roman" w:cs="宋体"/>
          <w:sz w:val="18"/>
          <w:szCs w:val="18"/>
          <w:vertAlign w:val="subscript"/>
        </w:rPr>
        <w:t>(</w:t>
      </w:r>
      <w:r>
        <w:rPr>
          <w:rFonts w:hint="eastAsia" w:ascii="Times New Roman" w:hAnsi="Times New Roman" w:cs="宋体"/>
          <w:i/>
          <w:iCs/>
          <w:sz w:val="18"/>
          <w:szCs w:val="18"/>
          <w:vertAlign w:val="subscript"/>
        </w:rPr>
        <w:t>c,i,j</w:t>
      </w:r>
      <w:r>
        <w:rPr>
          <w:rFonts w:hint="eastAsia" w:ascii="Times New Roman" w:hAnsi="Times New Roman" w:cs="宋体"/>
          <w:sz w:val="18"/>
          <w:szCs w:val="18"/>
          <w:vertAlign w:val="subscript"/>
        </w:rPr>
        <w:t>)</w:t>
      </w:r>
      <w:r>
        <w:rPr>
          <w:rFonts w:hint="eastAsia" w:ascii="Times New Roman" w:hAnsi="Times New Roman" w:cs="宋体"/>
          <w:sz w:val="18"/>
          <w:szCs w:val="18"/>
        </w:rPr>
        <w:t xml:space="preserve"> denotes the filter value at the position (</w:t>
      </w:r>
      <w:r>
        <w:rPr>
          <w:rFonts w:hint="eastAsia" w:ascii="Times New Roman" w:hAnsi="Times New Roman" w:cs="宋体"/>
          <w:i/>
          <w:iCs/>
          <w:sz w:val="18"/>
          <w:szCs w:val="18"/>
        </w:rPr>
        <w:t>i,j</w:t>
      </w:r>
      <w:r>
        <w:rPr>
          <w:rFonts w:hint="eastAsia" w:ascii="Times New Roman" w:hAnsi="Times New Roman" w:cs="宋体"/>
          <w:sz w:val="18"/>
          <w:szCs w:val="18"/>
        </w:rPr>
        <w:t>)</w:t>
      </w:r>
      <w:r>
        <w:rPr>
          <w:rFonts w:hint="eastAsia" w:cs="宋体"/>
          <w:sz w:val="18"/>
          <w:szCs w:val="18"/>
          <w:lang w:val="en-US" w:eastAsia="zh-CN"/>
        </w:rPr>
        <w:t xml:space="preserve"> </w:t>
      </w:r>
      <w:r>
        <w:rPr>
          <w:rFonts w:hint="eastAsia" w:ascii="Times New Roman" w:hAnsi="Times New Roman" w:cs="宋体"/>
          <w:sz w:val="18"/>
          <w:szCs w:val="18"/>
        </w:rPr>
        <w:t xml:space="preserve">of the image </w:t>
      </w:r>
      <w:r>
        <w:rPr>
          <w:rFonts w:hint="eastAsia" w:ascii="Times New Roman" w:hAnsi="Times New Roman" w:cs="宋体"/>
          <w:i/>
          <w:iCs/>
          <w:sz w:val="18"/>
          <w:szCs w:val="18"/>
        </w:rPr>
        <w:t xml:space="preserve">c </w:t>
      </w:r>
      <w:r>
        <w:rPr>
          <w:rFonts w:hint="eastAsia" w:ascii="Times New Roman" w:hAnsi="Times New Roman" w:cs="宋体"/>
          <w:sz w:val="18"/>
          <w:szCs w:val="18"/>
        </w:rPr>
        <w:t xml:space="preserve">channel. The filter value of each point </w:t>
      </w:r>
      <w:r>
        <w:rPr>
          <w:rFonts w:hint="eastAsia" w:ascii="Times New Roman" w:hAnsi="Times New Roman" w:cs="宋体"/>
          <w:sz w:val="18"/>
          <w:szCs w:val="18"/>
          <w:lang w:val="en-US" w:eastAsia="zh-CN"/>
        </w:rPr>
        <w:t>constitutes the filter map of that channel</w:t>
      </w:r>
      <w:r>
        <w:rPr>
          <w:rFonts w:hint="eastAsia" w:ascii="Times New Roman" w:hAnsi="Times New Roman" w:cs="宋体"/>
          <w:sz w:val="18"/>
          <w:szCs w:val="18"/>
        </w:rPr>
        <w:t>.</w:t>
      </w:r>
      <w:r>
        <w:rPr>
          <w:rFonts w:hint="eastAsia" w:cs="宋体"/>
          <w:sz w:val="18"/>
          <w:szCs w:val="18"/>
          <w:lang w:val="en-US" w:eastAsia="zh-CN"/>
        </w:rPr>
        <w:t xml:space="preserve"> </w:t>
      </w:r>
      <w:r>
        <w:rPr>
          <w:rFonts w:hint="eastAsia"/>
          <w:sz w:val="18"/>
          <w:szCs w:val="18"/>
        </w:rPr>
        <w:t xml:space="preserve">MaxSel splices the filter maps of the three channels to form the filter map </w:t>
      </w:r>
      <w:r>
        <w:rPr>
          <w:rFonts w:hint="eastAsia"/>
          <w:i/>
          <w:iCs/>
          <w:sz w:val="18"/>
          <w:szCs w:val="18"/>
        </w:rPr>
        <w:t>F</w:t>
      </w:r>
      <w:r>
        <w:rPr>
          <w:rFonts w:hint="eastAsia"/>
          <w:i/>
          <w:iCs/>
          <w:sz w:val="18"/>
          <w:szCs w:val="18"/>
          <w:vertAlign w:val="subscript"/>
        </w:rPr>
        <w:t>in</w:t>
      </w:r>
      <w:r>
        <w:rPr>
          <w:rFonts w:hint="eastAsia"/>
          <w:i w:val="0"/>
          <w:iCs w:val="0"/>
          <w:sz w:val="18"/>
          <w:szCs w:val="18"/>
          <w:vertAlign w:val="baseline"/>
          <w:lang w:val="en-US" w:eastAsia="zh-CN"/>
        </w:rPr>
        <w:t>∈</w:t>
      </w:r>
      <w:r>
        <w:rPr>
          <w:rFonts w:hint="eastAsia"/>
          <w:i/>
          <w:iCs/>
          <w:sz w:val="18"/>
          <w:szCs w:val="18"/>
          <w:vertAlign w:val="baseline"/>
          <w:lang w:val="en-US" w:eastAsia="zh-CN"/>
        </w:rPr>
        <w:t>R</w:t>
      </w:r>
      <w:r>
        <w:rPr>
          <w:rFonts w:hint="eastAsia"/>
          <w:i w:val="0"/>
          <w:iCs w:val="0"/>
          <w:sz w:val="18"/>
          <w:szCs w:val="18"/>
          <w:vertAlign w:val="superscript"/>
          <w:lang w:val="en-US" w:eastAsia="zh-CN"/>
        </w:rPr>
        <w:t>3</w:t>
      </w:r>
      <w:r>
        <w:rPr>
          <w:rFonts w:hint="eastAsia"/>
          <w:sz w:val="18"/>
          <w:szCs w:val="18"/>
          <w:vertAlign w:val="superscript"/>
        </w:rPr>
        <w:t>×</w:t>
      </w:r>
      <w:r>
        <w:rPr>
          <w:rFonts w:hint="eastAsia"/>
          <w:i/>
          <w:iCs/>
          <w:sz w:val="18"/>
          <w:szCs w:val="18"/>
          <w:vertAlign w:val="superscript"/>
        </w:rPr>
        <w:t>H</w:t>
      </w:r>
      <w:r>
        <w:rPr>
          <w:rFonts w:hint="eastAsia"/>
          <w:sz w:val="18"/>
          <w:szCs w:val="18"/>
          <w:vertAlign w:val="superscript"/>
        </w:rPr>
        <w:t>×</w:t>
      </w:r>
      <w:r>
        <w:rPr>
          <w:rFonts w:hint="eastAsia"/>
          <w:i/>
          <w:iCs/>
          <w:sz w:val="18"/>
          <w:szCs w:val="18"/>
          <w:vertAlign w:val="superscript"/>
        </w:rPr>
        <w:t>W</w:t>
      </w:r>
      <w:r>
        <w:rPr>
          <w:rFonts w:hint="eastAsia"/>
          <w:sz w:val="18"/>
          <w:szCs w:val="18"/>
        </w:rPr>
        <w:t xml:space="preserve"> .</w:t>
      </w:r>
    </w:p>
    <w:p w14:paraId="2BF67A38">
      <w:pPr>
        <w:pStyle w:val="74"/>
        <w:tabs>
          <w:tab w:val="left" w:pos="3462"/>
        </w:tabs>
        <w:ind w:firstLine="0" w:firstLineChars="0"/>
        <w:jc w:val="right"/>
        <w:rPr>
          <w:rFonts w:hint="default" w:ascii="宋体" w:hAnsi="宋体" w:eastAsia="宋体" w:cs="宋体"/>
          <w:sz w:val="15"/>
          <w:szCs w:val="15"/>
          <w:lang w:val="en-US" w:eastAsia="zh-CN"/>
        </w:rPr>
      </w:pPr>
      <w:r>
        <w:rPr>
          <w:rFonts w:hint="eastAsia" w:ascii="宋体" w:hAnsi="宋体" w:eastAsia="宋体"/>
          <w:position w:val="-16"/>
          <w:sz w:val="24"/>
          <w:szCs w:val="24"/>
        </w:rPr>
        <w:object>
          <v:shape id="_x0000_i1027" o:spt="75" type="#_x0000_t75" style="height:20pt;width:125pt;" o:ole="t" filled="f" o:preferrelative="t" stroked="f" coordsize="21600,21600">
            <v:path/>
            <v:fill on="f" focussize="0,0"/>
            <v:stroke on="f"/>
            <v:imagedata r:id="rId15" o:title=""/>
            <o:lock v:ext="edit" aspectratio="t"/>
            <w10:wrap type="none"/>
            <w10:anchorlock/>
          </v:shape>
          <o:OLEObject Type="Embed" ProgID="Equation.3" ShapeID="_x0000_i1027" DrawAspect="Content" ObjectID="_1468075727" r:id="rId14">
            <o:LockedField>false</o:LockedField>
          </o:OLEObject>
        </w:object>
      </w:r>
      <w:r>
        <w:rPr>
          <w:rFonts w:hint="eastAsia" w:ascii="宋体" w:hAnsi="宋体"/>
          <w:position w:val="-14"/>
          <w:sz w:val="24"/>
          <w:szCs w:val="24"/>
          <w:lang w:val="en-US" w:eastAsia="zh-CN"/>
        </w:rPr>
        <w:tab/>
      </w:r>
      <w:r>
        <w:rPr>
          <w:rFonts w:hint="default" w:ascii="Times New Roman" w:hAnsi="Times New Roman"/>
          <w:position w:val="-14"/>
          <w:sz w:val="18"/>
          <w:szCs w:val="18"/>
          <w:lang w:val="en-US" w:eastAsia="zh-CN"/>
        </w:rPr>
        <w:t>(2)</w:t>
      </w:r>
    </w:p>
    <w:p w14:paraId="542F2BAF">
      <w:pPr>
        <w:pStyle w:val="74"/>
        <w:spacing w:after="161" w:afterLines="50"/>
        <w:ind w:firstLine="364" w:firstLineChars="200"/>
        <w:jc w:val="both"/>
        <w:rPr>
          <w:rFonts w:hint="eastAsia"/>
          <w:sz w:val="18"/>
          <w:szCs w:val="18"/>
          <w:lang w:val="en-US" w:eastAsia="zh-CN"/>
        </w:rPr>
      </w:pPr>
      <w:r>
        <w:rPr>
          <w:rFonts w:hint="eastAsia"/>
          <w:sz w:val="18"/>
          <w:szCs w:val="18"/>
        </w:rPr>
        <w:t xml:space="preserve">As shown in Fig.3, the first </w:t>
      </w:r>
      <w:r>
        <w:rPr>
          <w:rFonts w:hint="eastAsia"/>
          <w:sz w:val="18"/>
          <w:szCs w:val="18"/>
          <w:lang w:val="en-US" w:eastAsia="zh-CN"/>
        </w:rPr>
        <w:t xml:space="preserve">column is the </w:t>
      </w:r>
      <w:r>
        <w:rPr>
          <w:rFonts w:hint="eastAsia"/>
          <w:sz w:val="18"/>
          <w:szCs w:val="18"/>
        </w:rPr>
        <w:t>real image from the Wang</w:t>
      </w:r>
      <w:r>
        <w:rPr>
          <w:rFonts w:hint="eastAsia"/>
          <w:sz w:val="18"/>
          <w:szCs w:val="18"/>
          <w:vertAlign w:val="superscript"/>
        </w:rPr>
        <w:t>[</w:t>
      </w:r>
      <w:r>
        <w:rPr>
          <w:rFonts w:hint="eastAsia"/>
          <w:sz w:val="18"/>
          <w:szCs w:val="18"/>
          <w:vertAlign w:val="superscript"/>
          <w:lang w:val="en-US" w:eastAsia="zh-CN"/>
        </w:rPr>
        <w:t>21</w:t>
      </w:r>
      <w:r>
        <w:rPr>
          <w:rFonts w:hint="eastAsia"/>
          <w:sz w:val="18"/>
          <w:szCs w:val="18"/>
          <w:vertAlign w:val="superscript"/>
        </w:rPr>
        <w:t>]</w:t>
      </w:r>
      <w:r>
        <w:rPr>
          <w:rFonts w:hint="eastAsia"/>
          <w:sz w:val="18"/>
          <w:szCs w:val="18"/>
        </w:rPr>
        <w:t xml:space="preserve"> dataset; the second </w:t>
      </w:r>
      <w:r>
        <w:rPr>
          <w:rFonts w:hint="eastAsia"/>
          <w:sz w:val="18"/>
          <w:szCs w:val="18"/>
          <w:lang w:val="en-US" w:eastAsia="zh-CN"/>
        </w:rPr>
        <w:t xml:space="preserve">column </w:t>
      </w:r>
      <w:r>
        <w:rPr>
          <w:rFonts w:hint="eastAsia"/>
          <w:sz w:val="18"/>
          <w:szCs w:val="18"/>
        </w:rPr>
        <w:t xml:space="preserve">is the filter map obtained by using the Prewitt operator as the convolution kernel; the third </w:t>
      </w:r>
      <w:r>
        <w:rPr>
          <w:rFonts w:hint="eastAsia"/>
          <w:sz w:val="18"/>
          <w:szCs w:val="18"/>
          <w:lang w:val="en-US" w:eastAsia="zh-CN"/>
        </w:rPr>
        <w:t xml:space="preserve">column </w:t>
      </w:r>
      <w:r>
        <w:rPr>
          <w:rFonts w:hint="eastAsia"/>
          <w:sz w:val="18"/>
          <w:szCs w:val="18"/>
        </w:rPr>
        <w:t xml:space="preserve">is the filter map obtained by taking the Laplacian operator as the convolution kernel and the fourth </w:t>
      </w:r>
      <w:r>
        <w:rPr>
          <w:rFonts w:hint="eastAsia"/>
          <w:sz w:val="18"/>
          <w:szCs w:val="18"/>
          <w:lang w:val="en-US" w:eastAsia="zh-CN"/>
        </w:rPr>
        <w:t xml:space="preserve">column </w:t>
      </w:r>
      <w:r>
        <w:rPr>
          <w:rFonts w:hint="eastAsia"/>
          <w:sz w:val="18"/>
          <w:szCs w:val="18"/>
        </w:rPr>
        <w:t xml:space="preserve">is the filter map obtained by </w:t>
      </w:r>
      <w:r>
        <w:rPr>
          <w:rFonts w:hint="eastAsia"/>
          <w:sz w:val="18"/>
          <w:szCs w:val="18"/>
          <w:lang w:val="en-US" w:eastAsia="zh-CN"/>
        </w:rPr>
        <w:t xml:space="preserve">using </w:t>
      </w:r>
      <w:r>
        <w:rPr>
          <w:rFonts w:hint="eastAsia"/>
          <w:sz w:val="18"/>
          <w:szCs w:val="18"/>
        </w:rPr>
        <w:t xml:space="preserve">MaxSel. Obviously, the filter map obtained by MaxSel is delicate and complete in details, which is favorable for the algorithm to learn more complete </w:t>
      </w:r>
      <w:r>
        <w:rPr>
          <w:rFonts w:hint="eastAsia"/>
          <w:sz w:val="18"/>
          <w:szCs w:val="18"/>
          <w:lang w:val="en-US" w:eastAsia="zh-CN"/>
        </w:rPr>
        <w:t>features</w:t>
      </w:r>
      <w:r>
        <w:rPr>
          <w:rFonts w:hint="eastAsia"/>
          <w:sz w:val="18"/>
          <w:szCs w:val="18"/>
        </w:rPr>
        <w:t xml:space="preserve"> from it</w:t>
      </w:r>
      <w:r>
        <w:rPr>
          <w:rFonts w:hint="eastAsia"/>
          <w:sz w:val="18"/>
          <w:szCs w:val="18"/>
          <w:lang w:val="en-US" w:eastAsia="zh-CN"/>
        </w:rPr>
        <w:t>.</w:t>
      </w:r>
    </w:p>
    <w:p w14:paraId="5381175B">
      <w:pPr>
        <w:pStyle w:val="74"/>
        <w:spacing w:after="161" w:afterLines="50"/>
        <w:ind w:firstLine="364" w:firstLineChars="200"/>
        <w:jc w:val="both"/>
        <w:rPr>
          <w:rFonts w:hint="eastAsia" w:eastAsia="宋体"/>
          <w:sz w:val="18"/>
          <w:szCs w:val="18"/>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9B071E3">
      <w:pPr>
        <w:pStyle w:val="74"/>
        <w:spacing w:after="161" w:afterLines="50"/>
        <w:ind w:firstLine="0" w:firstLineChars="0"/>
        <w:jc w:val="both"/>
        <w:rPr>
          <w:rFonts w:hint="eastAsia"/>
          <w:sz w:val="18"/>
          <w:szCs w:val="18"/>
        </w:rPr>
      </w:pPr>
    </w:p>
    <w:p w14:paraId="69DCAE5D">
      <w:pPr>
        <w:pStyle w:val="74"/>
        <w:spacing w:after="161" w:afterLines="50"/>
        <w:ind w:firstLine="0" w:firstLineChars="0"/>
        <w:jc w:val="both"/>
        <w:rPr>
          <w:rFonts w:hint="eastAsia"/>
          <w:sz w:val="18"/>
          <w:szCs w:val="18"/>
        </w:rPr>
      </w:pPr>
    </w:p>
    <w:p w14:paraId="5A0A5D8C">
      <w:pPr>
        <w:pStyle w:val="74"/>
        <w:spacing w:after="161" w:afterLines="50"/>
        <w:ind w:firstLine="364" w:firstLineChars="200"/>
        <w:jc w:val="both"/>
        <w:rPr>
          <w:rFonts w:hint="eastAsia" w:eastAsia="宋体"/>
          <w:sz w:val="18"/>
          <w:szCs w:val="18"/>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7"/>
        <w:gridCol w:w="1653"/>
        <w:gridCol w:w="1694"/>
        <w:gridCol w:w="1694"/>
      </w:tblGrid>
      <w:tr w14:paraId="6EFB1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5" w:hRule="atLeast"/>
          <w:jc w:val="center"/>
        </w:trPr>
        <w:tc>
          <w:tcPr>
            <w:tcW w:w="1637" w:type="dxa"/>
            <w:tcBorders>
              <w:bottom w:val="nil"/>
              <w:right w:val="nil"/>
              <w:tl2br w:val="nil"/>
            </w:tcBorders>
            <w:shd w:val="clear" w:color="auto" w:fill="FFFFFF"/>
            <w:vAlign w:val="center"/>
          </w:tcPr>
          <w:p w14:paraId="76E810C1">
            <w:pPr>
              <w:spacing w:line="240" w:lineRule="auto"/>
              <w:jc w:val="center"/>
              <w:rPr>
                <w:rFonts w:ascii="宋体" w:hAnsi="宋体" w:eastAsia="宋体"/>
                <w:color w:val="000000"/>
                <w:szCs w:val="21"/>
              </w:rPr>
            </w:pPr>
            <w:r>
              <w:rPr>
                <w:rFonts w:hint="eastAsia" w:ascii="宋体" w:hAnsi="宋体" w:eastAsia="宋体"/>
                <w:color w:val="000000"/>
                <w:sz w:val="24"/>
                <w:szCs w:val="24"/>
              </w:rPr>
              <w:drawing>
                <wp:inline distT="0" distB="0" distL="114300" distR="114300">
                  <wp:extent cx="935990" cy="935990"/>
                  <wp:effectExtent l="9525" t="9525" r="14605" b="14605"/>
                  <wp:docPr id="99" name="图片 99" descr="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490"/>
                          <pic:cNvPicPr>
                            <a:picLocks noChangeAspect="1"/>
                          </pic:cNvPicPr>
                        </pic:nvPicPr>
                        <pic:blipFill>
                          <a:blip r:embed="rId16"/>
                          <a:stretch>
                            <a:fillRect/>
                          </a:stretch>
                        </pic:blipFill>
                        <pic:spPr>
                          <a:xfrm>
                            <a:off x="0" y="0"/>
                            <a:ext cx="935990" cy="935990"/>
                          </a:xfrm>
                          <a:prstGeom prst="rect">
                            <a:avLst/>
                          </a:prstGeom>
                          <a:ln>
                            <a:solidFill>
                              <a:schemeClr val="tx1">
                                <a:lumMod val="50000"/>
                                <a:lumOff val="50000"/>
                              </a:schemeClr>
                            </a:solidFill>
                          </a:ln>
                        </pic:spPr>
                      </pic:pic>
                    </a:graphicData>
                  </a:graphic>
                </wp:inline>
              </w:drawing>
            </w:r>
          </w:p>
        </w:tc>
        <w:tc>
          <w:tcPr>
            <w:tcW w:w="1653" w:type="dxa"/>
            <w:tcBorders>
              <w:left w:val="nil"/>
              <w:bottom w:val="nil"/>
              <w:right w:val="nil"/>
            </w:tcBorders>
            <w:shd w:val="clear" w:color="auto" w:fill="FFFFFF"/>
            <w:vAlign w:val="center"/>
          </w:tcPr>
          <w:p w14:paraId="059179A4">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3360" behindDoc="0" locked="0" layoutInCell="1" allowOverlap="1">
                      <wp:simplePos x="0" y="0"/>
                      <wp:positionH relativeFrom="column">
                        <wp:posOffset>114935</wp:posOffset>
                      </wp:positionH>
                      <wp:positionV relativeFrom="paragraph">
                        <wp:posOffset>318135</wp:posOffset>
                      </wp:positionV>
                      <wp:extent cx="259080" cy="289560"/>
                      <wp:effectExtent l="12700" t="12700" r="17780" b="17780"/>
                      <wp:wrapNone/>
                      <wp:docPr id="100" name="矩形 100"/>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5pt;margin-top:25.05pt;height:22.8pt;width:20.4pt;z-index:251663360;v-text-anchor:middle;mso-width-relative:page;mso-height-relative:page;" filled="f" stroked="t" coordsize="21600,21600" o:gfxdata="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HrSqQ&#10;1QAAAAcBAAAPAAAAAAAAAAEAIAAAACIAAABkcnMvZG93bnJldi54bWxQSwECFAAUAAAACACHTuJA&#10;ApwOK10CAAC3BAAADgAAAAAAAAABACAAAAAkAQAAZHJzL2Uyb0RvYy54bWxQSwUGAAAAAAYABgBZ&#10;AQAA8wU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1" name="图片 101"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output_image_407"/>
                          <pic:cNvPicPr>
                            <a:picLocks noChangeAspect="1"/>
                          </pic:cNvPicPr>
                        </pic:nvPicPr>
                        <pic:blipFill>
                          <a:blip r:embed="rId17"/>
                          <a:stretch>
                            <a:fillRect/>
                          </a:stretch>
                        </pic:blipFill>
                        <pic:spPr>
                          <a:xfrm>
                            <a:off x="0" y="0"/>
                            <a:ext cx="935990" cy="935990"/>
                          </a:xfrm>
                          <a:prstGeom prst="rect">
                            <a:avLst/>
                          </a:prstGeom>
                        </pic:spPr>
                      </pic:pic>
                    </a:graphicData>
                  </a:graphic>
                </wp:inline>
              </w:drawing>
            </w:r>
          </w:p>
        </w:tc>
        <w:tc>
          <w:tcPr>
            <w:tcW w:w="1694" w:type="dxa"/>
            <w:tcBorders>
              <w:left w:val="nil"/>
              <w:bottom w:val="nil"/>
              <w:right w:val="nil"/>
            </w:tcBorders>
            <w:shd w:val="clear" w:color="auto" w:fill="FFFFFF"/>
            <w:vAlign w:val="center"/>
          </w:tcPr>
          <w:p w14:paraId="4D22AB54">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4384" behindDoc="0" locked="0" layoutInCell="1" allowOverlap="1">
                      <wp:simplePos x="0" y="0"/>
                      <wp:positionH relativeFrom="column">
                        <wp:posOffset>408940</wp:posOffset>
                      </wp:positionH>
                      <wp:positionV relativeFrom="paragraph">
                        <wp:posOffset>368300</wp:posOffset>
                      </wp:positionV>
                      <wp:extent cx="259080" cy="289560"/>
                      <wp:effectExtent l="12700" t="12700" r="17780" b="17780"/>
                      <wp:wrapNone/>
                      <wp:docPr id="102" name="矩形 102"/>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29pt;height:22.8pt;width:20.4pt;z-index:251664384;v-text-anchor:middle;mso-width-relative:page;mso-height-relative:page;" filled="f" stroked="t" coordsize="21600,21600" o:gfxdata="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jfxGdgAAAAJAQAADwAAAAAAAAABACAAAAAiAAAAZHJzL2Rvd25yZXYueG1sUEsBAhQAFAAAAAgA&#10;h07iQKbOmPZeAgAAtwQAAA4AAAAAAAAAAQAgAAAAJwEAAGRycy9lMm9Eb2MueG1sUEsFBgAAAAAG&#10;AAYAWQEAAPc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3" name="图片 103"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output_image_407"/>
                          <pic:cNvPicPr>
                            <a:picLocks noChangeAspect="1"/>
                          </pic:cNvPicPr>
                        </pic:nvPicPr>
                        <pic:blipFill>
                          <a:blip r:embed="rId18"/>
                          <a:stretch>
                            <a:fillRect/>
                          </a:stretch>
                        </pic:blipFill>
                        <pic:spPr>
                          <a:xfrm>
                            <a:off x="0" y="0"/>
                            <a:ext cx="935990" cy="935990"/>
                          </a:xfrm>
                          <a:prstGeom prst="rect">
                            <a:avLst/>
                          </a:prstGeom>
                        </pic:spPr>
                      </pic:pic>
                    </a:graphicData>
                  </a:graphic>
                </wp:inline>
              </w:drawing>
            </w:r>
          </w:p>
        </w:tc>
        <w:tc>
          <w:tcPr>
            <w:tcW w:w="1694" w:type="dxa"/>
            <w:tcBorders>
              <w:left w:val="nil"/>
              <w:bottom w:val="nil"/>
            </w:tcBorders>
            <w:shd w:val="clear" w:color="auto" w:fill="FFFFFF"/>
            <w:vAlign w:val="center"/>
          </w:tcPr>
          <w:p w14:paraId="0C1434C3">
            <w:pPr>
              <w:spacing w:line="240" w:lineRule="auto"/>
              <w:jc w:val="center"/>
              <w:rPr>
                <w:rFonts w:hint="eastAsia" w:ascii="宋体" w:hAnsi="宋体" w:eastAsia="宋体"/>
                <w:color w:val="000000"/>
                <w:sz w:val="24"/>
                <w:szCs w:val="24"/>
              </w:rPr>
            </w:pPr>
            <w:r>
              <w:rPr>
                <w:rFonts w:hint="eastAsia" w:ascii="宋体" w:hAnsi="宋体" w:eastAsia="宋体"/>
                <w:color w:val="000000"/>
                <w:sz w:val="24"/>
                <w:szCs w:val="24"/>
              </w:rPr>
              <w:drawing>
                <wp:inline distT="0" distB="0" distL="114300" distR="114300">
                  <wp:extent cx="935990" cy="935990"/>
                  <wp:effectExtent l="0" t="0" r="8890" b="8890"/>
                  <wp:docPr id="105" name="图片 105"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output_image_407"/>
                          <pic:cNvPicPr>
                            <a:picLocks noChangeAspect="1"/>
                          </pic:cNvPicPr>
                        </pic:nvPicPr>
                        <pic:blipFill>
                          <a:blip r:embed="rId19"/>
                          <a:stretch>
                            <a:fillRect/>
                          </a:stretch>
                        </pic:blipFill>
                        <pic:spPr>
                          <a:xfrm>
                            <a:off x="0" y="0"/>
                            <a:ext cx="935990" cy="935990"/>
                          </a:xfrm>
                          <a:prstGeom prst="rect">
                            <a:avLst/>
                          </a:prstGeom>
                        </pic:spPr>
                      </pic:pic>
                    </a:graphicData>
                  </a:graphic>
                </wp:inline>
              </w:drawing>
            </w:r>
          </w:p>
        </w:tc>
      </w:tr>
      <w:tr w14:paraId="29BF3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4" w:hRule="atLeast"/>
          <w:jc w:val="center"/>
        </w:trPr>
        <w:tc>
          <w:tcPr>
            <w:tcW w:w="1637" w:type="dxa"/>
            <w:tcBorders>
              <w:top w:val="nil"/>
              <w:bottom w:val="nil"/>
              <w:right w:val="nil"/>
            </w:tcBorders>
            <w:shd w:val="clear" w:color="auto" w:fill="FFFFFF"/>
            <w:vAlign w:val="center"/>
          </w:tcPr>
          <w:p w14:paraId="28698748">
            <w:pPr>
              <w:spacing w:line="24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935990" cy="935990"/>
                  <wp:effectExtent l="0" t="0" r="8890" b="8890"/>
                  <wp:docPr id="107" name="图片 107" descr="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3848"/>
                          <pic:cNvPicPr>
                            <a:picLocks noChangeAspect="1"/>
                          </pic:cNvPicPr>
                        </pic:nvPicPr>
                        <pic:blipFill>
                          <a:blip r:embed="rId20"/>
                          <a:stretch>
                            <a:fillRect/>
                          </a:stretch>
                        </pic:blipFill>
                        <pic:spPr>
                          <a:xfrm>
                            <a:off x="0" y="0"/>
                            <a:ext cx="935990" cy="935990"/>
                          </a:xfrm>
                          <a:prstGeom prst="rect">
                            <a:avLst/>
                          </a:prstGeom>
                        </pic:spPr>
                      </pic:pic>
                    </a:graphicData>
                  </a:graphic>
                </wp:inline>
              </w:drawing>
            </w:r>
          </w:p>
        </w:tc>
        <w:tc>
          <w:tcPr>
            <w:tcW w:w="1653" w:type="dxa"/>
            <w:tcBorders>
              <w:top w:val="nil"/>
              <w:left w:val="nil"/>
              <w:bottom w:val="nil"/>
              <w:right w:val="nil"/>
            </w:tcBorders>
            <w:shd w:val="clear" w:color="auto" w:fill="FFFFFF"/>
            <w:vAlign w:val="center"/>
          </w:tcPr>
          <w:p w14:paraId="7AEC921C">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6432" behindDoc="0" locked="0" layoutInCell="1" allowOverlap="1">
                      <wp:simplePos x="0" y="0"/>
                      <wp:positionH relativeFrom="column">
                        <wp:posOffset>287020</wp:posOffset>
                      </wp:positionH>
                      <wp:positionV relativeFrom="paragraph">
                        <wp:posOffset>101600</wp:posOffset>
                      </wp:positionV>
                      <wp:extent cx="259080" cy="289560"/>
                      <wp:effectExtent l="12700" t="12700" r="17780" b="17780"/>
                      <wp:wrapNone/>
                      <wp:docPr id="108" name="矩形 108"/>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pt;margin-top:8pt;height:22.8pt;width:20.4pt;z-index:251666432;v-text-anchor:middle;mso-width-relative:page;mso-height-relative:page;" filled="f" stroked="t" coordsize="21600,21600" o:gfxdata="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EC5E&#10;ktYAAAAHAQAADwAAAAAAAAABACAAAAAiAAAAZHJzL2Rvd25yZXYueG1sUEsBAhQAFAAAAAgAh07i&#10;QBDatetdAgAAtwQAAA4AAAAAAAAAAQAgAAAAJQEAAGRycy9lMm9Eb2MueG1sUEsFBgAAAAAGAAYA&#10;WQEAAPQ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9" name="图片 109"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output_image_366"/>
                          <pic:cNvPicPr>
                            <a:picLocks noChangeAspect="1"/>
                          </pic:cNvPicPr>
                        </pic:nvPicPr>
                        <pic:blipFill>
                          <a:blip r:embed="rId21"/>
                          <a:stretch>
                            <a:fillRect/>
                          </a:stretch>
                        </pic:blipFill>
                        <pic:spPr>
                          <a:xfrm>
                            <a:off x="0" y="0"/>
                            <a:ext cx="935990" cy="935990"/>
                          </a:xfrm>
                          <a:prstGeom prst="rect">
                            <a:avLst/>
                          </a:prstGeom>
                        </pic:spPr>
                      </pic:pic>
                    </a:graphicData>
                  </a:graphic>
                </wp:inline>
              </w:drawing>
            </w:r>
          </w:p>
        </w:tc>
        <w:tc>
          <w:tcPr>
            <w:tcW w:w="1694" w:type="dxa"/>
            <w:tcBorders>
              <w:top w:val="nil"/>
              <w:left w:val="nil"/>
              <w:bottom w:val="nil"/>
              <w:right w:val="nil"/>
            </w:tcBorders>
            <w:shd w:val="clear" w:color="auto" w:fill="FFFFFF"/>
            <w:vAlign w:val="center"/>
          </w:tcPr>
          <w:p w14:paraId="0A6FE5A9">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2336" behindDoc="0" locked="0" layoutInCell="1" allowOverlap="1">
                      <wp:simplePos x="0" y="0"/>
                      <wp:positionH relativeFrom="column">
                        <wp:posOffset>347345</wp:posOffset>
                      </wp:positionH>
                      <wp:positionV relativeFrom="paragraph">
                        <wp:posOffset>283210</wp:posOffset>
                      </wp:positionV>
                      <wp:extent cx="259080" cy="289560"/>
                      <wp:effectExtent l="12700" t="12700" r="17780" b="17780"/>
                      <wp:wrapNone/>
                      <wp:docPr id="112" name="矩形 112"/>
                      <wp:cNvGraphicFramePr/>
                      <a:graphic xmlns:a="http://schemas.openxmlformats.org/drawingml/2006/main">
                        <a:graphicData uri="http://schemas.microsoft.com/office/word/2010/wordprocessingShape">
                          <wps:wsp>
                            <wps:cNvSpPr/>
                            <wps:spPr>
                              <a:xfrm>
                                <a:off x="5166995" y="3084195"/>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5pt;margin-top:22.3pt;height:22.8pt;width:20.4pt;z-index:251662336;v-text-anchor:middle;mso-width-relative:page;mso-height-relative:page;" filled="f" stroked="t" coordsize="21600,21600" o:gfxdata="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ZY95tcAAAAHAQAADwAAAAAAAAABACAAAAAiAAAAZHJzL2Rvd25yZXYueG1s&#10;UEsBAhQAFAAAAAgAh07iQG4hZTJrAgAAwwQAAA4AAAAAAAAAAQAgAAAAJgEAAGRycy9lMm9Eb2Mu&#10;eG1sUEsFBgAAAAAGAAYAWQEAAAMG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10" name="图片 110"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output_image_366"/>
                          <pic:cNvPicPr>
                            <a:picLocks noChangeAspect="1"/>
                          </pic:cNvPicPr>
                        </pic:nvPicPr>
                        <pic:blipFill>
                          <a:blip r:embed="rId22"/>
                          <a:stretch>
                            <a:fillRect/>
                          </a:stretch>
                        </pic:blipFill>
                        <pic:spPr>
                          <a:xfrm>
                            <a:off x="0" y="0"/>
                            <a:ext cx="935990" cy="935990"/>
                          </a:xfrm>
                          <a:prstGeom prst="rect">
                            <a:avLst/>
                          </a:prstGeom>
                        </pic:spPr>
                      </pic:pic>
                    </a:graphicData>
                  </a:graphic>
                </wp:inline>
              </w:drawing>
            </w:r>
          </w:p>
        </w:tc>
        <w:tc>
          <w:tcPr>
            <w:tcW w:w="1694" w:type="dxa"/>
            <w:tcBorders>
              <w:top w:val="nil"/>
              <w:left w:val="nil"/>
              <w:bottom w:val="nil"/>
            </w:tcBorders>
            <w:shd w:val="clear" w:color="auto" w:fill="FFFFFF"/>
            <w:vAlign w:val="center"/>
          </w:tcPr>
          <w:p w14:paraId="0E9B9630">
            <w:pPr>
              <w:spacing w:line="240" w:lineRule="auto"/>
              <w:jc w:val="center"/>
              <w:rPr>
                <w:color w:val="000000"/>
                <w:sz w:val="24"/>
              </w:rPr>
            </w:pPr>
            <w:r>
              <w:rPr>
                <w:rFonts w:hint="eastAsia" w:ascii="宋体" w:hAnsi="宋体" w:eastAsia="宋体"/>
                <w:color w:val="000000"/>
                <w:sz w:val="24"/>
                <w:szCs w:val="24"/>
              </w:rPr>
              <w:drawing>
                <wp:inline distT="0" distB="0" distL="114300" distR="114300">
                  <wp:extent cx="935990" cy="935990"/>
                  <wp:effectExtent l="0" t="0" r="8890" b="8890"/>
                  <wp:docPr id="115" name="图片 115"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output_image_366"/>
                          <pic:cNvPicPr>
                            <a:picLocks noChangeAspect="1"/>
                          </pic:cNvPicPr>
                        </pic:nvPicPr>
                        <pic:blipFill>
                          <a:blip r:embed="rId23"/>
                          <a:stretch>
                            <a:fillRect/>
                          </a:stretch>
                        </pic:blipFill>
                        <pic:spPr>
                          <a:xfrm>
                            <a:off x="0" y="0"/>
                            <a:ext cx="935990" cy="935990"/>
                          </a:xfrm>
                          <a:prstGeom prst="rect">
                            <a:avLst/>
                          </a:prstGeom>
                        </pic:spPr>
                      </pic:pic>
                    </a:graphicData>
                  </a:graphic>
                </wp:inline>
              </w:drawing>
            </w:r>
          </w:p>
        </w:tc>
      </w:tr>
      <w:tr w14:paraId="44374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5" w:hRule="atLeast"/>
          <w:jc w:val="center"/>
        </w:trPr>
        <w:tc>
          <w:tcPr>
            <w:tcW w:w="1637" w:type="dxa"/>
            <w:tcBorders>
              <w:top w:val="nil"/>
              <w:right w:val="nil"/>
            </w:tcBorders>
            <w:shd w:val="clear" w:color="auto" w:fill="FFFFFF"/>
            <w:vAlign w:val="center"/>
          </w:tcPr>
          <w:p w14:paraId="52A69E75">
            <w:pPr>
              <w:spacing w:line="24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935990" cy="935990"/>
                  <wp:effectExtent l="0" t="0" r="8890" b="8890"/>
                  <wp:docPr id="116" name="图片 116" descr="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0053"/>
                          <pic:cNvPicPr>
                            <a:picLocks noChangeAspect="1"/>
                          </pic:cNvPicPr>
                        </pic:nvPicPr>
                        <pic:blipFill>
                          <a:blip r:embed="rId24"/>
                          <a:stretch>
                            <a:fillRect/>
                          </a:stretch>
                        </pic:blipFill>
                        <pic:spPr>
                          <a:xfrm>
                            <a:off x="0" y="0"/>
                            <a:ext cx="935990" cy="935990"/>
                          </a:xfrm>
                          <a:prstGeom prst="rect">
                            <a:avLst/>
                          </a:prstGeom>
                        </pic:spPr>
                      </pic:pic>
                    </a:graphicData>
                  </a:graphic>
                </wp:inline>
              </w:drawing>
            </w:r>
          </w:p>
        </w:tc>
        <w:tc>
          <w:tcPr>
            <w:tcW w:w="1653" w:type="dxa"/>
            <w:tcBorders>
              <w:top w:val="nil"/>
              <w:left w:val="nil"/>
              <w:right w:val="nil"/>
            </w:tcBorders>
            <w:shd w:val="clear" w:color="auto" w:fill="FFFFFF"/>
            <w:vAlign w:val="center"/>
          </w:tcPr>
          <w:p w14:paraId="31941C51">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5408" behindDoc="0" locked="0" layoutInCell="1" allowOverlap="1">
                      <wp:simplePos x="0" y="0"/>
                      <wp:positionH relativeFrom="column">
                        <wp:posOffset>501650</wp:posOffset>
                      </wp:positionH>
                      <wp:positionV relativeFrom="paragraph">
                        <wp:posOffset>288925</wp:posOffset>
                      </wp:positionV>
                      <wp:extent cx="259080" cy="289560"/>
                      <wp:effectExtent l="12700" t="12700" r="17780" b="17780"/>
                      <wp:wrapNone/>
                      <wp:docPr id="117" name="矩形 117"/>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pt;margin-top:22.75pt;height:22.8pt;width:20.4pt;z-index:251665408;v-text-anchor:middle;mso-width-relative:page;mso-height-relative:page;" filled="f" stroked="t" coordsize="21600,21600" o:gfxdata="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I&#10;SnOh1wAAAAgBAAAPAAAAAAAAAAEAIAAAACIAAABkcnMvZG93bnJldi54bWxQSwECFAAUAAAACACH&#10;TuJADL8FfV4CAAC3BAAADgAAAAAAAAABACAAAAAmAQAAZHJzL2Uyb0RvYy54bWxQSwUGAAAAAAYA&#10;BgBZAQAA9gUAAAAA&#10;">
                      <v:fill on="f" focussize="0,0"/>
                      <v:stroke weight="2pt" color="#FF0000 [2404]" joinstyle="round"/>
                      <v:imagedata o:title=""/>
                      <o:lock v:ext="edit" aspectratio="f"/>
                    </v:rect>
                  </w:pict>
                </mc:Fallback>
              </mc:AlternateContent>
            </w:r>
            <w:r>
              <w:rPr>
                <w:rFonts w:ascii="宋体" w:hAnsi="宋体" w:eastAsia="宋体"/>
                <w:color w:val="000000"/>
                <w:szCs w:val="21"/>
              </w:rPr>
              <w:drawing>
                <wp:inline distT="0" distB="0" distL="114300" distR="114300">
                  <wp:extent cx="935990" cy="935990"/>
                  <wp:effectExtent l="0" t="0" r="8890" b="8890"/>
                  <wp:docPr id="118" name="图片 118"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output_image_7"/>
                          <pic:cNvPicPr>
                            <a:picLocks noChangeAspect="1"/>
                          </pic:cNvPicPr>
                        </pic:nvPicPr>
                        <pic:blipFill>
                          <a:blip r:embed="rId25"/>
                          <a:stretch>
                            <a:fillRect/>
                          </a:stretch>
                        </pic:blipFill>
                        <pic:spPr>
                          <a:xfrm>
                            <a:off x="0" y="0"/>
                            <a:ext cx="935990" cy="935990"/>
                          </a:xfrm>
                          <a:prstGeom prst="rect">
                            <a:avLst/>
                          </a:prstGeom>
                        </pic:spPr>
                      </pic:pic>
                    </a:graphicData>
                  </a:graphic>
                </wp:inline>
              </w:drawing>
            </w:r>
          </w:p>
        </w:tc>
        <w:tc>
          <w:tcPr>
            <w:tcW w:w="1694" w:type="dxa"/>
            <w:tcBorders>
              <w:top w:val="nil"/>
              <w:left w:val="nil"/>
              <w:right w:val="nil"/>
            </w:tcBorders>
            <w:shd w:val="clear" w:color="auto" w:fill="FFFFFF"/>
            <w:vAlign w:val="center"/>
          </w:tcPr>
          <w:p w14:paraId="455B235E">
            <w:pPr>
              <w:spacing w:line="240" w:lineRule="auto"/>
              <w:jc w:val="center"/>
              <w:rPr>
                <w:rFonts w:ascii="宋体" w:hAnsi="宋体" w:eastAsia="宋体"/>
                <w:color w:val="000000"/>
                <w:szCs w:val="21"/>
              </w:rPr>
            </w:pPr>
            <w:r>
              <w:rPr>
                <w:rFonts w:hint="eastAsia" w:ascii="宋体" w:hAnsi="宋体" w:eastAsia="宋体"/>
                <w:color w:val="000000"/>
                <w:szCs w:val="21"/>
              </w:rPr>
              <w:drawing>
                <wp:inline distT="0" distB="0" distL="114300" distR="114300">
                  <wp:extent cx="935990" cy="935990"/>
                  <wp:effectExtent l="0" t="0" r="8890" b="8890"/>
                  <wp:docPr id="119" name="图片 119"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output_image_7"/>
                          <pic:cNvPicPr>
                            <a:picLocks noChangeAspect="1"/>
                          </pic:cNvPicPr>
                        </pic:nvPicPr>
                        <pic:blipFill>
                          <a:blip r:embed="rId26"/>
                          <a:stretch>
                            <a:fillRect/>
                          </a:stretch>
                        </pic:blipFill>
                        <pic:spPr>
                          <a:xfrm>
                            <a:off x="0" y="0"/>
                            <a:ext cx="935990" cy="935990"/>
                          </a:xfrm>
                          <a:prstGeom prst="rect">
                            <a:avLst/>
                          </a:prstGeom>
                        </pic:spPr>
                      </pic:pic>
                    </a:graphicData>
                  </a:graphic>
                </wp:inline>
              </w:drawing>
            </w:r>
          </w:p>
        </w:tc>
        <w:tc>
          <w:tcPr>
            <w:tcW w:w="1694" w:type="dxa"/>
            <w:tcBorders>
              <w:top w:val="nil"/>
              <w:left w:val="nil"/>
            </w:tcBorders>
            <w:shd w:val="clear" w:color="auto" w:fill="FFFFFF"/>
            <w:vAlign w:val="center"/>
          </w:tcPr>
          <w:p w14:paraId="5E36971C">
            <w:pPr>
              <w:spacing w:line="240" w:lineRule="auto"/>
              <w:jc w:val="center"/>
              <w:rPr>
                <w:color w:val="000000"/>
                <w:sz w:val="24"/>
              </w:rPr>
            </w:pPr>
            <w:r>
              <w:rPr>
                <w:rFonts w:hint="eastAsia" w:ascii="宋体" w:hAnsi="宋体" w:eastAsia="宋体"/>
                <w:color w:val="000000"/>
                <w:szCs w:val="21"/>
              </w:rPr>
              <w:drawing>
                <wp:inline distT="0" distB="0" distL="114300" distR="114300">
                  <wp:extent cx="935990" cy="935990"/>
                  <wp:effectExtent l="0" t="0" r="8890" b="8890"/>
                  <wp:docPr id="121" name="图片 121"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output_image_7"/>
                          <pic:cNvPicPr>
                            <a:picLocks noChangeAspect="1"/>
                          </pic:cNvPicPr>
                        </pic:nvPicPr>
                        <pic:blipFill>
                          <a:blip r:embed="rId27"/>
                          <a:stretch>
                            <a:fillRect/>
                          </a:stretch>
                        </pic:blipFill>
                        <pic:spPr>
                          <a:xfrm>
                            <a:off x="0" y="0"/>
                            <a:ext cx="935990" cy="935990"/>
                          </a:xfrm>
                          <a:prstGeom prst="rect">
                            <a:avLst/>
                          </a:prstGeom>
                        </pic:spPr>
                      </pic:pic>
                    </a:graphicData>
                  </a:graphic>
                </wp:inline>
              </w:drawing>
            </w:r>
          </w:p>
        </w:tc>
      </w:tr>
    </w:tbl>
    <w:p w14:paraId="497E04FB">
      <w:pPr>
        <w:pStyle w:val="74"/>
        <w:spacing w:beforeLines="0" w:after="0" w:afterLines="0"/>
        <w:ind w:firstLine="0" w:firstLineChars="0"/>
        <w:jc w:val="center"/>
        <w:rPr>
          <w:rFonts w:hint="eastAsia"/>
          <w:sz w:val="15"/>
          <w:szCs w:val="15"/>
        </w:rPr>
      </w:pPr>
      <w:r>
        <w:rPr>
          <w:rFonts w:hint="eastAsia"/>
          <w:sz w:val="15"/>
          <w:szCs w:val="15"/>
        </w:rPr>
        <w:t xml:space="preserve">Fig3 Filtering effect image. Each </w:t>
      </w:r>
      <w:r>
        <w:rPr>
          <w:rFonts w:hint="eastAsia"/>
          <w:sz w:val="15"/>
          <w:szCs w:val="15"/>
          <w:lang w:val="en-US" w:eastAsia="zh-CN"/>
        </w:rPr>
        <w:t xml:space="preserve">column </w:t>
      </w:r>
      <w:r>
        <w:rPr>
          <w:rFonts w:hint="eastAsia"/>
          <w:sz w:val="15"/>
          <w:szCs w:val="15"/>
        </w:rPr>
        <w:t xml:space="preserve">from </w:t>
      </w:r>
      <w:r>
        <w:rPr>
          <w:rFonts w:hint="eastAsia"/>
          <w:sz w:val="15"/>
          <w:szCs w:val="15"/>
          <w:lang w:val="en-US" w:eastAsia="zh-CN"/>
        </w:rPr>
        <w:t xml:space="preserve">left to right </w:t>
      </w:r>
      <w:r>
        <w:rPr>
          <w:rFonts w:hint="eastAsia"/>
          <w:sz w:val="15"/>
          <w:szCs w:val="15"/>
        </w:rPr>
        <w:t>corresponds to the real image, Prewitt filtered image, Laplacian filtered image and MaxSel filtered image.</w:t>
      </w:r>
    </w:p>
    <w:p w14:paraId="2D2BA83C">
      <w:pPr>
        <w:pStyle w:val="74"/>
        <w:spacing w:after="161" w:afterLines="50"/>
        <w:ind w:firstLine="0" w:firstLineChars="0"/>
        <w:jc w:val="both"/>
        <w:rPr>
          <w:rFonts w:hint="eastAsia"/>
          <w:sz w:val="18"/>
          <w:szCs w:val="18"/>
        </w:rPr>
      </w:pPr>
    </w:p>
    <w:p w14:paraId="21020686">
      <w:pPr>
        <w:pStyle w:val="74"/>
        <w:spacing w:after="161" w:afterLines="50"/>
        <w:ind w:firstLine="0" w:firstLineChars="0"/>
        <w:jc w:val="both"/>
        <w:rPr>
          <w:rFonts w:hint="eastAsia"/>
          <w:sz w:val="18"/>
          <w:szCs w:val="18"/>
        </w:rPr>
        <w:sectPr>
          <w:type w:val="continuous"/>
          <w:pgSz w:w="11906" w:h="16838"/>
          <w:pgMar w:top="1134" w:right="850" w:bottom="850" w:left="850" w:header="567" w:footer="567" w:gutter="0"/>
          <w:cols w:space="425" w:num="1"/>
          <w:docGrid w:type="linesAndChars" w:linePitch="322" w:charSpace="460"/>
        </w:sectPr>
      </w:pPr>
    </w:p>
    <w:p w14:paraId="5708525F">
      <w:pPr>
        <w:pStyle w:val="74"/>
        <w:spacing w:before="162" w:beforeLines="50" w:after="162" w:afterLines="50"/>
        <w:ind w:firstLine="0" w:firstLineChars="0"/>
        <w:outlineLvl w:val="1"/>
        <w:rPr>
          <w:rFonts w:ascii="黑体" w:hAnsi="黑体" w:eastAsia="黑体" w:cs="黑体"/>
          <w:sz w:val="21"/>
          <w:szCs w:val="21"/>
        </w:rPr>
      </w:pPr>
      <w:r>
        <w:rPr>
          <w:rFonts w:hint="eastAsia" w:ascii="黑体" w:hAnsi="黑体" w:eastAsia="黑体" w:cs="黑体"/>
          <w:sz w:val="21"/>
          <w:szCs w:val="21"/>
          <w:lang w:val="en-US" w:eastAsia="zh-CN"/>
        </w:rPr>
        <w:t xml:space="preserve">2.2 </w:t>
      </w:r>
      <w:r>
        <w:rPr>
          <w:rFonts w:hint="eastAsia" w:ascii="黑体" w:hAnsi="黑体" w:eastAsia="黑体" w:cs="黑体"/>
          <w:sz w:val="21"/>
          <w:szCs w:val="21"/>
        </w:rPr>
        <w:t>MResNet feature extraction network</w:t>
      </w:r>
    </w:p>
    <w:p w14:paraId="18AC99AB">
      <w:pPr>
        <w:pStyle w:val="74"/>
        <w:ind w:firstLine="364"/>
        <w:rPr>
          <w:rFonts w:hint="eastAsia"/>
        </w:rPr>
      </w:pPr>
      <w:r>
        <w:rPr>
          <w:rFonts w:hint="eastAsia"/>
        </w:rPr>
        <w:t>As shown in Fig.4</w:t>
      </w:r>
      <w:r>
        <w:rPr>
          <w:rFonts w:hint="eastAsia"/>
          <w:lang w:eastAsia="zh-CN"/>
        </w:rPr>
        <w:t xml:space="preserve">, </w:t>
      </w:r>
      <w:r>
        <w:rPr>
          <w:rFonts w:hint="eastAsia"/>
        </w:rPr>
        <w:t xml:space="preserve">MResNet </w:t>
      </w:r>
      <w:r>
        <w:rPr>
          <w:rFonts w:hint="eastAsia"/>
          <w:lang w:val="en-US" w:eastAsia="zh-CN"/>
        </w:rPr>
        <w:t xml:space="preserve">is improved from </w:t>
      </w:r>
      <w:r>
        <w:rPr>
          <w:rFonts w:hint="eastAsia"/>
        </w:rPr>
        <w:t>ResNet</w:t>
      </w:r>
      <w:r>
        <w:rPr>
          <w:rFonts w:hint="eastAsia"/>
          <w:lang w:val="en-US" w:eastAsia="zh-CN"/>
        </w:rPr>
        <w:t xml:space="preserve"> and </w:t>
      </w:r>
      <w:r>
        <w:rPr>
          <w:rFonts w:hint="eastAsia"/>
        </w:rPr>
        <w:t>has five more MA blocks</w:t>
      </w:r>
      <w:r>
        <w:rPr>
          <w:rFonts w:hint="eastAsia"/>
          <w:lang w:val="en-US" w:eastAsia="zh-CN"/>
        </w:rPr>
        <w:t xml:space="preserve">, </w:t>
      </w:r>
      <w:r>
        <w:rPr>
          <w:rFonts w:hint="eastAsia"/>
        </w:rPr>
        <w:t>wh</w:t>
      </w:r>
      <w:r>
        <w:rPr>
          <w:rFonts w:hint="eastAsia"/>
          <w:lang w:val="en-US" w:eastAsia="zh-CN"/>
        </w:rPr>
        <w:t>ich</w:t>
      </w:r>
      <w:r>
        <w:rPr>
          <w:rFonts w:hint="eastAsia"/>
        </w:rPr>
        <w:t xml:space="preserve"> consists of a maximum </w:t>
      </w:r>
      <w:r>
        <w:rPr>
          <w:rFonts w:hint="eastAsia"/>
          <w:lang w:val="en-US" w:eastAsia="zh-CN"/>
        </w:rPr>
        <w:t xml:space="preserve">pooling </w:t>
      </w:r>
      <w:r>
        <w:rPr>
          <w:rFonts w:hint="eastAsia"/>
        </w:rPr>
        <w:t xml:space="preserve">filter layer, </w:t>
      </w:r>
      <w:r>
        <w:rPr>
          <w:rFonts w:hint="eastAsia"/>
          <w:lang w:val="en-US" w:eastAsia="zh-CN"/>
        </w:rPr>
        <w:t xml:space="preserve">a mean </w:t>
      </w:r>
      <w:r>
        <w:rPr>
          <w:rFonts w:hint="eastAsia"/>
        </w:rPr>
        <w:t>filter layer</w:t>
      </w:r>
      <w:r>
        <w:rPr>
          <w:rFonts w:hint="eastAsia"/>
          <w:lang w:val="en-US" w:eastAsia="zh-CN"/>
        </w:rPr>
        <w:t xml:space="preserve"> and a </w:t>
      </w:r>
      <w:r>
        <w:rPr>
          <w:rFonts w:hint="eastAsia"/>
        </w:rPr>
        <w:t xml:space="preserve">residual </w:t>
      </w:r>
      <w:r>
        <w:rPr>
          <w:rFonts w:hint="eastAsia"/>
          <w:lang w:val="en-US" w:eastAsia="zh-CN"/>
        </w:rPr>
        <w:t>layer,</w:t>
      </w:r>
      <w:r>
        <w:rPr>
          <w:rFonts w:hint="eastAsia"/>
        </w:rPr>
        <w:t xml:space="preserve"> </w:t>
      </w:r>
      <w:r>
        <w:rPr>
          <w:rFonts w:hint="eastAsia"/>
          <w:lang w:val="en-US" w:eastAsia="zh-CN"/>
        </w:rPr>
        <w:t xml:space="preserve">than </w:t>
      </w:r>
      <w:r>
        <w:rPr>
          <w:rFonts w:hint="eastAsia"/>
        </w:rPr>
        <w:t>ResNet</w:t>
      </w:r>
      <w:r>
        <w:rPr>
          <w:rFonts w:hint="eastAsia"/>
          <w:lang w:val="en-US" w:eastAsia="zh-CN"/>
        </w:rPr>
        <w:t>.</w:t>
      </w:r>
      <w:r>
        <w:rPr>
          <w:rFonts w:hint="eastAsia"/>
        </w:rPr>
        <w:t xml:space="preserve"> MResNet </w:t>
      </w:r>
      <w:r>
        <w:rPr>
          <w:rFonts w:hint="eastAsia"/>
          <w:lang w:val="en-US" w:eastAsia="zh-CN"/>
        </w:rPr>
        <w:t>changes the mean pooling of the final output to maximum pooling, which is used for selecting the maximum features for detecting the generated image</w:t>
      </w:r>
      <w:r>
        <w:rPr>
          <w:rFonts w:hint="eastAsia"/>
        </w:rPr>
        <w:t>.</w:t>
      </w:r>
    </w:p>
    <w:p w14:paraId="2825C5BA">
      <w:pPr>
        <w:pStyle w:val="74"/>
        <w:spacing w:before="0" w:beforeLines="0"/>
        <w:ind w:firstLine="364"/>
        <w:rPr>
          <w:rFonts w:hint="eastAsia"/>
        </w:rPr>
      </w:pPr>
      <w:r>
        <w:rPr>
          <w:rFonts w:hint="eastAsia"/>
        </w:rPr>
        <w:t xml:space="preserve">MA block </w:t>
      </w:r>
      <w:r>
        <w:rPr>
          <w:rFonts w:hint="eastAsia"/>
          <w:lang w:val="en-US" w:eastAsia="zh-CN"/>
        </w:rPr>
        <w:t xml:space="preserve">is used to emphasize the local maxima in the feature map </w:t>
      </w:r>
      <w:r>
        <w:rPr>
          <w:rFonts w:hint="eastAsia"/>
        </w:rPr>
        <w:t>as shown in equation (3), where λ is an updatable parameter</w:t>
      </w:r>
      <w:r>
        <w:rPr>
          <w:rFonts w:hint="eastAsia"/>
          <w:lang w:val="en-US" w:eastAsia="zh-CN"/>
        </w:rPr>
        <w:t>.</w:t>
      </w:r>
      <w:r>
        <w:rPr>
          <w:rFonts w:hint="eastAsia"/>
        </w:rPr>
        <w:t xml:space="preserve"> </w:t>
      </w:r>
      <w:r>
        <w:rPr>
          <w:rFonts w:hint="eastAsia"/>
          <w:i/>
          <w:iCs/>
        </w:rPr>
        <w:t>F</w:t>
      </w:r>
      <w:r>
        <w:rPr>
          <w:rFonts w:hint="eastAsia"/>
          <w:i/>
          <w:iCs/>
          <w:vertAlign w:val="subscript"/>
        </w:rPr>
        <w:t>in</w:t>
      </w:r>
      <w:r>
        <w:rPr>
          <w:rFonts w:hint="eastAsia"/>
        </w:rPr>
        <w:t xml:space="preserve"> denotes the input features. </w:t>
      </w:r>
      <w:r>
        <w:rPr>
          <w:rFonts w:hint="eastAsia"/>
          <w:i/>
          <w:iCs/>
          <w:lang w:val="en-US" w:eastAsia="zh-CN"/>
        </w:rPr>
        <w:t>MP</w:t>
      </w:r>
      <w:r>
        <w:rPr>
          <w:rFonts w:hint="eastAsia"/>
        </w:rPr>
        <w:t xml:space="preserve"> denotes maximum pooling</w:t>
      </w:r>
      <w:r>
        <w:rPr>
          <w:rFonts w:hint="eastAsia"/>
          <w:lang w:val="en-US" w:eastAsia="zh-CN"/>
        </w:rPr>
        <w:t>.</w:t>
      </w:r>
      <w:r>
        <w:rPr>
          <w:rFonts w:hint="eastAsia"/>
          <w:i/>
          <w:iCs/>
        </w:rPr>
        <w:t xml:space="preserve"> AP</w:t>
      </w:r>
      <w:r>
        <w:rPr>
          <w:rFonts w:hint="eastAsia"/>
        </w:rPr>
        <w:t xml:space="preserve"> denotes mean filtering. </w:t>
      </w:r>
      <w:r>
        <w:rPr>
          <w:rFonts w:hint="eastAsia"/>
          <w:i/>
          <w:iCs/>
          <w:lang w:val="en-US" w:eastAsia="zh-CN"/>
        </w:rPr>
        <w:t>Abs</w:t>
      </w:r>
      <w:r>
        <w:rPr>
          <w:rFonts w:hint="eastAsia"/>
          <w:lang w:val="en-US" w:eastAsia="zh-CN"/>
        </w:rPr>
        <w:t xml:space="preserve"> denotes taking absolute values</w:t>
      </w:r>
      <w:r>
        <w:rPr>
          <w:rFonts w:hint="eastAsia"/>
        </w:rPr>
        <w:t>.</w:t>
      </w:r>
    </w:p>
    <w:p w14:paraId="33A2D10E">
      <w:pPr>
        <w:pStyle w:val="74"/>
        <w:tabs>
          <w:tab w:val="left" w:pos="3827"/>
        </w:tabs>
        <w:ind w:firstLine="0" w:firstLineChars="0"/>
        <w:jc w:val="right"/>
        <w:rPr>
          <w:rFonts w:hint="default" w:eastAsia="宋体"/>
          <w:lang w:val="en-US" w:eastAsia="zh-CN"/>
        </w:rPr>
      </w:pPr>
      <w:r>
        <w:rPr>
          <w:rFonts w:ascii="宋体" w:hAnsi="宋体" w:eastAsia="宋体"/>
          <w:position w:val="-12"/>
          <w:sz w:val="24"/>
          <w:szCs w:val="24"/>
        </w:rPr>
        <w:object>
          <v:shape id="_x0000_i1028" o:spt="75" type="#_x0000_t75" style="height:18pt;width:165pt;" o:ole="t" filled="f" o:preferrelative="t" stroked="f" coordsize="21600,21600">
            <v:path/>
            <v:fill on="f" focussize="0,0"/>
            <v:stroke on="f"/>
            <v:imagedata r:id="rId29" o:title=""/>
            <o:lock v:ext="edit" aspectratio="t"/>
            <w10:wrap type="none"/>
            <w10:anchorlock/>
          </v:shape>
          <o:OLEObject Type="Embed" ProgID="Equation.3" ShapeID="_x0000_i1028" DrawAspect="Content" ObjectID="_1468075728" r:id="rId28">
            <o:LockedField>false</o:LockedField>
          </o:OLEObject>
        </w:object>
      </w:r>
      <w:r>
        <w:rPr>
          <w:rFonts w:hint="eastAsia" w:ascii="宋体" w:hAnsi="宋体"/>
          <w:position w:val="-12"/>
          <w:sz w:val="24"/>
          <w:szCs w:val="24"/>
          <w:lang w:val="en-US" w:eastAsia="zh-CN"/>
        </w:rPr>
        <w:tab/>
      </w:r>
      <w:r>
        <w:rPr>
          <w:rFonts w:hint="default" w:ascii="Times New Roman" w:hAnsi="Times New Roman"/>
          <w:position w:val="-12"/>
          <w:sz w:val="18"/>
          <w:szCs w:val="18"/>
          <w:lang w:val="en-US" w:eastAsia="zh-CN"/>
        </w:rPr>
        <w:t>(3)</w:t>
      </w:r>
    </w:p>
    <w:p w14:paraId="44D2C33E">
      <w:pPr>
        <w:pStyle w:val="74"/>
        <w:ind w:firstLine="364"/>
        <w:rPr>
          <w:rFonts w:hint="eastAsia"/>
        </w:rPr>
      </w:pPr>
    </w:p>
    <w:p w14:paraId="1B171D97">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6211BF93">
      <w:pPr>
        <w:pStyle w:val="74"/>
        <w:spacing w:before="162" w:beforeLines="50" w:after="0" w:afterLines="0"/>
        <w:ind w:firstLine="0" w:firstLineChars="0"/>
        <w:jc w:val="center"/>
        <w:rPr>
          <w:rFonts w:ascii="Times New Roman" w:hAnsi="Times New Roman" w:eastAsia="宋体" w:cs="Times New Roman"/>
          <w:szCs w:val="21"/>
        </w:rPr>
      </w:pPr>
      <w:r>
        <w:rPr>
          <w:rFonts w:ascii="Times New Roman" w:hAnsi="Times New Roman" w:eastAsia="宋体" w:cs="Times New Roman"/>
          <w:szCs w:val="21"/>
        </w:rPr>
        <w:object>
          <v:shape id="_x0000_i1029" o:spt="75" type="#_x0000_t75" style="height:202.65pt;width:353.1pt;" o:ole="t" filled="f" o:preferrelative="t" stroked="t" coordsize="21600,21600">
            <v:path/>
            <v:fill on="f" focussize="0,0"/>
            <v:stroke color="#DDD9C3" joinstyle="miter"/>
            <v:imagedata r:id="rId31" o:title=""/>
            <o:lock v:ext="edit" aspectratio="f"/>
            <w10:wrap type="none"/>
            <w10:anchorlock/>
          </v:shape>
          <o:OLEObject Type="Embed" ProgID="Visio.Drawing.15" ShapeID="_x0000_i1029" DrawAspect="Content" ObjectID="_1468075729" r:id="rId30">
            <o:LockedField>false</o:LockedField>
          </o:OLEObject>
        </w:object>
      </w:r>
    </w:p>
    <w:p w14:paraId="74FB37EB">
      <w:pPr>
        <w:pStyle w:val="74"/>
        <w:ind w:firstLine="0" w:firstLineChars="0"/>
        <w:jc w:val="center"/>
        <w:rPr>
          <w:rFonts w:ascii="Times New Roman" w:hAnsi="Times New Roman" w:eastAsia="宋体" w:cs="Times New Roman"/>
          <w:sz w:val="15"/>
          <w:szCs w:val="15"/>
        </w:rPr>
      </w:pPr>
      <w:r>
        <w:rPr>
          <w:rFonts w:hint="eastAsia" w:ascii="Times New Roman" w:hAnsi="Times New Roman" w:eastAsia="宋体" w:cs="Times New Roman"/>
          <w:sz w:val="15"/>
          <w:szCs w:val="15"/>
        </w:rPr>
        <w:t xml:space="preserve">Fig4 </w:t>
      </w:r>
      <w:r>
        <w:rPr>
          <w:rFonts w:ascii="Times New Roman" w:hAnsi="Times New Roman" w:eastAsia="宋体" w:cs="Times New Roman"/>
          <w:sz w:val="15"/>
          <w:szCs w:val="15"/>
        </w:rPr>
        <w:t xml:space="preserve">MA block embedded in </w:t>
      </w:r>
      <w:r>
        <w:rPr>
          <w:rFonts w:hint="eastAsia" w:ascii="Times New Roman" w:hAnsi="Times New Roman" w:eastAsia="宋体" w:cs="Times New Roman"/>
          <w:sz w:val="15"/>
          <w:szCs w:val="15"/>
        </w:rPr>
        <w:t xml:space="preserve">Basic </w:t>
      </w:r>
      <w:r>
        <w:rPr>
          <w:rFonts w:ascii="Times New Roman" w:hAnsi="Times New Roman" w:eastAsia="宋体" w:cs="Times New Roman"/>
          <w:sz w:val="15"/>
          <w:szCs w:val="15"/>
        </w:rPr>
        <w:t>block in MResNet</w:t>
      </w:r>
    </w:p>
    <w:p w14:paraId="3694DA5A">
      <w:pPr>
        <w:pStyle w:val="74"/>
        <w:ind w:firstLine="0" w:firstLineChars="0"/>
        <w:jc w:val="both"/>
        <w:rPr>
          <w:rFonts w:hint="eastAsia" w:ascii="Times New Roman" w:hAnsi="Times New Roman" w:eastAsia="宋体" w:cs="Times New Roman"/>
          <w:sz w:val="15"/>
          <w:szCs w:val="15"/>
        </w:rPr>
      </w:pPr>
    </w:p>
    <w:p w14:paraId="292919D9">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323AE275">
      <w:pPr>
        <w:pStyle w:val="74"/>
        <w:spacing w:before="162" w:beforeLines="50" w:after="162" w:afterLines="50"/>
        <w:ind w:firstLine="0" w:firstLineChars="0"/>
        <w:outlineLvl w:val="1"/>
        <w:rPr>
          <w:rFonts w:hint="eastAsia" w:ascii="黑体" w:hAnsi="黑体" w:eastAsia="黑体" w:cs="黑体"/>
          <w:sz w:val="21"/>
          <w:szCs w:val="21"/>
        </w:rPr>
      </w:pPr>
      <w:r>
        <w:rPr>
          <w:rFonts w:hint="eastAsia" w:ascii="黑体" w:hAnsi="黑体" w:eastAsia="黑体" w:cs="黑体"/>
          <w:sz w:val="21"/>
          <w:szCs w:val="21"/>
          <w:lang w:val="en-US" w:eastAsia="zh-CN"/>
        </w:rPr>
        <w:t>2</w:t>
      </w:r>
      <w:r>
        <w:rPr>
          <w:rFonts w:hint="eastAsia" w:ascii="黑体" w:hAnsi="黑体" w:eastAsia="黑体" w:cs="黑体"/>
          <w:sz w:val="21"/>
          <w:szCs w:val="21"/>
        </w:rPr>
        <w:t>.</w:t>
      </w:r>
      <w:r>
        <w:rPr>
          <w:rFonts w:hint="eastAsia" w:ascii="黑体" w:hAnsi="黑体" w:eastAsia="黑体" w:cs="黑体"/>
          <w:sz w:val="21"/>
          <w:szCs w:val="21"/>
          <w:lang w:val="en-US" w:eastAsia="zh-CN"/>
        </w:rPr>
        <w:t xml:space="preserve">3 </w:t>
      </w:r>
      <w:r>
        <w:rPr>
          <w:rFonts w:hint="eastAsia" w:ascii="黑体" w:hAnsi="黑体" w:eastAsia="黑体" w:cs="黑体"/>
          <w:sz w:val="21"/>
          <w:szCs w:val="21"/>
        </w:rPr>
        <w:t>Classifiers and Loss Functions</w:t>
      </w:r>
    </w:p>
    <w:p w14:paraId="07CF1D31">
      <w:pPr>
        <w:pStyle w:val="74"/>
        <w:ind w:firstLine="364"/>
        <w:rPr>
          <w:rFonts w:hint="eastAsia"/>
          <w:lang w:val="en-US" w:eastAsia="zh-CN"/>
        </w:rPr>
      </w:pPr>
      <w:r>
        <w:rPr>
          <w:rFonts w:hint="eastAsia"/>
        </w:rPr>
        <w:t>The classifier C consists of two fully connected layers</w:t>
      </w:r>
      <w:r>
        <w:rPr>
          <w:rFonts w:hint="eastAsia"/>
          <w:lang w:val="en-US" w:eastAsia="zh-CN"/>
        </w:rPr>
        <w:t>.</w:t>
      </w:r>
      <w:r>
        <w:rPr>
          <w:rFonts w:hint="eastAsia"/>
        </w:rPr>
        <w:t xml:space="preserve"> MaxPix spreads the 8192 features output from MResNet and then transforms them into predicted </w:t>
      </w:r>
      <w:r>
        <w:rPr>
          <w:rFonts w:hint="eastAsia"/>
          <w:lang w:val="en-US" w:eastAsia="zh-CN"/>
        </w:rPr>
        <w:t xml:space="preserve">values </w:t>
      </w:r>
      <w:r>
        <w:rPr>
          <w:rFonts w:hint="eastAsia"/>
        </w:rPr>
        <w:t xml:space="preserve">using the fully connected layers. As shown in Equation(4), where C </w:t>
      </w:r>
      <w:r>
        <w:rPr>
          <w:rFonts w:hint="eastAsia"/>
          <w:lang w:eastAsia="zh-CN"/>
        </w:rPr>
        <w:t xml:space="preserve">is the </w:t>
      </w:r>
      <w:r>
        <w:rPr>
          <w:rFonts w:hint="eastAsia"/>
        </w:rPr>
        <w:t xml:space="preserve">classifier, </w:t>
      </w:r>
      <w:r>
        <w:rPr>
          <w:rFonts w:hint="eastAsia"/>
          <w:i/>
          <w:iCs/>
        </w:rPr>
        <w:t>y</w:t>
      </w:r>
      <w:r>
        <w:rPr>
          <w:rFonts w:hint="eastAsia"/>
        </w:rPr>
        <w:t xml:space="preserve"> denotes the true label of the image</w:t>
      </w:r>
      <w:r>
        <w:rPr>
          <w:rFonts w:hint="eastAsia"/>
          <w:lang w:val="en-US" w:eastAsia="zh-CN"/>
        </w:rPr>
        <w:t>s</w:t>
      </w:r>
      <w:r>
        <w:rPr>
          <w:rFonts w:hint="eastAsia"/>
        </w:rPr>
        <w:t xml:space="preserve">, and </w:t>
      </w:r>
      <w:r>
        <w:rPr>
          <w:rFonts w:hint="eastAsia"/>
          <w:i/>
          <w:iCs/>
          <w:lang w:val="en-US" w:eastAsia="zh-CN"/>
        </w:rPr>
        <w:t>F</w:t>
      </w:r>
      <w:r>
        <w:rPr>
          <w:rFonts w:hint="eastAsia"/>
          <w:i/>
          <w:iCs/>
          <w:vertAlign w:val="subscript"/>
          <w:lang w:val="en-US" w:eastAsia="zh-CN"/>
        </w:rPr>
        <w:t>d</w:t>
      </w:r>
      <w:r>
        <w:rPr>
          <w:rFonts w:hint="eastAsia"/>
          <w:lang w:val="en-US" w:eastAsia="zh-CN"/>
        </w:rPr>
        <w:t xml:space="preserve"> are the input features.</w:t>
      </w:r>
    </w:p>
    <w:p w14:paraId="3DDF230D">
      <w:pPr>
        <w:pStyle w:val="74"/>
        <w:tabs>
          <w:tab w:val="left" w:pos="3462"/>
        </w:tabs>
        <w:ind w:firstLine="0" w:firstLineChars="0"/>
        <w:jc w:val="right"/>
        <w:rPr>
          <w:rFonts w:hint="default" w:eastAsia="宋体"/>
          <w:lang w:val="en-US" w:eastAsia="zh-CN"/>
        </w:rPr>
      </w:pPr>
      <w:r>
        <w:rPr>
          <w:rFonts w:hint="eastAsia" w:ascii="宋体" w:hAnsi="宋体" w:eastAsia="宋体"/>
          <w:position w:val="-24"/>
          <w:szCs w:val="24"/>
        </w:rPr>
        <w:object>
          <v:shape id="_x0000_i1030" o:spt="75" type="#_x0000_t75" style="height:31.6pt;width:202.85pt;" o:ole="t" filled="f" o:preferrelative="t" stroked="f" coordsize="21600,21600">
            <v:path/>
            <v:fill on="f" focussize="0,0"/>
            <v:stroke on="f"/>
            <v:imagedata r:id="rId33" o:title=""/>
            <o:lock v:ext="edit" aspectratio="t"/>
            <w10:wrap type="none"/>
            <w10:anchorlock/>
          </v:shape>
          <o:OLEObject Type="Embed" ProgID="Equation.3" ShapeID="_x0000_i1030" DrawAspect="Content" ObjectID="_1468075730" r:id="rId32">
            <o:LockedField>false</o:LockedField>
          </o:OLEObject>
        </w:object>
      </w:r>
      <w:r>
        <w:rPr>
          <w:rFonts w:hint="eastAsia" w:ascii="宋体" w:hAnsi="宋体"/>
          <w:position w:val="-24"/>
          <w:szCs w:val="24"/>
          <w:lang w:val="en-US" w:eastAsia="zh-CN"/>
        </w:rPr>
        <w:tab/>
      </w:r>
      <w:r>
        <w:rPr>
          <w:rFonts w:hint="default" w:ascii="Times New Roman" w:hAnsi="Times New Roman"/>
          <w:position w:val="-24"/>
          <w:sz w:val="18"/>
          <w:szCs w:val="18"/>
          <w:lang w:val="en-US" w:eastAsia="zh-CN"/>
        </w:rPr>
        <w:t>(4)</w:t>
      </w:r>
    </w:p>
    <w:p w14:paraId="6EC6C711">
      <w:pPr>
        <w:pStyle w:val="68"/>
        <w:numPr>
          <w:ilvl w:val="0"/>
          <w:numId w:val="0"/>
        </w:numPr>
        <w:spacing w:before="161" w:beforeLines="50" w:after="161" w:afterLines="50" w:line="240" w:lineRule="auto"/>
        <w:ind w:left="425" w:hanging="425" w:firstLineChars="0"/>
        <w:rPr>
          <w:sz w:val="24"/>
          <w:szCs w:val="24"/>
        </w:rPr>
      </w:pPr>
      <w:r>
        <w:rPr>
          <w:rFonts w:hint="eastAsia"/>
          <w:sz w:val="24"/>
          <w:szCs w:val="24"/>
          <w:lang w:val="en-US" w:eastAsia="zh-CN"/>
        </w:rPr>
        <w:t>3</w:t>
      </w:r>
      <w:r>
        <w:rPr>
          <w:rFonts w:hint="eastAsia"/>
          <w:sz w:val="24"/>
          <w:szCs w:val="24"/>
        </w:rPr>
        <w:tab/>
      </w:r>
      <w:r>
        <w:rPr>
          <w:rFonts w:hint="eastAsia"/>
          <w:sz w:val="24"/>
          <w:szCs w:val="24"/>
        </w:rPr>
        <w:t xml:space="preserve"> Experimental</w:t>
      </w:r>
    </w:p>
    <w:p w14:paraId="17D7867D">
      <w:pPr>
        <w:pStyle w:val="74"/>
        <w:ind w:firstLine="364"/>
      </w:pPr>
      <w:r>
        <w:rPr>
          <w:rFonts w:hint="eastAsia"/>
          <w:lang w:val="en-US" w:eastAsia="zh-CN"/>
        </w:rPr>
        <w:t>T</w:t>
      </w:r>
      <w:r>
        <w:rPr>
          <w:rFonts w:hint="eastAsia"/>
          <w:lang w:eastAsia="zh-CN"/>
        </w:rPr>
        <w:t xml:space="preserve">his thesis </w:t>
      </w:r>
      <w:r>
        <w:rPr>
          <w:rFonts w:hint="eastAsia"/>
        </w:rPr>
        <w:t xml:space="preserve">demonstrates the improvement of MaxPix in cross-model generalization performance by comparing </w:t>
      </w:r>
      <w:r>
        <w:rPr>
          <w:rFonts w:hint="eastAsia"/>
          <w:lang w:val="en-US" w:eastAsia="zh-CN"/>
        </w:rPr>
        <w:t xml:space="preserve">the accuracy and average precision of </w:t>
      </w:r>
      <w:r>
        <w:rPr>
          <w:rFonts w:hint="eastAsia"/>
        </w:rPr>
        <w:t xml:space="preserve">current representative detection algorithms </w:t>
      </w:r>
      <w:r>
        <w:rPr>
          <w:rFonts w:hint="eastAsia"/>
          <w:lang w:val="en-US" w:eastAsia="zh-CN"/>
        </w:rPr>
        <w:t>for detecting different datasets</w:t>
      </w:r>
      <w:r>
        <w:rPr>
          <w:rFonts w:hint="eastAsia"/>
        </w:rPr>
        <w:t>. The role of MaxPix modules is verified through ablation experiments</w:t>
      </w:r>
      <w:r>
        <w:rPr>
          <w:rFonts w:hint="eastAsia"/>
          <w:lang w:eastAsia="zh-CN"/>
        </w:rPr>
        <w:t>.</w:t>
      </w:r>
    </w:p>
    <w:p w14:paraId="5D548611">
      <w:pPr>
        <w:spacing w:before="161" w:beforeLines="50" w:after="161" w:afterLines="50"/>
        <w:outlineLvl w:val="2"/>
        <w:rPr>
          <w:rFonts w:ascii="黑体" w:hAnsi="黑体" w:eastAsia="黑体" w:cs="黑体"/>
          <w:sz w:val="21"/>
          <w:szCs w:val="21"/>
        </w:rPr>
      </w:pPr>
      <w:r>
        <w:rPr>
          <w:rFonts w:hint="eastAsia" w:ascii="黑体" w:hAnsi="黑体" w:eastAsia="黑体" w:cs="黑体"/>
          <w:sz w:val="21"/>
          <w:szCs w:val="21"/>
          <w:lang w:val="en-US" w:eastAsia="zh-CN"/>
        </w:rPr>
        <w:t>3</w:t>
      </w:r>
      <w:r>
        <w:rPr>
          <w:rFonts w:hint="eastAsia" w:ascii="黑体" w:hAnsi="黑体" w:eastAsia="黑体" w:cs="黑体"/>
          <w:sz w:val="21"/>
          <w:szCs w:val="21"/>
        </w:rPr>
        <w:t>.1</w:t>
      </w:r>
      <w:r>
        <w:rPr>
          <w:rFonts w:hint="eastAsia" w:ascii="黑体" w:hAnsi="黑体" w:eastAsia="黑体" w:cs="黑体"/>
          <w:sz w:val="21"/>
          <w:szCs w:val="21"/>
        </w:rPr>
        <w:tab/>
      </w:r>
      <w:r>
        <w:rPr>
          <w:rFonts w:hint="eastAsia" w:ascii="黑体" w:hAnsi="黑体" w:eastAsia="黑体" w:cs="黑体"/>
          <w:sz w:val="21"/>
          <w:szCs w:val="21"/>
        </w:rPr>
        <w:t xml:space="preserve"> Datasets</w:t>
      </w:r>
    </w:p>
    <w:p w14:paraId="5CCB7AAC">
      <w:pPr>
        <w:pStyle w:val="74"/>
        <w:ind w:firstLine="364"/>
      </w:pPr>
      <w:r>
        <w:rPr>
          <w:rFonts w:hint="eastAsia"/>
          <w:lang w:val="en-US" w:eastAsia="zh-CN"/>
        </w:rPr>
        <w:t xml:space="preserve">In order to avoid misunderstanding in expression, </w:t>
      </w:r>
      <w:r>
        <w:rPr>
          <w:rFonts w:hint="eastAsia"/>
          <w:lang w:eastAsia="zh-CN"/>
        </w:rPr>
        <w:t>this thesis</w:t>
      </w:r>
      <w:r>
        <w:rPr>
          <w:rFonts w:hint="eastAsia"/>
        </w:rPr>
        <w:t xml:space="preserve"> uses the lowercase English name of the generative model </w:t>
      </w:r>
      <w:r>
        <w:rPr>
          <w:rFonts w:hint="eastAsia"/>
          <w:lang w:val="en-US" w:eastAsia="zh-CN"/>
        </w:rPr>
        <w:t xml:space="preserve">to denote </w:t>
      </w:r>
      <w:r>
        <w:rPr>
          <w:rFonts w:hint="eastAsia"/>
        </w:rPr>
        <w:t xml:space="preserve">the dataset composed of </w:t>
      </w:r>
      <w:r>
        <w:rPr>
          <w:rFonts w:hint="eastAsia"/>
          <w:lang w:val="en-US" w:eastAsia="zh-CN"/>
        </w:rPr>
        <w:t xml:space="preserve">the corresponding </w:t>
      </w:r>
      <w:r>
        <w:rPr>
          <w:rFonts w:hint="eastAsia"/>
        </w:rPr>
        <w:t xml:space="preserve">generated image and the real image, e.g., the image generated by StyleGAN and the real image used for training </w:t>
      </w:r>
      <w:r>
        <w:rPr>
          <w:rFonts w:hint="eastAsia"/>
          <w:lang w:val="en-US" w:eastAsia="zh-CN"/>
        </w:rPr>
        <w:t xml:space="preserve">the generative model </w:t>
      </w:r>
      <w:r>
        <w:rPr>
          <w:rFonts w:hint="eastAsia"/>
        </w:rPr>
        <w:t>are called the stylegan dataset.</w:t>
      </w:r>
    </w:p>
    <w:p w14:paraId="0277BCD6">
      <w:pPr>
        <w:pStyle w:val="74"/>
        <w:ind w:firstLine="364"/>
        <w:rPr>
          <w:rFonts w:hint="eastAsia"/>
          <w:color w:val="FF0000"/>
          <w:lang w:val="en-US" w:eastAsia="zh-CN"/>
        </w:rPr>
      </w:pPr>
      <w:r>
        <w:rPr>
          <w:rFonts w:hint="eastAsia"/>
          <w:lang w:val="en-US" w:eastAsia="zh-CN"/>
        </w:rPr>
        <w:t xml:space="preserve">The Wang </w:t>
      </w:r>
      <w:r>
        <w:rPr>
          <w:rFonts w:hint="eastAsia"/>
        </w:rPr>
        <w:t>dataset</w:t>
      </w:r>
      <w:r>
        <w:rPr>
          <w:rFonts w:hint="eastAsia"/>
          <w:lang w:eastAsia="zh-CN"/>
        </w:rPr>
        <w:t xml:space="preserve">: </w:t>
      </w:r>
      <w:r>
        <w:rPr>
          <w:rFonts w:hint="eastAsia"/>
        </w:rPr>
        <w:t>Wang</w:t>
      </w:r>
      <w:r>
        <w:rPr>
          <w:rFonts w:hint="eastAsia"/>
          <w:vertAlign w:val="superscript"/>
        </w:rPr>
        <w:t>[</w:t>
      </w:r>
      <w:r>
        <w:rPr>
          <w:rFonts w:hint="eastAsia"/>
          <w:vertAlign w:val="superscript"/>
          <w:lang w:val="en-US" w:eastAsia="zh-CN"/>
        </w:rPr>
        <w:t>21</w:t>
      </w:r>
      <w:r>
        <w:rPr>
          <w:rFonts w:hint="eastAsia"/>
          <w:vertAlign w:val="superscript"/>
        </w:rPr>
        <w:t>]</w:t>
      </w:r>
      <w:r>
        <w:rPr>
          <w:rFonts w:hint="eastAsia"/>
        </w:rPr>
        <w:t xml:space="preserve"> published a publicly available </w:t>
      </w:r>
      <w:r>
        <w:rPr>
          <w:rFonts w:hint="eastAsia"/>
          <w:lang w:val="en-US" w:eastAsia="zh-CN"/>
        </w:rPr>
        <w:t>but unnamed dataset</w:t>
      </w:r>
      <w:r>
        <w:rPr>
          <w:rFonts w:hint="eastAsia"/>
        </w:rPr>
        <w:t xml:space="preserve">, referred to as the </w:t>
      </w:r>
      <w:r>
        <w:rPr>
          <w:rFonts w:hint="eastAsia"/>
          <w:lang w:val="en-US" w:eastAsia="zh-CN"/>
        </w:rPr>
        <w:t xml:space="preserve">Wang </w:t>
      </w:r>
      <w:r>
        <w:rPr>
          <w:rFonts w:hint="eastAsia"/>
        </w:rPr>
        <w:t xml:space="preserve">dataset </w:t>
      </w:r>
      <w:r>
        <w:rPr>
          <w:rFonts w:hint="eastAsia"/>
          <w:lang w:val="en-US" w:eastAsia="zh-CN"/>
        </w:rPr>
        <w:t>in this thesis</w:t>
      </w:r>
      <w:r>
        <w:rPr>
          <w:rStyle w:val="27"/>
          <w:rFonts w:hint="eastAsia"/>
        </w:rPr>
        <w:t xml:space="preserve">, </w:t>
      </w:r>
      <w:r>
        <w:rPr>
          <w:rStyle w:val="27"/>
          <w:rFonts w:hint="eastAsia"/>
          <w:sz w:val="18"/>
          <w:szCs w:val="18"/>
          <w:lang w:val="en-US" w:eastAsia="zh-CN"/>
        </w:rPr>
        <w:t xml:space="preserve">which </w:t>
      </w:r>
      <w:r>
        <w:rPr>
          <w:rFonts w:hint="eastAsia"/>
        </w:rPr>
        <w:t>is divided into a trainset, an evaluation set, and a testset and contains real images</w:t>
      </w:r>
      <w:r>
        <w:rPr>
          <w:rFonts w:hint="eastAsia"/>
          <w:lang w:val="en-US" w:eastAsia="zh-CN"/>
        </w:rPr>
        <w:t xml:space="preserve"> and</w:t>
      </w:r>
      <w:r>
        <w:rPr>
          <w:rFonts w:hint="eastAsia"/>
        </w:rPr>
        <w:t xml:space="preserve"> generat</w:t>
      </w:r>
      <w:r>
        <w:rPr>
          <w:rFonts w:hint="eastAsia"/>
          <w:lang w:val="en-US" w:eastAsia="zh-CN"/>
        </w:rPr>
        <w:t>ed</w:t>
      </w:r>
      <w:r>
        <w:rPr>
          <w:rFonts w:hint="eastAsia"/>
        </w:rPr>
        <w:t xml:space="preserve"> images</w:t>
      </w:r>
      <w:r>
        <w:rPr>
          <w:rFonts w:hint="eastAsia"/>
          <w:lang w:val="en-US" w:eastAsia="zh-CN"/>
        </w:rPr>
        <w:t>. The real images were</w:t>
      </w:r>
      <w:r>
        <w:rPr>
          <w:rFonts w:hint="eastAsia"/>
        </w:rPr>
        <w:t xml:space="preserve"> </w:t>
      </w:r>
      <w:r>
        <w:rPr>
          <w:rFonts w:hint="eastAsia"/>
          <w:lang w:val="en-US" w:eastAsia="zh-CN"/>
        </w:rPr>
        <w:t xml:space="preserve">samplied </w:t>
      </w:r>
      <w:r>
        <w:rPr>
          <w:rFonts w:hint="eastAsia"/>
        </w:rPr>
        <w:t>from the LSUN</w:t>
      </w:r>
      <w:r>
        <w:rPr>
          <w:rFonts w:hint="eastAsia"/>
          <w:vertAlign w:val="superscript"/>
          <w:lang w:val="en-US" w:eastAsia="zh-CN"/>
        </w:rPr>
        <w:t>[25]</w:t>
      </w:r>
      <w:r>
        <w:rPr>
          <w:rFonts w:hint="eastAsia"/>
        </w:rPr>
        <w:t xml:space="preserve"> , ImageNet </w:t>
      </w:r>
      <w:r>
        <w:rPr>
          <w:rFonts w:hint="eastAsia"/>
          <w:lang w:val="en-US" w:eastAsia="zh-CN"/>
        </w:rPr>
        <w:t xml:space="preserve">dataset </w:t>
      </w:r>
      <w:r>
        <w:rPr>
          <w:rFonts w:hint="eastAsia"/>
        </w:rPr>
        <w:t xml:space="preserve">and other </w:t>
      </w:r>
      <w:r>
        <w:rPr>
          <w:rFonts w:hint="eastAsia"/>
          <w:lang w:val="en-US" w:eastAsia="zh-CN"/>
        </w:rPr>
        <w:t xml:space="preserve">datasets </w:t>
      </w:r>
      <w:r>
        <w:rPr>
          <w:rFonts w:hint="eastAsia"/>
        </w:rPr>
        <w:t xml:space="preserve">that are commonly </w:t>
      </w:r>
      <w:r>
        <w:rPr>
          <w:rFonts w:hint="eastAsia"/>
          <w:lang w:val="en-US" w:eastAsia="zh-CN"/>
        </w:rPr>
        <w:t>used to train GANs. The generated images</w:t>
      </w:r>
      <w:r>
        <w:rPr>
          <w:rFonts w:hint="eastAsia"/>
        </w:rPr>
        <w:t xml:space="preserve"> </w:t>
      </w:r>
      <w:r>
        <w:rPr>
          <w:rFonts w:hint="eastAsia"/>
          <w:lang w:val="en-US" w:eastAsia="zh-CN"/>
        </w:rPr>
        <w:t>including</w:t>
      </w:r>
      <w:r>
        <w:rPr>
          <w:rFonts w:hint="eastAsia"/>
        </w:rPr>
        <w:t xml:space="preserve"> 20 scenarios</w:t>
      </w:r>
      <w:r>
        <w:rPr>
          <w:rFonts w:hint="eastAsia"/>
          <w:lang w:val="en-US" w:eastAsia="zh-CN"/>
        </w:rPr>
        <w:t xml:space="preserve"> images</w:t>
      </w:r>
      <w:r>
        <w:rPr>
          <w:rFonts w:hint="eastAsia"/>
        </w:rPr>
        <w:t xml:space="preserve"> </w:t>
      </w:r>
      <w:r>
        <w:rPr>
          <w:rFonts w:hint="eastAsia"/>
          <w:lang w:val="en-US" w:eastAsia="zh-CN"/>
        </w:rPr>
        <w:t xml:space="preserve">were </w:t>
      </w:r>
      <w:r>
        <w:rPr>
          <w:rFonts w:hint="eastAsia"/>
        </w:rPr>
        <w:t xml:space="preserve">generated by GANs such as PGGAN, StyleGAN2 and </w:t>
      </w:r>
      <w:r>
        <w:rPr>
          <w:rFonts w:hint="eastAsia"/>
          <w:lang w:val="en-US" w:eastAsia="zh-CN"/>
        </w:rPr>
        <w:t xml:space="preserve">samplied from </w:t>
      </w:r>
      <w:r>
        <w:rPr>
          <w:rFonts w:hint="eastAsia"/>
        </w:rPr>
        <w:t>the fake face dataset FaceForensics++ (deepfake)</w:t>
      </w:r>
      <w:r>
        <w:rPr>
          <w:rFonts w:hint="eastAsia"/>
          <w:vertAlign w:val="superscript"/>
          <w:lang w:val="en-US" w:eastAsia="zh-CN"/>
        </w:rPr>
        <w:t>[26]</w:t>
      </w:r>
      <w:r>
        <w:rPr>
          <w:rFonts w:hint="eastAsia"/>
        </w:rPr>
        <w:t xml:space="preserve"> . </w:t>
      </w:r>
      <w:r>
        <w:rPr>
          <w:rFonts w:hint="eastAsia"/>
          <w:color w:val="auto"/>
          <w:lang w:val="en-US" w:eastAsia="zh-CN"/>
        </w:rPr>
        <w:t>This dataset has been widely used by related researchers</w:t>
      </w:r>
      <w:r>
        <w:rPr>
          <w:rFonts w:hint="eastAsia"/>
          <w:color w:val="auto"/>
          <w:vertAlign w:val="superscript"/>
          <w:lang w:val="en-US" w:eastAsia="zh-CN"/>
        </w:rPr>
        <w:t>[13,21,27-30]</w:t>
      </w:r>
      <w:r>
        <w:rPr>
          <w:rFonts w:hint="eastAsia"/>
          <w:color w:val="auto"/>
          <w:lang w:val="en-US" w:eastAsia="zh-CN"/>
        </w:rPr>
        <w:t xml:space="preserve"> to train and evaluate detection algorithms since its release.</w:t>
      </w:r>
    </w:p>
    <w:p w14:paraId="57D583D1">
      <w:pPr>
        <w:pStyle w:val="74"/>
        <w:ind w:firstLine="364"/>
        <w:rPr>
          <w:rFonts w:hint="eastAsia"/>
          <w:color w:val="auto"/>
          <w:lang w:val="en-US" w:eastAsia="zh-CN"/>
        </w:rPr>
      </w:pPr>
      <w:r>
        <w:rPr>
          <w:rFonts w:hint="eastAsia"/>
          <w:color w:val="auto"/>
          <w:lang w:val="en-US" w:eastAsia="zh-CN"/>
        </w:rPr>
        <w:t>The Faces-HQ: Durall</w:t>
      </w:r>
      <w:r>
        <w:rPr>
          <w:rFonts w:hint="eastAsia"/>
          <w:color w:val="auto"/>
          <w:vertAlign w:val="superscript"/>
          <w:lang w:val="en-US" w:eastAsia="zh-CN"/>
        </w:rPr>
        <w:t>[4]</w:t>
      </w:r>
      <w:r>
        <w:rPr>
          <w:rFonts w:hint="eastAsia"/>
          <w:color w:val="auto"/>
          <w:lang w:val="en-US" w:eastAsia="zh-CN"/>
        </w:rPr>
        <w:t xml:space="preserve"> released the Faces-HQ dataset. Each image in the Faces-HQ dataset has a resolution of 1024×1024, which is much better than that of the Wang dataset. Faces-HQ contains 20k real face images which sample from CelebA-HQ</w:t>
      </w:r>
      <w:r>
        <w:rPr>
          <w:rFonts w:hint="eastAsia"/>
          <w:color w:val="auto"/>
          <w:vertAlign w:val="superscript"/>
          <w:lang w:val="en-US" w:eastAsia="zh-CN"/>
        </w:rPr>
        <w:t>[8]</w:t>
      </w:r>
      <w:r>
        <w:rPr>
          <w:rFonts w:hint="eastAsia"/>
          <w:color w:val="auto"/>
          <w:lang w:val="en-US" w:eastAsia="zh-CN"/>
        </w:rPr>
        <w:t xml:space="preserve"> and FFHQ, and contains 20k generated images which sample from the 100K Faces project</w:t>
      </w:r>
      <w:r>
        <w:rPr>
          <w:rFonts w:hint="eastAsia"/>
          <w:color w:val="auto"/>
          <w:vertAlign w:val="superscript"/>
          <w:lang w:val="en-US" w:eastAsia="zh-CN"/>
        </w:rPr>
        <w:t>[31]</w:t>
      </w:r>
      <w:r>
        <w:rPr>
          <w:rFonts w:hint="eastAsia"/>
          <w:color w:val="auto"/>
          <w:lang w:val="en-US" w:eastAsia="zh-CN"/>
        </w:rPr>
        <w:t xml:space="preserve"> and www.thispersondoesnotexist.com. The generated images are generated by StyleGAN and StyleGAN2. CelebA-HQ and FFHQ are often used to train GANs, which are recognized datasets for training and testing detection algorithms.</w:t>
      </w:r>
    </w:p>
    <w:p w14:paraId="5DD105AD">
      <w:pPr>
        <w:pStyle w:val="74"/>
        <w:ind w:firstLine="364"/>
        <w:rPr>
          <w:rFonts w:hint="eastAsia"/>
          <w:color w:val="auto"/>
          <w:lang w:val="en-US" w:eastAsia="zh-CN"/>
        </w:rPr>
      </w:pPr>
      <w:r>
        <w:rPr>
          <w:rFonts w:hint="eastAsia"/>
          <w:color w:val="auto"/>
          <w:lang w:val="en-US" w:eastAsia="zh-CN"/>
        </w:rPr>
        <w:t>In this thesis, the person subset of the Wang trainset is used to train PixMSE and the biggan, gaugan, stargan subsets of the the Wang testset and the Faces-HQ total more than 102k images are used as testsets.</w:t>
      </w:r>
    </w:p>
    <w:p w14:paraId="120AAB69">
      <w:pPr>
        <w:spacing w:before="161" w:beforeLines="50" w:after="161" w:afterLines="50"/>
        <w:outlineLvl w:val="2"/>
        <w:rPr>
          <w:rFonts w:ascii="黑体" w:hAnsi="黑体" w:eastAsia="黑体" w:cs="黑体"/>
          <w:sz w:val="21"/>
          <w:szCs w:val="21"/>
        </w:rPr>
      </w:pPr>
      <w:r>
        <w:rPr>
          <w:rFonts w:hint="eastAsia" w:ascii="黑体" w:hAnsi="黑体" w:eastAsia="黑体" w:cs="黑体"/>
          <w:sz w:val="21"/>
          <w:szCs w:val="21"/>
          <w:lang w:val="en-US" w:eastAsia="zh-CN"/>
        </w:rPr>
        <w:t>3</w:t>
      </w:r>
      <w:r>
        <w:rPr>
          <w:rFonts w:hint="eastAsia" w:ascii="黑体" w:hAnsi="黑体" w:eastAsia="黑体" w:cs="黑体"/>
          <w:sz w:val="21"/>
          <w:szCs w:val="21"/>
        </w:rPr>
        <w:t>.2</w:t>
      </w:r>
      <w:r>
        <w:rPr>
          <w:rFonts w:hint="eastAsia" w:ascii="黑体" w:hAnsi="黑体" w:eastAsia="黑体" w:cs="黑体"/>
          <w:sz w:val="21"/>
          <w:szCs w:val="21"/>
        </w:rPr>
        <w:tab/>
      </w:r>
      <w:r>
        <w:rPr>
          <w:rFonts w:hint="eastAsia" w:ascii="黑体" w:hAnsi="黑体" w:eastAsia="黑体" w:cs="黑体"/>
          <w:sz w:val="21"/>
          <w:szCs w:val="21"/>
        </w:rPr>
        <w:t xml:space="preserve"> Experimental environment</w:t>
      </w:r>
    </w:p>
    <w:p w14:paraId="75C59EDF">
      <w:pPr>
        <w:pStyle w:val="74"/>
        <w:ind w:firstLine="364"/>
        <w:rPr>
          <w:rFonts w:hint="eastAsia"/>
        </w:rPr>
      </w:pPr>
      <w:r>
        <w:rPr>
          <w:rFonts w:hint="eastAsia"/>
          <w:lang w:val="en-US" w:eastAsia="zh-CN"/>
        </w:rPr>
        <w:t xml:space="preserve">In this thesis, </w:t>
      </w:r>
      <w:r>
        <w:rPr>
          <w:rFonts w:hint="eastAsia"/>
        </w:rPr>
        <w:t xml:space="preserve">the algorithm code is written </w:t>
      </w:r>
      <w:r>
        <w:rPr>
          <w:rFonts w:hint="eastAsia"/>
          <w:lang w:val="en-US" w:eastAsia="zh-CN"/>
        </w:rPr>
        <w:t>with</w:t>
      </w:r>
      <w:r>
        <w:rPr>
          <w:rFonts w:hint="eastAsia"/>
        </w:rPr>
        <w:t xml:space="preserve"> python 3.7 and PyTorch 1.9.0, the GPU used is RTX 3090 and </w:t>
      </w:r>
      <w:r>
        <w:rPr>
          <w:rFonts w:hint="eastAsia"/>
          <w:lang w:val="en-US" w:eastAsia="zh-CN"/>
        </w:rPr>
        <w:t xml:space="preserve">the system used is </w:t>
      </w:r>
      <w:r>
        <w:rPr>
          <w:rFonts w:hint="eastAsia"/>
        </w:rPr>
        <w:t>Ubuntu.</w:t>
      </w:r>
      <w:r>
        <w:rPr>
          <w:rFonts w:hint="eastAsia"/>
          <w:lang w:val="en-US" w:eastAsia="zh-CN"/>
        </w:rPr>
        <w:t xml:space="preserve"> </w:t>
      </w:r>
      <w:r>
        <w:rPr>
          <w:rFonts w:hint="eastAsia"/>
        </w:rPr>
        <w:t xml:space="preserve">MaxPix performs </w:t>
      </w:r>
      <w:r>
        <w:rPr>
          <w:rFonts w:hint="eastAsia"/>
          <w:lang w:val="en-US" w:eastAsia="zh-CN"/>
        </w:rPr>
        <w:t>r</w:t>
      </w:r>
      <w:r>
        <w:rPr>
          <w:rFonts w:hint="eastAsia"/>
        </w:rPr>
        <w:t xml:space="preserve">esize as well as random cuts on the trainset and </w:t>
      </w:r>
      <w:r>
        <w:rPr>
          <w:rFonts w:hint="eastAsia"/>
          <w:lang w:val="en-US" w:eastAsia="zh-CN"/>
        </w:rPr>
        <w:t>r</w:t>
      </w:r>
      <w:r>
        <w:rPr>
          <w:rFonts w:hint="eastAsia"/>
        </w:rPr>
        <w:t>esize as well as center cuts on the testset</w:t>
      </w:r>
      <w:r>
        <w:rPr>
          <w:rFonts w:hint="eastAsia"/>
          <w:lang w:eastAsia="zh-CN"/>
        </w:rPr>
        <w:t xml:space="preserve">, which </w:t>
      </w:r>
      <w:r>
        <w:rPr>
          <w:rFonts w:hint="eastAsia"/>
          <w:lang w:val="en-US" w:eastAsia="zh-CN"/>
        </w:rPr>
        <w:t xml:space="preserve">changes </w:t>
      </w:r>
      <w:r>
        <w:rPr>
          <w:rFonts w:hint="eastAsia"/>
        </w:rPr>
        <w:t xml:space="preserve">the input image </w:t>
      </w:r>
      <w:r>
        <w:rPr>
          <w:rFonts w:hint="eastAsia"/>
          <w:lang w:val="en-US" w:eastAsia="zh-CN"/>
        </w:rPr>
        <w:t xml:space="preserve">into </w:t>
      </w:r>
      <w:r>
        <w:rPr>
          <w:i/>
          <w:iCs/>
        </w:rPr>
        <w:t>X</w:t>
      </w:r>
      <w:r>
        <w:rPr>
          <w:rFonts w:hint="eastAsia"/>
        </w:rPr>
        <w:t>∈</w:t>
      </w:r>
      <w:r>
        <w:rPr>
          <w:rFonts w:hint="eastAsia"/>
          <w:i/>
        </w:rPr>
        <w:t>R</w:t>
      </w:r>
      <w:r>
        <w:rPr>
          <w:vertAlign w:val="superscript"/>
        </w:rPr>
        <w:t>3×2</w:t>
      </w:r>
      <w:r>
        <w:rPr>
          <w:rFonts w:hint="eastAsia"/>
          <w:vertAlign w:val="superscript"/>
          <w:lang w:val="en-US" w:eastAsia="zh-CN"/>
        </w:rPr>
        <w:t>99</w:t>
      </w:r>
      <w:r>
        <w:rPr>
          <w:vertAlign w:val="superscript"/>
        </w:rPr>
        <w:t>×2</w:t>
      </w:r>
      <w:r>
        <w:rPr>
          <w:rFonts w:hint="eastAsia"/>
          <w:vertAlign w:val="superscript"/>
          <w:lang w:val="en-US" w:eastAsia="zh-CN"/>
        </w:rPr>
        <w:t>99</w:t>
      </w:r>
      <w:r>
        <w:rPr>
          <w:rFonts w:hint="eastAsia"/>
        </w:rPr>
        <w:t>.</w:t>
      </w:r>
    </w:p>
    <w:p w14:paraId="70746587">
      <w:pPr>
        <w:pStyle w:val="74"/>
        <w:ind w:firstLine="364"/>
      </w:pPr>
      <w:r>
        <w:rPr>
          <w:rFonts w:hint="eastAsia"/>
        </w:rPr>
        <w:t xml:space="preserve">The training </w:t>
      </w:r>
      <w:r>
        <w:rPr>
          <w:rFonts w:hint="eastAsia"/>
          <w:lang w:val="en-US" w:eastAsia="zh-CN"/>
        </w:rPr>
        <w:t xml:space="preserve">algorithm is set up with the </w:t>
      </w:r>
      <w:r>
        <w:rPr>
          <w:rFonts w:hint="eastAsia"/>
        </w:rPr>
        <w:t xml:space="preserve">epoch </w:t>
      </w:r>
      <w:r>
        <w:rPr>
          <w:rFonts w:hint="eastAsia"/>
          <w:lang w:eastAsia="zh-CN"/>
        </w:rPr>
        <w:t xml:space="preserve">of </w:t>
      </w:r>
      <w:r>
        <w:rPr>
          <w:rFonts w:hint="eastAsia"/>
          <w:lang w:val="en-US" w:eastAsia="zh-CN"/>
        </w:rPr>
        <w:t>36</w:t>
      </w:r>
      <w:r>
        <w:rPr>
          <w:rFonts w:hint="eastAsia"/>
        </w:rPr>
        <w:t xml:space="preserve">, </w:t>
      </w:r>
      <w:r>
        <w:rPr>
          <w:rFonts w:hint="eastAsia"/>
          <w:lang w:val="en-US" w:eastAsia="zh-CN"/>
        </w:rPr>
        <w:t>the</w:t>
      </w:r>
      <w:r>
        <w:rPr>
          <w:rFonts w:hint="eastAsia"/>
        </w:rPr>
        <w:t xml:space="preserve"> batch-size of 4</w:t>
      </w:r>
      <w:r>
        <w:rPr>
          <w:rFonts w:hint="eastAsia"/>
          <w:lang w:val="en-US" w:eastAsia="zh-CN"/>
        </w:rPr>
        <w:t>. The</w:t>
      </w:r>
      <w:r>
        <w:rPr>
          <w:rFonts w:hint="eastAsia"/>
        </w:rPr>
        <w:t xml:space="preserve"> optimizer </w:t>
      </w:r>
      <w:r>
        <w:rPr>
          <w:rFonts w:hint="eastAsia"/>
          <w:lang w:val="en-US" w:eastAsia="zh-CN"/>
        </w:rPr>
        <w:t>is</w:t>
      </w:r>
      <w:r>
        <w:rPr>
          <w:rFonts w:hint="eastAsia"/>
        </w:rPr>
        <w:t xml:space="preserve"> Adam</w:t>
      </w:r>
      <w:r>
        <w:rPr>
          <w:rFonts w:hint="eastAsia"/>
          <w:lang w:val="en-US" w:eastAsia="zh-CN"/>
        </w:rPr>
        <w:t>.</w:t>
      </w:r>
      <w:r>
        <w:rPr>
          <w:rFonts w:hint="eastAsia"/>
        </w:rPr>
        <w:t xml:space="preserve"> </w:t>
      </w:r>
      <w:r>
        <w:rPr>
          <w:rFonts w:hint="eastAsia"/>
          <w:lang w:val="en-US" w:eastAsia="zh-CN"/>
        </w:rPr>
        <w:t xml:space="preserve">The </w:t>
      </w:r>
      <w:r>
        <w:rPr>
          <w:rFonts w:hint="eastAsia"/>
        </w:rPr>
        <w:t xml:space="preserve">learning rate </w:t>
      </w:r>
      <w:r>
        <w:rPr>
          <w:rFonts w:hint="eastAsia"/>
          <w:lang w:val="en-US" w:eastAsia="zh-CN"/>
        </w:rPr>
        <w:t>is</w:t>
      </w:r>
      <w:r>
        <w:rPr>
          <w:rFonts w:hint="eastAsia"/>
          <w:lang w:eastAsia="zh-CN"/>
        </w:rPr>
        <w:t xml:space="preserve"> </w:t>
      </w:r>
      <w:r>
        <w:rPr>
          <w:rFonts w:hint="eastAsia"/>
        </w:rPr>
        <w:t>0.00005</w:t>
      </w:r>
      <w:r>
        <w:rPr>
          <w:rFonts w:hint="eastAsia"/>
          <w:lang w:val="en-US" w:eastAsia="zh-CN"/>
        </w:rPr>
        <w:t>.</w:t>
      </w:r>
      <w:r>
        <w:rPr>
          <w:rFonts w:hint="eastAsia"/>
        </w:rPr>
        <w:t xml:space="preserve"> </w:t>
      </w:r>
      <w:r>
        <w:rPr>
          <w:rFonts w:hint="eastAsia"/>
          <w:lang w:val="en-US" w:eastAsia="zh-CN"/>
        </w:rPr>
        <w:t>The</w:t>
      </w:r>
      <w:r>
        <w:rPr>
          <w:rFonts w:hint="eastAsia"/>
        </w:rPr>
        <w:t xml:space="preserve"> learning decay rate </w:t>
      </w:r>
      <w:r>
        <w:rPr>
          <w:rFonts w:hint="eastAsia"/>
          <w:lang w:val="en-US" w:eastAsia="zh-CN"/>
        </w:rPr>
        <w:t>is</w:t>
      </w:r>
      <w:r>
        <w:rPr>
          <w:rFonts w:hint="eastAsia"/>
        </w:rPr>
        <w:t xml:space="preserve"> 0.</w:t>
      </w:r>
      <w:r>
        <w:rPr>
          <w:rFonts w:hint="eastAsia"/>
          <w:lang w:val="en-US" w:eastAsia="zh-CN"/>
        </w:rPr>
        <w:t>96 and the</w:t>
      </w:r>
      <w:r>
        <w:rPr>
          <w:rFonts w:hint="eastAsia"/>
        </w:rPr>
        <w:t xml:space="preserve"> loss function </w:t>
      </w:r>
      <w:r>
        <w:rPr>
          <w:rFonts w:hint="eastAsia"/>
          <w:lang w:val="en-US" w:eastAsia="zh-CN"/>
        </w:rPr>
        <w:t>is</w:t>
      </w:r>
      <w:r>
        <w:rPr>
          <w:rFonts w:hint="eastAsia"/>
        </w:rPr>
        <w:t xml:space="preserve"> CrossEntropyLos</w:t>
      </w:r>
      <w:r>
        <w:rPr>
          <w:rFonts w:hint="eastAsia"/>
          <w:lang w:val="en-US" w:eastAsia="zh-CN"/>
        </w:rPr>
        <w:t>s</w:t>
      </w:r>
      <w:r>
        <w:rPr>
          <w:rFonts w:hint="eastAsia"/>
        </w:rPr>
        <w:t>.</w:t>
      </w:r>
    </w:p>
    <w:p w14:paraId="13F22C98">
      <w:pPr>
        <w:spacing w:before="161" w:beforeLines="50" w:after="161" w:afterLines="50"/>
        <w:outlineLvl w:val="2"/>
        <w:rPr>
          <w:rFonts w:hint="eastAsia"/>
        </w:rPr>
      </w:pPr>
      <w:r>
        <w:rPr>
          <w:rFonts w:hint="eastAsia" w:ascii="黑体" w:hAnsi="黑体" w:eastAsia="黑体" w:cs="黑体"/>
          <w:sz w:val="21"/>
          <w:szCs w:val="21"/>
          <w:lang w:val="en-US" w:eastAsia="zh-CN"/>
        </w:rPr>
        <w:t>3</w:t>
      </w:r>
      <w:r>
        <w:rPr>
          <w:rFonts w:hint="eastAsia" w:ascii="黑体" w:hAnsi="黑体" w:eastAsia="黑体" w:cs="黑体"/>
          <w:sz w:val="21"/>
          <w:szCs w:val="21"/>
        </w:rPr>
        <w:t>.3</w:t>
      </w:r>
      <w:r>
        <w:rPr>
          <w:rFonts w:hint="eastAsia" w:ascii="黑体" w:hAnsi="黑体" w:eastAsia="黑体" w:cs="黑体"/>
          <w:sz w:val="21"/>
          <w:szCs w:val="21"/>
        </w:rPr>
        <w:tab/>
      </w:r>
      <w:r>
        <w:rPr>
          <w:rFonts w:hint="eastAsia" w:ascii="黑体" w:hAnsi="黑体" w:eastAsia="黑体" w:cs="黑体"/>
          <w:sz w:val="21"/>
          <w:szCs w:val="21"/>
        </w:rPr>
        <w:t xml:space="preserve"> Comparative Experiments</w:t>
      </w:r>
    </w:p>
    <w:p w14:paraId="1DE8C2C1">
      <w:pPr>
        <w:pStyle w:val="74"/>
        <w:ind w:firstLine="364"/>
        <w:rPr>
          <w:rFonts w:hint="default" w:eastAsia="宋体"/>
          <w:lang w:val="en-US" w:eastAsia="zh-CN"/>
        </w:rPr>
      </w:pPr>
      <w:r>
        <w:rPr>
          <w:rFonts w:hint="eastAsia"/>
        </w:rPr>
        <w:t xml:space="preserve">In </w:t>
      </w:r>
      <w:r>
        <w:rPr>
          <w:rFonts w:hint="eastAsia"/>
          <w:lang w:eastAsia="zh-CN"/>
        </w:rPr>
        <w:t>this thesis</w:t>
      </w:r>
      <w:r>
        <w:rPr>
          <w:rFonts w:hint="eastAsia"/>
        </w:rPr>
        <w:t>, we select research works that have achieved high accuracy in the task of detecting GAN-generated images in recent years for comparison</w:t>
      </w:r>
      <w:r>
        <w:rPr>
          <w:rFonts w:hint="eastAsia"/>
          <w:lang w:eastAsia="zh-CN"/>
        </w:rPr>
        <w:t xml:space="preserve">, </w:t>
      </w:r>
      <w:r>
        <w:rPr>
          <w:rFonts w:hint="eastAsia"/>
          <w:lang w:val="en-US" w:eastAsia="zh-CN"/>
        </w:rPr>
        <w:t xml:space="preserve">including </w:t>
      </w:r>
      <w:r>
        <w:rPr>
          <w:rFonts w:hint="eastAsia"/>
        </w:rPr>
        <w:t>Wang</w:t>
      </w:r>
      <w:r>
        <w:rPr>
          <w:rFonts w:hint="eastAsia"/>
          <w:vertAlign w:val="superscript"/>
        </w:rPr>
        <w:t>[</w:t>
      </w:r>
      <w:r>
        <w:rPr>
          <w:rFonts w:hint="eastAsia"/>
          <w:vertAlign w:val="superscript"/>
          <w:lang w:val="en-US" w:eastAsia="zh-CN"/>
        </w:rPr>
        <w:t>21</w:t>
      </w:r>
      <w:r>
        <w:rPr>
          <w:rFonts w:hint="eastAsia"/>
          <w:vertAlign w:val="superscript"/>
        </w:rPr>
        <w:t>]</w:t>
      </w:r>
      <w:r>
        <w:rPr>
          <w:rFonts w:hint="eastAsia"/>
          <w:lang w:eastAsia="zh-CN"/>
        </w:rPr>
        <w:t xml:space="preserve">, </w:t>
      </w:r>
      <w:r>
        <w:rPr>
          <w:rFonts w:hint="eastAsia"/>
        </w:rPr>
        <w:t>Frank</w:t>
      </w:r>
      <w:r>
        <w:rPr>
          <w:rFonts w:hint="eastAsia"/>
          <w:vertAlign w:val="superscript"/>
        </w:rPr>
        <w:t>[</w:t>
      </w:r>
      <w:r>
        <w:rPr>
          <w:rFonts w:hint="eastAsia"/>
          <w:vertAlign w:val="superscript"/>
          <w:lang w:val="en-US" w:eastAsia="zh-CN"/>
        </w:rPr>
        <w:t>32</w:t>
      </w:r>
      <w:r>
        <w:rPr>
          <w:rFonts w:hint="eastAsia"/>
          <w:vertAlign w:val="superscript"/>
        </w:rPr>
        <w:t>]</w:t>
      </w:r>
      <w:r>
        <w:rPr>
          <w:rFonts w:hint="eastAsia"/>
          <w:lang w:eastAsia="zh-CN"/>
        </w:rPr>
        <w:t xml:space="preserve">, </w:t>
      </w:r>
      <w:r>
        <w:rPr>
          <w:rFonts w:hint="eastAsia"/>
        </w:rPr>
        <w:t>Durall</w:t>
      </w:r>
      <w:r>
        <w:rPr>
          <w:rFonts w:hint="eastAsia"/>
          <w:vertAlign w:val="superscript"/>
        </w:rPr>
        <w:t>[</w:t>
      </w:r>
      <w:r>
        <w:rPr>
          <w:rFonts w:hint="eastAsia"/>
          <w:vertAlign w:val="superscript"/>
          <w:lang w:val="en-US" w:eastAsia="zh-CN"/>
        </w:rPr>
        <w:t>4</w:t>
      </w:r>
      <w:r>
        <w:rPr>
          <w:rFonts w:hint="eastAsia"/>
          <w:vertAlign w:val="superscript"/>
        </w:rPr>
        <w:t>]</w:t>
      </w:r>
      <w:r>
        <w:rPr>
          <w:rFonts w:hint="eastAsia"/>
          <w:lang w:eastAsia="zh-CN"/>
        </w:rPr>
        <w:t xml:space="preserve">, </w:t>
      </w:r>
      <w:r>
        <w:rPr>
          <w:rFonts w:hint="eastAsia"/>
        </w:rPr>
        <w:t>Jeong</w:t>
      </w:r>
      <w:r>
        <w:rPr>
          <w:rFonts w:hint="eastAsia"/>
          <w:vertAlign w:val="superscript"/>
        </w:rPr>
        <w:t>[1</w:t>
      </w:r>
      <w:r>
        <w:rPr>
          <w:rFonts w:hint="eastAsia"/>
          <w:vertAlign w:val="superscript"/>
          <w:lang w:val="en-US" w:eastAsia="zh-CN"/>
        </w:rPr>
        <w:t>3,27</w:t>
      </w:r>
      <w:r>
        <w:rPr>
          <w:rFonts w:hint="eastAsia"/>
          <w:vertAlign w:val="superscript"/>
        </w:rPr>
        <w:t>]</w:t>
      </w:r>
      <w:r>
        <w:rPr>
          <w:rFonts w:hint="eastAsia"/>
          <w:lang w:eastAsia="zh-CN"/>
        </w:rPr>
        <w:t xml:space="preserve">, </w:t>
      </w:r>
      <w:r>
        <w:rPr>
          <w:rFonts w:hint="eastAsia"/>
        </w:rPr>
        <w:t>He</w:t>
      </w:r>
      <w:r>
        <w:rPr>
          <w:rFonts w:hint="eastAsia"/>
          <w:vertAlign w:val="superscript"/>
        </w:rPr>
        <w:t>[</w:t>
      </w:r>
      <w:r>
        <w:rPr>
          <w:rFonts w:hint="eastAsia"/>
          <w:vertAlign w:val="superscript"/>
          <w:lang w:val="en-US" w:eastAsia="zh-CN"/>
        </w:rPr>
        <w:t>22</w:t>
      </w:r>
      <w:r>
        <w:rPr>
          <w:rFonts w:hint="eastAsia"/>
          <w:vertAlign w:val="superscript"/>
        </w:rPr>
        <w:t>]</w:t>
      </w:r>
      <w:r>
        <w:rPr>
          <w:rFonts w:hint="eastAsia"/>
          <w:lang w:eastAsia="zh-CN"/>
        </w:rPr>
        <w:t xml:space="preserve">, </w:t>
      </w:r>
      <w:r>
        <w:rPr>
          <w:rFonts w:hint="eastAsia"/>
        </w:rPr>
        <w:t>Deng</w:t>
      </w:r>
      <w:r>
        <w:rPr>
          <w:rFonts w:hint="eastAsia"/>
          <w:vertAlign w:val="superscript"/>
        </w:rPr>
        <w:t>[</w:t>
      </w:r>
      <w:r>
        <w:rPr>
          <w:rFonts w:hint="eastAsia"/>
          <w:vertAlign w:val="superscript"/>
          <w:lang w:val="en-US" w:eastAsia="zh-CN"/>
        </w:rPr>
        <w:t>33</w:t>
      </w:r>
      <w:r>
        <w:rPr>
          <w:rFonts w:hint="eastAsia"/>
          <w:vertAlign w:val="superscript"/>
        </w:rPr>
        <w:t>]</w:t>
      </w:r>
      <w:r>
        <w:rPr>
          <w:rFonts w:hint="eastAsia"/>
          <w:lang w:val="en-US" w:eastAsia="zh-CN"/>
        </w:rPr>
        <w:t xml:space="preserve"> and </w:t>
      </w:r>
      <w:r>
        <w:rPr>
          <w:rFonts w:hint="eastAsia"/>
        </w:rPr>
        <w:t>Guo</w:t>
      </w:r>
      <w:r>
        <w:rPr>
          <w:rFonts w:hint="eastAsia"/>
          <w:vertAlign w:val="superscript"/>
        </w:rPr>
        <w:t>[</w:t>
      </w:r>
      <w:r>
        <w:rPr>
          <w:rFonts w:hint="eastAsia"/>
          <w:vertAlign w:val="superscript"/>
          <w:lang w:val="en-US" w:eastAsia="zh-CN"/>
        </w:rPr>
        <w:t>34</w:t>
      </w:r>
      <w:r>
        <w:rPr>
          <w:rFonts w:hint="eastAsia"/>
          <w:vertAlign w:val="superscript"/>
        </w:rPr>
        <w:t>]</w:t>
      </w:r>
      <w:r>
        <w:rPr>
          <w:rFonts w:hint="eastAsia"/>
          <w:lang w:eastAsia="zh-CN"/>
        </w:rPr>
        <w:t xml:space="preserve">. </w:t>
      </w:r>
      <w:r>
        <w:rPr>
          <w:rFonts w:hint="eastAsia"/>
          <w:lang w:val="en-US" w:eastAsia="zh-CN"/>
        </w:rPr>
        <w:t>These algorithms have achieved better performance in their respective thesis and can achieve more than 90% accuracy in detecting the same type of GAN-generated images, while maintaining a strong cross-model generalization performance.</w:t>
      </w:r>
    </w:p>
    <w:p w14:paraId="5A91C902">
      <w:pPr>
        <w:pStyle w:val="74"/>
        <w:ind w:firstLine="364"/>
        <w:rPr>
          <w:rFonts w:hint="eastAsia"/>
        </w:rPr>
      </w:pPr>
      <w:r>
        <w:rPr>
          <w:rFonts w:hint="eastAsia"/>
        </w:rPr>
        <w:t xml:space="preserve">Except for the </w:t>
      </w:r>
      <w:r>
        <w:rPr>
          <w:rFonts w:hint="eastAsia"/>
          <w:lang w:val="en-US" w:eastAsia="zh-CN"/>
        </w:rPr>
        <w:t xml:space="preserve">algorithm </w:t>
      </w:r>
      <w:r>
        <w:rPr>
          <w:rFonts w:hint="eastAsia"/>
        </w:rPr>
        <w:t>of Jeong</w:t>
      </w:r>
      <w:r>
        <w:rPr>
          <w:rFonts w:hint="eastAsia"/>
          <w:vertAlign w:val="superscript"/>
        </w:rPr>
        <w:t>[1</w:t>
      </w:r>
      <w:r>
        <w:rPr>
          <w:rFonts w:hint="eastAsia"/>
          <w:vertAlign w:val="superscript"/>
          <w:lang w:val="en-US" w:eastAsia="zh-CN"/>
        </w:rPr>
        <w:t>3</w:t>
      </w:r>
      <w:r>
        <w:rPr>
          <w:rFonts w:hint="eastAsia"/>
          <w:vertAlign w:val="superscript"/>
        </w:rPr>
        <w:t>,2</w:t>
      </w:r>
      <w:r>
        <w:rPr>
          <w:rFonts w:hint="eastAsia"/>
          <w:vertAlign w:val="superscript"/>
          <w:lang w:val="en-US" w:eastAsia="zh-CN"/>
        </w:rPr>
        <w:t>7</w:t>
      </w:r>
      <w:r>
        <w:rPr>
          <w:rFonts w:hint="eastAsia"/>
          <w:vertAlign w:val="superscript"/>
        </w:rPr>
        <w:t>]</w:t>
      </w:r>
      <w:r>
        <w:rPr>
          <w:rFonts w:hint="eastAsia"/>
        </w:rPr>
        <w:t xml:space="preserve"> , the rest of the </w:t>
      </w:r>
      <w:r>
        <w:rPr>
          <w:rFonts w:hint="eastAsia"/>
          <w:lang w:val="en-US" w:eastAsia="zh-CN"/>
        </w:rPr>
        <w:t xml:space="preserve">algorithms </w:t>
      </w:r>
      <w:r>
        <w:rPr>
          <w:rFonts w:hint="eastAsia"/>
        </w:rPr>
        <w:t xml:space="preserve">in </w:t>
      </w:r>
      <w:r>
        <w:rPr>
          <w:rFonts w:hint="eastAsia"/>
          <w:lang w:eastAsia="zh-CN"/>
        </w:rPr>
        <w:t>this thesis</w:t>
      </w:r>
      <w:r>
        <w:rPr>
          <w:rFonts w:hint="eastAsia"/>
        </w:rPr>
        <w:t xml:space="preserve"> were retrained and tested using the Wang dataset. </w:t>
      </w:r>
      <w:r>
        <w:rPr>
          <w:rFonts w:hint="eastAsia"/>
          <w:lang w:val="en-US" w:eastAsia="zh-CN"/>
        </w:rPr>
        <w:t xml:space="preserve">Since the algorithm </w:t>
      </w:r>
      <w:r>
        <w:rPr>
          <w:rFonts w:hint="eastAsia"/>
        </w:rPr>
        <w:t>of Jeong</w:t>
      </w:r>
      <w:r>
        <w:rPr>
          <w:rFonts w:hint="eastAsia"/>
          <w:vertAlign w:val="superscript"/>
        </w:rPr>
        <w:t>[1</w:t>
      </w:r>
      <w:r>
        <w:rPr>
          <w:rFonts w:hint="eastAsia"/>
          <w:vertAlign w:val="superscript"/>
          <w:lang w:val="en-US" w:eastAsia="zh-CN"/>
        </w:rPr>
        <w:t>3</w:t>
      </w:r>
      <w:r>
        <w:rPr>
          <w:rFonts w:hint="eastAsia"/>
          <w:vertAlign w:val="superscript"/>
        </w:rPr>
        <w:t>,</w:t>
      </w:r>
      <w:r>
        <w:rPr>
          <w:rFonts w:hint="eastAsia"/>
          <w:vertAlign w:val="superscript"/>
          <w:lang w:val="en-US" w:eastAsia="zh-CN"/>
        </w:rPr>
        <w:t>27</w:t>
      </w:r>
      <w:r>
        <w:rPr>
          <w:rFonts w:hint="eastAsia"/>
          <w:vertAlign w:val="superscript"/>
        </w:rPr>
        <w:t>]</w:t>
      </w:r>
      <w:r>
        <w:rPr>
          <w:rFonts w:hint="eastAsia"/>
        </w:rPr>
        <w:t xml:space="preserve"> uses the Wang dataset </w:t>
      </w:r>
      <w:r>
        <w:rPr>
          <w:rFonts w:hint="eastAsia"/>
          <w:lang w:val="en-US" w:eastAsia="zh-CN"/>
        </w:rPr>
        <w:t xml:space="preserve">and the code implementation details are not available, </w:t>
      </w:r>
      <w:r>
        <w:rPr>
          <w:rFonts w:hint="eastAsia"/>
        </w:rPr>
        <w:t>the experimental data in the table are quoted from the literature</w:t>
      </w:r>
      <w:r>
        <w:rPr>
          <w:rFonts w:hint="eastAsia"/>
          <w:vertAlign w:val="superscript"/>
        </w:rPr>
        <w:t>[</w:t>
      </w:r>
      <w:r>
        <w:rPr>
          <w:rFonts w:hint="eastAsia"/>
          <w:vertAlign w:val="superscript"/>
          <w:lang w:val="en-US" w:eastAsia="zh-CN"/>
        </w:rPr>
        <w:t>27</w:t>
      </w:r>
      <w:r>
        <w:rPr>
          <w:rFonts w:hint="eastAsia"/>
          <w:vertAlign w:val="superscript"/>
        </w:rPr>
        <w:t>]</w:t>
      </w:r>
      <w:r>
        <w:rPr>
          <w:rFonts w:hint="eastAsia"/>
        </w:rPr>
        <w:t>.</w:t>
      </w:r>
    </w:p>
    <w:p w14:paraId="19A5AE84">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65CD219D">
      <w:pPr>
        <w:pStyle w:val="74"/>
        <w:spacing w:before="161" w:beforeLines="50"/>
        <w:ind w:firstLine="0" w:firstLineChars="0"/>
        <w:jc w:val="center"/>
        <w:rPr>
          <w:rFonts w:hint="eastAsia"/>
          <w:sz w:val="15"/>
          <w:szCs w:val="15"/>
        </w:rPr>
      </w:pPr>
      <w:r>
        <w:rPr>
          <w:rFonts w:hint="eastAsia"/>
          <w:sz w:val="15"/>
          <w:szCs w:val="15"/>
          <w:lang w:val="en-US" w:eastAsia="zh-CN"/>
        </w:rPr>
        <w:t xml:space="preserve">Tab1 </w:t>
      </w:r>
      <w:r>
        <w:rPr>
          <w:rFonts w:hint="eastAsia"/>
          <w:sz w:val="15"/>
          <w:szCs w:val="15"/>
        </w:rPr>
        <w:t xml:space="preserve">Comparison experiment </w:t>
      </w:r>
      <w:r>
        <w:rPr>
          <w:rFonts w:hint="eastAsia"/>
          <w:sz w:val="15"/>
          <w:szCs w:val="15"/>
          <w:lang w:val="en-US" w:eastAsia="zh-CN"/>
        </w:rPr>
        <w:t xml:space="preserve">Wang dataset </w:t>
      </w:r>
      <w:r>
        <w:rPr>
          <w:rFonts w:hint="eastAsia"/>
          <w:sz w:val="15"/>
          <w:szCs w:val="15"/>
        </w:rPr>
        <w:t>(%)</w:t>
      </w:r>
    </w:p>
    <w:p w14:paraId="5CEBA8C5">
      <w:pPr>
        <w:pStyle w:val="74"/>
        <w:spacing w:before="0" w:beforeLines="0"/>
        <w:ind w:firstLine="0" w:firstLineChars="0"/>
        <w:jc w:val="center"/>
        <w:rPr>
          <w:rFonts w:hint="eastAsia"/>
        </w:rPr>
      </w:pPr>
      <w:r>
        <w:drawing>
          <wp:inline distT="0" distB="0" distL="114300" distR="114300">
            <wp:extent cx="5788025" cy="2205355"/>
            <wp:effectExtent l="0" t="0" r="3175" b="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34"/>
                    <a:srcRect b="6257"/>
                    <a:stretch>
                      <a:fillRect/>
                    </a:stretch>
                  </pic:blipFill>
                  <pic:spPr>
                    <a:xfrm>
                      <a:off x="0" y="0"/>
                      <a:ext cx="5788025" cy="2205355"/>
                    </a:xfrm>
                    <a:prstGeom prst="rect">
                      <a:avLst/>
                    </a:prstGeom>
                    <a:noFill/>
                    <a:ln>
                      <a:noFill/>
                    </a:ln>
                  </pic:spPr>
                </pic:pic>
              </a:graphicData>
            </a:graphic>
          </wp:inline>
        </w:drawing>
      </w:r>
    </w:p>
    <w:p w14:paraId="4538C181">
      <w:pPr>
        <w:pStyle w:val="74"/>
        <w:ind w:firstLine="0" w:firstLineChars="0"/>
      </w:pPr>
    </w:p>
    <w:p w14:paraId="35394823">
      <w:pPr>
        <w:pStyle w:val="74"/>
        <w:ind w:firstLine="0" w:firstLineChars="0"/>
        <w:sectPr>
          <w:type w:val="continuous"/>
          <w:pgSz w:w="11906" w:h="16838"/>
          <w:pgMar w:top="1134" w:right="850" w:bottom="850" w:left="850" w:header="567" w:footer="567" w:gutter="0"/>
          <w:cols w:space="425" w:num="1"/>
          <w:docGrid w:type="linesAndChars" w:linePitch="322" w:charSpace="460"/>
        </w:sectPr>
      </w:pPr>
    </w:p>
    <w:p w14:paraId="7225C378">
      <w:pPr>
        <w:pStyle w:val="74"/>
        <w:ind w:firstLine="364" w:firstLineChars="0"/>
        <w:rPr>
          <w:rFonts w:hint="eastAsia"/>
          <w:lang w:eastAsia="zh-CN"/>
        </w:rPr>
      </w:pPr>
      <w:r>
        <w:rPr>
          <w:rFonts w:hint="eastAsia"/>
          <w:lang w:val="en-US" w:eastAsia="zh-CN"/>
        </w:rPr>
        <w:t xml:space="preserve">As </w:t>
      </w:r>
      <w:r>
        <w:rPr>
          <w:rFonts w:hint="eastAsia"/>
        </w:rPr>
        <w:t xml:space="preserve">shown in </w:t>
      </w:r>
      <w:r>
        <w:rPr>
          <w:rFonts w:hint="eastAsia"/>
          <w:lang w:val="en-US" w:eastAsia="zh-CN"/>
        </w:rPr>
        <w:t>t</w:t>
      </w:r>
      <w:r>
        <w:rPr>
          <w:rFonts w:hint="eastAsia"/>
        </w:rPr>
        <w:t>able1</w:t>
      </w:r>
      <w:r>
        <w:rPr>
          <w:rFonts w:hint="eastAsia"/>
          <w:lang w:eastAsia="zh-CN"/>
        </w:rPr>
        <w:t xml:space="preserve">, </w:t>
      </w:r>
      <w:r>
        <w:rPr>
          <w:rFonts w:hint="eastAsia"/>
        </w:rPr>
        <w:t xml:space="preserve">MaxPix achieves high accuracy for detecting biggan, cyclegan, stargan, and stylegan datasets, which are higher than </w:t>
      </w:r>
      <w:r>
        <w:rPr>
          <w:rFonts w:hint="eastAsia"/>
          <w:lang w:val="en-US" w:eastAsia="zh-CN"/>
        </w:rPr>
        <w:t xml:space="preserve">the highest values achieved </w:t>
      </w:r>
      <w:r>
        <w:rPr>
          <w:rFonts w:hint="eastAsia"/>
        </w:rPr>
        <w:t xml:space="preserve">among the compared </w:t>
      </w:r>
      <w:r>
        <w:rPr>
          <w:rFonts w:hint="eastAsia"/>
          <w:lang w:val="en-US" w:eastAsia="zh-CN"/>
        </w:rPr>
        <w:t xml:space="preserve">algorithms. </w:t>
      </w:r>
      <w:r>
        <w:rPr>
          <w:rFonts w:hint="eastAsia"/>
        </w:rPr>
        <w:t>In particular</w:t>
      </w:r>
      <w:r>
        <w:rPr>
          <w:rFonts w:hint="eastAsia"/>
          <w:lang w:eastAsia="zh-CN"/>
        </w:rPr>
        <w:t>,</w:t>
      </w:r>
      <w:r>
        <w:rPr>
          <w:rFonts w:hint="eastAsia"/>
          <w:lang w:val="en-US" w:eastAsia="zh-CN"/>
        </w:rPr>
        <w:t xml:space="preserve"> Comparing to </w:t>
      </w:r>
      <w:r>
        <w:rPr>
          <w:rFonts w:hint="eastAsia"/>
        </w:rPr>
        <w:t xml:space="preserve">compared </w:t>
      </w:r>
      <w:r>
        <w:rPr>
          <w:rFonts w:hint="eastAsia"/>
          <w:lang w:val="en-US" w:eastAsia="zh-CN"/>
        </w:rPr>
        <w:t>algorithms,</w:t>
      </w:r>
      <w:r>
        <w:rPr>
          <w:rFonts w:hint="eastAsia"/>
          <w:lang w:eastAsia="zh-CN"/>
        </w:rPr>
        <w:t xml:space="preserve"> </w:t>
      </w:r>
      <w:r>
        <w:rPr>
          <w:rFonts w:hint="eastAsia"/>
        </w:rPr>
        <w:t xml:space="preserve">MaxPix achieves an accuracy improvement of 6.1% for detecting biggan </w:t>
      </w:r>
      <w:r>
        <w:rPr>
          <w:rFonts w:hint="eastAsia"/>
          <w:lang w:eastAsia="zh-CN"/>
        </w:rPr>
        <w:t xml:space="preserve">and </w:t>
      </w:r>
      <w:r>
        <w:rPr>
          <w:rFonts w:hint="eastAsia"/>
          <w:lang w:val="en-US" w:eastAsia="zh-CN"/>
        </w:rPr>
        <w:t>11</w:t>
      </w:r>
      <w:r>
        <w:rPr>
          <w:rFonts w:hint="eastAsia"/>
        </w:rPr>
        <w:t xml:space="preserve">.6% for detecting </w:t>
      </w:r>
      <w:r>
        <w:rPr>
          <w:rFonts w:hint="eastAsia"/>
          <w:lang w:val="en-US" w:eastAsia="zh-CN"/>
        </w:rPr>
        <w:t>stylegan</w:t>
      </w:r>
      <w:r>
        <w:rPr>
          <w:rFonts w:hint="eastAsia"/>
        </w:rPr>
        <w:t>.</w:t>
      </w:r>
      <w:r>
        <w:rPr>
          <w:rFonts w:hint="eastAsia"/>
          <w:lang w:val="en-US" w:eastAsia="zh-CN"/>
        </w:rPr>
        <w:t xml:space="preserve"> </w:t>
      </w:r>
      <w:r>
        <w:rPr>
          <w:rFonts w:hint="eastAsia"/>
        </w:rPr>
        <w:t xml:space="preserve">MaxPix, like most of the compared algorithms, achieves a lower accuracy of 63% for detecting the gaugan dataset. </w:t>
      </w:r>
      <w:r>
        <w:rPr>
          <w:rFonts w:hint="eastAsia"/>
          <w:lang w:val="en-US" w:eastAsia="zh-CN"/>
        </w:rPr>
        <w:t xml:space="preserve">In terms of </w:t>
      </w:r>
      <w:r>
        <w:rPr>
          <w:rFonts w:hint="eastAsia"/>
        </w:rPr>
        <w:t xml:space="preserve">average </w:t>
      </w:r>
      <w:r>
        <w:rPr>
          <w:rFonts w:hint="eastAsia"/>
          <w:lang w:val="en-US" w:eastAsia="zh-CN"/>
        </w:rPr>
        <w:t>precision</w:t>
      </w:r>
      <w:r>
        <w:rPr>
          <w:rFonts w:hint="eastAsia"/>
        </w:rPr>
        <w:t xml:space="preserve"> </w:t>
      </w:r>
      <w:r>
        <w:rPr>
          <w:rFonts w:hint="eastAsia"/>
          <w:lang w:val="en-US" w:eastAsia="zh-CN"/>
        </w:rPr>
        <w:t xml:space="preserve">performance, </w:t>
      </w:r>
      <w:r>
        <w:rPr>
          <w:rFonts w:hint="eastAsia"/>
        </w:rPr>
        <w:t xml:space="preserve">MaxPix detects gaugan with an average </w:t>
      </w:r>
      <w:r>
        <w:rPr>
          <w:rFonts w:hint="eastAsia"/>
          <w:lang w:val="en-US" w:eastAsia="zh-CN"/>
        </w:rPr>
        <w:t>precision</w:t>
      </w:r>
      <w:r>
        <w:rPr>
          <w:rFonts w:hint="eastAsia"/>
        </w:rPr>
        <w:t xml:space="preserve"> of 75.5%, which is lower than </w:t>
      </w:r>
      <w:r>
        <w:rPr>
          <w:rFonts w:hint="eastAsia"/>
          <w:lang w:val="en-US" w:eastAsia="zh-CN"/>
        </w:rPr>
        <w:t xml:space="preserve">the best of the compared </w:t>
      </w:r>
      <w:r>
        <w:rPr>
          <w:rFonts w:hint="eastAsia"/>
        </w:rPr>
        <w:t>algorithms at 97.6%. However, MaxPix detects the remaining seven datasets all get high</w:t>
      </w:r>
      <w:r>
        <w:rPr>
          <w:rFonts w:hint="eastAsia"/>
          <w:lang w:val="en-US" w:eastAsia="zh-CN"/>
        </w:rPr>
        <w:t>est</w:t>
      </w:r>
      <w:r>
        <w:rPr>
          <w:rFonts w:hint="eastAsia"/>
        </w:rPr>
        <w:t xml:space="preserve"> average </w:t>
      </w:r>
      <w:r>
        <w:rPr>
          <w:rFonts w:hint="eastAsia"/>
          <w:lang w:val="en-US" w:eastAsia="zh-CN"/>
        </w:rPr>
        <w:t>precision</w:t>
      </w:r>
      <w:r>
        <w:rPr>
          <w:rFonts w:hint="eastAsia"/>
        </w:rPr>
        <w:t xml:space="preserve">, equaling or exceeding the </w:t>
      </w:r>
      <w:r>
        <w:rPr>
          <w:rFonts w:hint="eastAsia"/>
          <w:lang w:val="en-US" w:eastAsia="zh-CN"/>
        </w:rPr>
        <w:t>best</w:t>
      </w:r>
      <w:r>
        <w:rPr>
          <w:rFonts w:hint="eastAsia"/>
        </w:rPr>
        <w:t xml:space="preserve"> of the compar</w:t>
      </w:r>
      <w:r>
        <w:rPr>
          <w:rFonts w:hint="eastAsia"/>
          <w:lang w:val="en-US" w:eastAsia="zh-CN"/>
        </w:rPr>
        <w:t>ed</w:t>
      </w:r>
      <w:r>
        <w:rPr>
          <w:rFonts w:hint="eastAsia"/>
        </w:rPr>
        <w:t xml:space="preserve"> </w:t>
      </w:r>
      <w:r>
        <w:rPr>
          <w:rFonts w:hint="eastAsia"/>
          <w:lang w:val="en-US" w:eastAsia="zh-CN"/>
        </w:rPr>
        <w:t>algorithms</w:t>
      </w:r>
      <w:r>
        <w:rPr>
          <w:rFonts w:hint="eastAsia"/>
        </w:rPr>
        <w:t xml:space="preserve">. It can be seen that the detection performance of MaxPix is better than the </w:t>
      </w:r>
      <w:r>
        <w:rPr>
          <w:rFonts w:hint="eastAsia"/>
          <w:lang w:val="en-US" w:eastAsia="zh-CN"/>
        </w:rPr>
        <w:t xml:space="preserve">current mainstream </w:t>
      </w:r>
      <w:r>
        <w:rPr>
          <w:rFonts w:hint="eastAsia"/>
        </w:rPr>
        <w:t>detection algorithms in terms of accuracy and average precision</w:t>
      </w:r>
      <w:r>
        <w:rPr>
          <w:rFonts w:hint="eastAsia"/>
          <w:lang w:eastAsia="zh-CN"/>
        </w:rPr>
        <w:t>.</w:t>
      </w:r>
    </w:p>
    <w:p w14:paraId="7BF733BA">
      <w:pPr>
        <w:pStyle w:val="74"/>
        <w:ind w:firstLine="0" w:firstLineChars="0"/>
        <w:rPr>
          <w:rFonts w:hint="eastAsia"/>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6E26B4DE">
      <w:pPr>
        <w:pStyle w:val="74"/>
        <w:spacing w:before="162" w:beforeLines="50"/>
        <w:ind w:firstLine="0" w:firstLineChars="0"/>
        <w:jc w:val="center"/>
        <w:rPr>
          <w:rFonts w:hint="eastAsia"/>
          <w:sz w:val="15"/>
          <w:szCs w:val="15"/>
          <w:lang w:val="en-US" w:eastAsia="zh-CN"/>
        </w:rPr>
      </w:pPr>
      <w:r>
        <w:rPr>
          <w:rFonts w:hint="eastAsia"/>
          <w:sz w:val="15"/>
          <w:szCs w:val="15"/>
          <w:lang w:val="en-US" w:eastAsia="zh-CN"/>
        </w:rPr>
        <w:t>Tab2 Comparison experiment Faces-HQ (%)</w:t>
      </w:r>
    </w:p>
    <w:p w14:paraId="0CB2FA6D">
      <w:pPr>
        <w:pStyle w:val="74"/>
        <w:ind w:firstLine="0" w:firstLineChars="0"/>
        <w:jc w:val="center"/>
        <w:rPr>
          <w:rFonts w:hint="eastAsia"/>
          <w:lang w:val="en-US" w:eastAsia="zh-CN"/>
        </w:rPr>
      </w:pPr>
      <w:r>
        <w:drawing>
          <wp:inline distT="0" distB="0" distL="114300" distR="114300">
            <wp:extent cx="5288280" cy="2136140"/>
            <wp:effectExtent l="0" t="0" r="0" b="1270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5"/>
                    <a:srcRect b="7966"/>
                    <a:stretch>
                      <a:fillRect/>
                    </a:stretch>
                  </pic:blipFill>
                  <pic:spPr>
                    <a:xfrm>
                      <a:off x="0" y="0"/>
                      <a:ext cx="5288280" cy="2136140"/>
                    </a:xfrm>
                    <a:prstGeom prst="rect">
                      <a:avLst/>
                    </a:prstGeom>
                    <a:noFill/>
                    <a:ln>
                      <a:noFill/>
                    </a:ln>
                  </pic:spPr>
                </pic:pic>
              </a:graphicData>
            </a:graphic>
          </wp:inline>
        </w:drawing>
      </w:r>
    </w:p>
    <w:p w14:paraId="1BA64EE5">
      <w:pPr>
        <w:pStyle w:val="74"/>
        <w:ind w:firstLine="0" w:firstLineChars="0"/>
        <w:rPr>
          <w:rFonts w:hint="eastAsia"/>
        </w:rPr>
      </w:pPr>
    </w:p>
    <w:p w14:paraId="3710BFEB">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314F3870">
      <w:pPr>
        <w:pStyle w:val="74"/>
        <w:ind w:firstLine="364"/>
        <w:rPr>
          <w:rFonts w:hint="eastAsia"/>
          <w:lang w:eastAsia="zh-CN"/>
        </w:rPr>
      </w:pPr>
      <w:r>
        <w:rPr>
          <w:rFonts w:hint="eastAsia"/>
          <w:lang w:val="en-US" w:eastAsia="zh-CN"/>
        </w:rPr>
        <w:t xml:space="preserve">As </w:t>
      </w:r>
      <w:r>
        <w:rPr>
          <w:rFonts w:hint="eastAsia"/>
        </w:rPr>
        <w:t xml:space="preserve">shown in </w:t>
      </w:r>
      <w:r>
        <w:rPr>
          <w:rFonts w:hint="eastAsia"/>
          <w:lang w:val="en-US" w:eastAsia="zh-CN"/>
        </w:rPr>
        <w:t>table2</w:t>
      </w:r>
      <w:r>
        <w:rPr>
          <w:rFonts w:hint="eastAsia"/>
          <w:lang w:eastAsia="zh-CN"/>
        </w:rPr>
        <w:t xml:space="preserve">, </w:t>
      </w:r>
      <w:r>
        <w:rPr>
          <w:rFonts w:hint="eastAsia"/>
        </w:rPr>
        <w:t xml:space="preserve">the average precision and accuracy of the algorithms for detecting the Faces-HQ dataset </w:t>
      </w:r>
      <w:r>
        <w:rPr>
          <w:rFonts w:hint="eastAsia"/>
          <w:lang w:val="en-US" w:eastAsia="zh-CN"/>
        </w:rPr>
        <w:t>varies significantly</w:t>
      </w:r>
      <w:r>
        <w:rPr>
          <w:rFonts w:hint="eastAsia"/>
        </w:rPr>
        <w:t xml:space="preserve">. Since the implementation </w:t>
      </w:r>
      <w:r>
        <w:rPr>
          <w:rFonts w:hint="eastAsia"/>
          <w:lang w:val="en-US" w:eastAsia="zh-CN"/>
        </w:rPr>
        <w:t xml:space="preserve">details </w:t>
      </w:r>
      <w:r>
        <w:rPr>
          <w:rFonts w:hint="eastAsia"/>
        </w:rPr>
        <w:t xml:space="preserve">of the Jepong </w:t>
      </w:r>
      <w:r>
        <w:rPr>
          <w:rFonts w:hint="eastAsia"/>
          <w:vertAlign w:val="superscript"/>
        </w:rPr>
        <w:t>[</w:t>
      </w:r>
      <w:r>
        <w:rPr>
          <w:rFonts w:hint="eastAsia"/>
          <w:vertAlign w:val="superscript"/>
          <w:lang w:val="en-US" w:eastAsia="zh-CN"/>
        </w:rPr>
        <w:t>13</w:t>
      </w:r>
      <w:r>
        <w:rPr>
          <w:rFonts w:hint="eastAsia"/>
          <w:vertAlign w:val="superscript"/>
        </w:rPr>
        <w:t>,</w:t>
      </w:r>
      <w:r>
        <w:rPr>
          <w:rFonts w:hint="eastAsia"/>
          <w:vertAlign w:val="superscript"/>
          <w:lang w:val="en-US" w:eastAsia="zh-CN"/>
        </w:rPr>
        <w:t>27</w:t>
      </w:r>
      <w:r>
        <w:rPr>
          <w:rFonts w:hint="eastAsia"/>
          <w:vertAlign w:val="superscript"/>
        </w:rPr>
        <w:t>]</w:t>
      </w:r>
      <w:r>
        <w:rPr>
          <w:rFonts w:hint="eastAsia"/>
          <w:lang w:val="en-US" w:eastAsia="zh-CN"/>
        </w:rPr>
        <w:t xml:space="preserve"> algorithm </w:t>
      </w:r>
      <w:r>
        <w:rPr>
          <w:rFonts w:hint="eastAsia"/>
        </w:rPr>
        <w:t>are not available</w:t>
      </w:r>
      <w:r>
        <w:rPr>
          <w:rFonts w:hint="eastAsia"/>
          <w:lang w:val="en-US" w:eastAsia="zh-CN"/>
        </w:rPr>
        <w:t xml:space="preserve">, </w:t>
      </w:r>
      <w:r>
        <w:rPr>
          <w:rFonts w:hint="eastAsia"/>
        </w:rPr>
        <w:t xml:space="preserve">these two algorithms are not involved in the </w:t>
      </w:r>
      <w:r>
        <w:rPr>
          <w:rFonts w:hint="eastAsia"/>
          <w:lang w:val="en-US" w:eastAsia="zh-CN"/>
        </w:rPr>
        <w:t>table2</w:t>
      </w:r>
      <w:r>
        <w:rPr>
          <w:rFonts w:hint="eastAsia"/>
        </w:rPr>
        <w:t xml:space="preserve">. Despite the fact that the training and testing are from two different datasets with a huge difference in image resolution </w:t>
      </w:r>
      <w:r>
        <w:rPr>
          <w:rFonts w:hint="eastAsia"/>
          <w:lang w:val="en-US" w:eastAsia="zh-CN"/>
        </w:rPr>
        <w:t xml:space="preserve">and </w:t>
      </w:r>
      <w:r>
        <w:rPr>
          <w:rFonts w:hint="eastAsia"/>
        </w:rPr>
        <w:t xml:space="preserve">the algorithms are not retrained </w:t>
      </w:r>
      <w:r>
        <w:rPr>
          <w:rFonts w:hint="eastAsia"/>
          <w:lang w:val="en-US" w:eastAsia="zh-CN"/>
        </w:rPr>
        <w:t>in this thesis</w:t>
      </w:r>
      <w:r>
        <w:rPr>
          <w:rFonts w:hint="eastAsia"/>
          <w:lang w:eastAsia="zh-CN"/>
        </w:rPr>
        <w:t xml:space="preserve">, </w:t>
      </w:r>
      <w:r>
        <w:rPr>
          <w:rFonts w:hint="eastAsia"/>
        </w:rPr>
        <w:t>MaxPix still performs well, obtaining 99.9% and 99.3% detection accurac</w:t>
      </w:r>
      <w:r>
        <w:rPr>
          <w:rFonts w:hint="eastAsia"/>
          <w:lang w:val="en-US" w:eastAsia="zh-CN"/>
        </w:rPr>
        <w:t>y</w:t>
      </w:r>
      <w:r>
        <w:rPr>
          <w:rFonts w:hint="eastAsia"/>
        </w:rPr>
        <w:t xml:space="preserve"> and 100% and 99.9% average </w:t>
      </w:r>
      <w:r>
        <w:rPr>
          <w:rFonts w:hint="eastAsia"/>
          <w:lang w:val="en-US" w:eastAsia="zh-CN"/>
        </w:rPr>
        <w:t>precision</w:t>
      </w:r>
      <w:r>
        <w:rPr>
          <w:rFonts w:hint="eastAsia"/>
        </w:rPr>
        <w:t xml:space="preserve">, respectively, which are better than </w:t>
      </w:r>
      <w:r>
        <w:rPr>
          <w:rFonts w:hint="eastAsia"/>
          <w:lang w:val="en-US" w:eastAsia="zh-CN"/>
        </w:rPr>
        <w:t xml:space="preserve">the comparison </w:t>
      </w:r>
      <w:r>
        <w:rPr>
          <w:rFonts w:hint="eastAsia"/>
        </w:rPr>
        <w:t xml:space="preserve">algorithms. This indicates that MaxPix </w:t>
      </w:r>
      <w:r>
        <w:rPr>
          <w:rFonts w:hint="eastAsia"/>
          <w:lang w:val="en-US" w:eastAsia="zh-CN"/>
        </w:rPr>
        <w:t>detection accuracy and average precision are less affected by image size</w:t>
      </w:r>
      <w:r>
        <w:rPr>
          <w:rFonts w:hint="eastAsia"/>
          <w:lang w:eastAsia="zh-CN"/>
        </w:rPr>
        <w:t>.</w:t>
      </w:r>
    </w:p>
    <w:p w14:paraId="662B594D">
      <w:pPr>
        <w:pStyle w:val="74"/>
        <w:ind w:firstLine="364"/>
        <w:rPr>
          <w:rFonts w:hint="eastAsia"/>
        </w:rPr>
      </w:pPr>
      <w:r>
        <w:rPr>
          <w:rFonts w:hint="eastAsia"/>
          <w:lang w:val="en-US" w:eastAsia="zh-CN"/>
        </w:rPr>
        <w:t xml:space="preserve">In addition, </w:t>
      </w:r>
      <w:r>
        <w:rPr>
          <w:rFonts w:hint="eastAsia"/>
        </w:rPr>
        <w:t>in Fig.</w:t>
      </w:r>
      <w:r>
        <w:rPr>
          <w:rFonts w:hint="eastAsia"/>
          <w:lang w:val="en-US" w:eastAsia="zh-CN"/>
        </w:rPr>
        <w:t>5</w:t>
      </w:r>
      <w:r>
        <w:rPr>
          <w:rFonts w:hint="eastAsia"/>
        </w:rPr>
        <w:t xml:space="preserve">, the </w:t>
      </w:r>
      <w:r>
        <w:rPr>
          <w:rFonts w:hint="eastAsia"/>
          <w:lang w:val="en-US" w:eastAsia="zh-CN"/>
        </w:rPr>
        <w:t xml:space="preserve">images </w:t>
      </w:r>
      <w:r>
        <w:rPr>
          <w:rFonts w:hint="eastAsia"/>
        </w:rPr>
        <w:t xml:space="preserve">in the Wang dataset </w:t>
      </w:r>
      <w:r>
        <w:rPr>
          <w:rFonts w:hint="eastAsia"/>
          <w:lang w:val="en-US" w:eastAsia="zh-CN"/>
        </w:rPr>
        <w:t xml:space="preserve">have obvious artifacts, while the images </w:t>
      </w:r>
      <w:r>
        <w:rPr>
          <w:rFonts w:hint="eastAsia"/>
        </w:rPr>
        <w:t xml:space="preserve">in Faces-HQ </w:t>
      </w:r>
      <w:r>
        <w:rPr>
          <w:rFonts w:hint="eastAsia"/>
          <w:lang w:val="en-US" w:eastAsia="zh-CN"/>
        </w:rPr>
        <w:t xml:space="preserve">have no obvious artifacts. This also indicates that the detection accuracy of </w:t>
      </w:r>
      <w:r>
        <w:rPr>
          <w:rFonts w:hint="eastAsia"/>
        </w:rPr>
        <w:t xml:space="preserve">MaxPix </w:t>
      </w:r>
      <w:r>
        <w:rPr>
          <w:rFonts w:hint="eastAsia"/>
          <w:lang w:val="en-US" w:eastAsia="zh-CN"/>
        </w:rPr>
        <w:t xml:space="preserve">is less affected by artifacts. </w:t>
      </w:r>
      <w:r>
        <w:rPr>
          <w:rFonts w:hint="eastAsia"/>
        </w:rPr>
        <w:t xml:space="preserve">Comparison experiments show that </w:t>
      </w:r>
      <w:r>
        <w:rPr>
          <w:rFonts w:hint="eastAsia"/>
          <w:lang w:val="en-US" w:eastAsia="zh-CN"/>
        </w:rPr>
        <w:t xml:space="preserve">the accuracy and average precision of </w:t>
      </w:r>
      <w:r>
        <w:rPr>
          <w:rFonts w:hint="eastAsia"/>
        </w:rPr>
        <w:t xml:space="preserve">MaxPix </w:t>
      </w:r>
      <w:r>
        <w:rPr>
          <w:rFonts w:hint="eastAsia"/>
          <w:lang w:val="en-US" w:eastAsia="zh-CN"/>
        </w:rPr>
        <w:t xml:space="preserve">detection </w:t>
      </w:r>
      <w:r>
        <w:rPr>
          <w:rFonts w:hint="eastAsia"/>
        </w:rPr>
        <w:t>algorithms</w:t>
      </w:r>
      <w:r>
        <w:rPr>
          <w:rFonts w:hint="eastAsia"/>
          <w:lang w:val="en-US" w:eastAsia="zh-CN"/>
        </w:rPr>
        <w:t xml:space="preserve"> </w:t>
      </w:r>
      <w:r>
        <w:rPr>
          <w:rFonts w:hint="eastAsia"/>
        </w:rPr>
        <w:t xml:space="preserve">can match or exceed current </w:t>
      </w:r>
      <w:r>
        <w:rPr>
          <w:rFonts w:hint="eastAsia"/>
          <w:lang w:val="en-US" w:eastAsia="zh-CN"/>
        </w:rPr>
        <w:t xml:space="preserve">state-of-the-art </w:t>
      </w:r>
      <w:r>
        <w:rPr>
          <w:rFonts w:hint="eastAsia"/>
        </w:rPr>
        <w:t>detection algorithms, with strong cross-model generalization performance.</w:t>
      </w:r>
    </w:p>
    <w:p w14:paraId="1853FCE7">
      <w:pPr>
        <w:spacing w:line="240" w:lineRule="auto"/>
        <w:jc w:val="center"/>
        <w:rPr>
          <w:rFonts w:hint="eastAsia" w:ascii="宋体" w:hAnsi="宋体" w:eastAsia="宋体"/>
          <w:color w:val="000000"/>
          <w:sz w:val="24"/>
          <w:szCs w:val="24"/>
        </w:rPr>
      </w:pPr>
      <w:r>
        <w:rPr>
          <w:rFonts w:hint="eastAsia" w:ascii="宋体" w:hAnsi="宋体" w:eastAsia="宋体"/>
          <w:color w:val="000000"/>
          <w:sz w:val="24"/>
          <w:szCs w:val="24"/>
        </w:rPr>
        <w:drawing>
          <wp:inline distT="0" distB="0" distL="114300" distR="114300">
            <wp:extent cx="720090" cy="720090"/>
            <wp:effectExtent l="0" t="0" r="11430" b="11430"/>
            <wp:docPr id="57" name="图片 5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9"/>
                    <pic:cNvPicPr>
                      <a:picLocks noChangeAspect="1"/>
                    </pic:cNvPicPr>
                  </pic:nvPicPr>
                  <pic:blipFill>
                    <a:blip r:embed="rId36"/>
                    <a:stretch>
                      <a:fillRect/>
                    </a:stretch>
                  </pic:blipFill>
                  <pic:spPr>
                    <a:xfrm>
                      <a:off x="0" y="0"/>
                      <a:ext cx="720090" cy="720090"/>
                    </a:xfrm>
                    <a:prstGeom prst="rect">
                      <a:avLst/>
                    </a:prstGeom>
                  </pic:spPr>
                </pic:pic>
              </a:graphicData>
            </a:graphic>
          </wp:inline>
        </w:drawing>
      </w:r>
      <w:r>
        <w:rPr>
          <w:rFonts w:hint="eastAsia" w:ascii="宋体" w:hAnsi="宋体" w:eastAsia="宋体"/>
          <w:color w:val="000000"/>
          <w:sz w:val="24"/>
          <w:szCs w:val="24"/>
        </w:rPr>
        <w:drawing>
          <wp:inline distT="0" distB="0" distL="114300" distR="114300">
            <wp:extent cx="720090" cy="720090"/>
            <wp:effectExtent l="0" t="0" r="11430" b="11430"/>
            <wp:docPr id="61" name="图片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0"/>
                    <pic:cNvPicPr>
                      <a:picLocks noChangeAspect="1"/>
                    </pic:cNvPicPr>
                  </pic:nvPicPr>
                  <pic:blipFill>
                    <a:blip r:embed="rId37"/>
                    <a:stretch>
                      <a:fillRect/>
                    </a:stretch>
                  </pic:blipFill>
                  <pic:spPr>
                    <a:xfrm>
                      <a:off x="0" y="0"/>
                      <a:ext cx="720090" cy="720090"/>
                    </a:xfrm>
                    <a:prstGeom prst="rect">
                      <a:avLst/>
                    </a:prstGeom>
                  </pic:spPr>
                </pic:pic>
              </a:graphicData>
            </a:graphic>
          </wp:inline>
        </w:drawing>
      </w:r>
      <w:r>
        <w:rPr>
          <w:rFonts w:hint="eastAsia" w:ascii="宋体" w:hAnsi="宋体" w:eastAsia="宋体"/>
          <w:color w:val="000000"/>
          <w:sz w:val="24"/>
          <w:szCs w:val="24"/>
        </w:rPr>
        <w:drawing>
          <wp:inline distT="0" distB="0" distL="114300" distR="114300">
            <wp:extent cx="720090" cy="720090"/>
            <wp:effectExtent l="0" t="0" r="11430" b="11430"/>
            <wp:docPr id="62" name="图片 62"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6"/>
                    <pic:cNvPicPr>
                      <a:picLocks noChangeAspect="1"/>
                    </pic:cNvPicPr>
                  </pic:nvPicPr>
                  <pic:blipFill>
                    <a:blip r:embed="rId38"/>
                    <a:stretch>
                      <a:fillRect/>
                    </a:stretch>
                  </pic:blipFill>
                  <pic:spPr>
                    <a:xfrm>
                      <a:off x="0" y="0"/>
                      <a:ext cx="720090" cy="720090"/>
                    </a:xfrm>
                    <a:prstGeom prst="rect">
                      <a:avLst/>
                    </a:prstGeom>
                  </pic:spPr>
                </pic:pic>
              </a:graphicData>
            </a:graphic>
          </wp:inline>
        </w:drawing>
      </w:r>
    </w:p>
    <w:p w14:paraId="13404810">
      <w:pPr>
        <w:spacing w:line="240" w:lineRule="auto"/>
        <w:jc w:val="center"/>
        <w:rPr>
          <w:rFonts w:ascii="宋体" w:hAnsi="宋体" w:eastAsia="宋体"/>
          <w:color w:val="000000"/>
          <w:sz w:val="24"/>
          <w:szCs w:val="24"/>
        </w:rPr>
      </w:pPr>
      <w:r>
        <w:rPr>
          <w:rFonts w:ascii="宋体" w:hAnsi="宋体" w:eastAsia="宋体"/>
          <w:color w:val="000000"/>
          <w:sz w:val="24"/>
          <w:szCs w:val="24"/>
        </w:rPr>
        <w:drawing>
          <wp:inline distT="0" distB="0" distL="114300" distR="114300">
            <wp:extent cx="720090" cy="720090"/>
            <wp:effectExtent l="0" t="0" r="11430" b="11430"/>
            <wp:docPr id="63" name="图片 63"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04"/>
                    <pic:cNvPicPr>
                      <a:picLocks noChangeAspect="1"/>
                    </pic:cNvPicPr>
                  </pic:nvPicPr>
                  <pic:blipFill>
                    <a:blip r:embed="rId39"/>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114300" distR="114300">
            <wp:extent cx="720090" cy="720090"/>
            <wp:effectExtent l="0" t="0" r="11430" b="11430"/>
            <wp:docPr id="64" name="图片 64"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34"/>
                    <pic:cNvPicPr>
                      <a:picLocks noChangeAspect="1"/>
                    </pic:cNvPicPr>
                  </pic:nvPicPr>
                  <pic:blipFill>
                    <a:blip r:embed="rId40"/>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114300" distR="114300">
            <wp:extent cx="720090" cy="720090"/>
            <wp:effectExtent l="0" t="0" r="11430" b="11430"/>
            <wp:docPr id="65" name="图片 65"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86"/>
                    <pic:cNvPicPr>
                      <a:picLocks noChangeAspect="1"/>
                    </pic:cNvPicPr>
                  </pic:nvPicPr>
                  <pic:blipFill>
                    <a:blip r:embed="rId41"/>
                    <a:stretch>
                      <a:fillRect/>
                    </a:stretch>
                  </pic:blipFill>
                  <pic:spPr>
                    <a:xfrm>
                      <a:off x="0" y="0"/>
                      <a:ext cx="720090" cy="720090"/>
                    </a:xfrm>
                    <a:prstGeom prst="rect">
                      <a:avLst/>
                    </a:prstGeom>
                  </pic:spPr>
                </pic:pic>
              </a:graphicData>
            </a:graphic>
          </wp:inline>
        </w:drawing>
      </w:r>
    </w:p>
    <w:p w14:paraId="36D1E9B9">
      <w:pPr>
        <w:spacing w:line="240" w:lineRule="auto"/>
        <w:jc w:val="center"/>
        <w:rPr>
          <w:rFonts w:ascii="宋体" w:hAnsi="宋体" w:eastAsia="宋体"/>
          <w:color w:val="000000"/>
          <w:sz w:val="24"/>
          <w:szCs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1333500</wp:posOffset>
                </wp:positionH>
                <wp:positionV relativeFrom="paragraph">
                  <wp:posOffset>120650</wp:posOffset>
                </wp:positionV>
                <wp:extent cx="205105" cy="175895"/>
                <wp:effectExtent l="12700" t="12700" r="26035" b="24765"/>
                <wp:wrapNone/>
                <wp:docPr id="73" name="矩形 73"/>
                <wp:cNvGraphicFramePr/>
                <a:graphic xmlns:a="http://schemas.openxmlformats.org/drawingml/2006/main">
                  <a:graphicData uri="http://schemas.microsoft.com/office/word/2010/wordprocessingShape">
                    <wps:wsp>
                      <wps:cNvSpPr/>
                      <wps:spPr>
                        <a:xfrm>
                          <a:off x="0" y="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9.5pt;height:13.85pt;width:16.15pt;z-index:251661312;v-text-anchor:middle;mso-width-relative:page;mso-height-relative:page;" filled="f" stroked="t" coordsize="21600,21600" o:gfxdata="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KwB5TZAAAACQEAAA8AAAAAAAAAAQAgAAAAIgAAAGRycy9kb3ducmV2LnhtbFBLAQIUABQAAAAI&#10;AIdO4kBRGuagXgIAALUEAAAOAAAAAAAAAAEAIAAAACgBAABkcnMvZTJvRG9jLnhtbFBLBQYAAAAA&#10;BgAGAFkBAAD4BQAAAAA=&#10;">
                <v:fill on="f" focussize="0,0"/>
                <v:stroke weight="2pt" color="#FF0000 [2404]" joinstyle="round"/>
                <v:imagedata o:title=""/>
                <o:lock v:ext="edit" aspectratio="f"/>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2388870</wp:posOffset>
                </wp:positionH>
                <wp:positionV relativeFrom="paragraph">
                  <wp:posOffset>162560</wp:posOffset>
                </wp:positionV>
                <wp:extent cx="205105" cy="175895"/>
                <wp:effectExtent l="12700" t="12700" r="26035" b="24765"/>
                <wp:wrapNone/>
                <wp:docPr id="72" name="矩形 72"/>
                <wp:cNvGraphicFramePr/>
                <a:graphic xmlns:a="http://schemas.openxmlformats.org/drawingml/2006/main">
                  <a:graphicData uri="http://schemas.microsoft.com/office/word/2010/wordprocessingShape">
                    <wps:wsp>
                      <wps:cNvSpPr/>
                      <wps:spPr>
                        <a:xfrm>
                          <a:off x="0" y="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8.1pt;margin-top:12.8pt;height:13.85pt;width:16.15pt;z-index:251660288;v-text-anchor:middle;mso-width-relative:page;mso-height-relative:page;" filled="f" stroked="t" coordsize="21600,21600" o:gfxdata="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1woCtgAAAAJAQAADwAAAAAAAAABACAAAAAiAAAAZHJzL2Rvd25yZXYueG1sUEsBAhQAFAAAAAgA&#10;h07iQAhZVHleAgAAtQQAAA4AAAAAAAAAAQAgAAAAJwEAAGRycy9lMm9Eb2MueG1sUEsFBgAAAAAG&#10;AAYAWQEAAPcFAAAAAA==&#10;">
                <v:fill on="f" focussize="0,0"/>
                <v:stroke weight="2pt" color="#FF0000 [2404]" joinstyle="round"/>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665480</wp:posOffset>
                </wp:positionH>
                <wp:positionV relativeFrom="paragraph">
                  <wp:posOffset>431800</wp:posOffset>
                </wp:positionV>
                <wp:extent cx="205105" cy="175895"/>
                <wp:effectExtent l="12700" t="12700" r="26035" b="24765"/>
                <wp:wrapNone/>
                <wp:docPr id="71" name="矩形 71"/>
                <wp:cNvGraphicFramePr/>
                <a:graphic xmlns:a="http://schemas.openxmlformats.org/drawingml/2006/main">
                  <a:graphicData uri="http://schemas.microsoft.com/office/word/2010/wordprocessingShape">
                    <wps:wsp>
                      <wps:cNvSpPr/>
                      <wps:spPr>
                        <a:xfrm>
                          <a:off x="4580255" y="930275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4pt;margin-top:34pt;height:13.85pt;width:16.15pt;z-index:251659264;v-text-anchor:middle;mso-width-relative:page;mso-height-relative:page;" filled="f" stroked="t" coordsize="21600,21600" o:gfxdata="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GLTxNgAAAAJAQAADwAAAAAAAAABACAAAAAiAAAAZHJzL2Rvd25yZXYueG1s&#10;UEsBAhQAFAAAAAgAh07iQG7sGbdqAgAAwQQAAA4AAAAAAAAAAQAgAAAAJwEAAGRycy9lMm9Eb2Mu&#10;eG1sUEsFBgAAAAAGAAYAWQEAAAMGAAAAAA==&#10;">
                <v:fill on="f" focussize="0,0"/>
                <v:stroke weight="2pt" color="#FF0000 [2404]" joinstyle="round"/>
                <v:imagedata o:title=""/>
                <o:lock v:ext="edit" aspectratio="f"/>
              </v:rect>
            </w:pict>
          </mc:Fallback>
        </mc:AlternateContent>
      </w:r>
      <w:r>
        <w:rPr>
          <w:rFonts w:ascii="宋体" w:hAnsi="宋体" w:eastAsia="宋体"/>
          <w:color w:val="000000"/>
          <w:sz w:val="24"/>
          <w:szCs w:val="24"/>
        </w:rPr>
        <w:drawing>
          <wp:inline distT="0" distB="0" distL="0" distR="0">
            <wp:extent cx="720090" cy="720090"/>
            <wp:effectExtent l="0" t="0" r="11430" b="11430"/>
            <wp:docPr id="66" name="图片 61" descr="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descr="000101"/>
                    <pic:cNvPicPr>
                      <a:picLocks noChangeAspect="1"/>
                    </pic:cNvPicPr>
                  </pic:nvPicPr>
                  <pic:blipFill>
                    <a:blip r:embed="rId42" cstate="print"/>
                    <a:srcRect/>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0" distR="0">
            <wp:extent cx="720090" cy="720090"/>
            <wp:effectExtent l="0" t="0" r="11430" b="11430"/>
            <wp:docPr id="67" name="图片 60" descr="00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descr="005664"/>
                    <pic:cNvPicPr>
                      <a:picLocks noChangeAspect="1"/>
                    </pic:cNvPicPr>
                  </pic:nvPicPr>
                  <pic:blipFill>
                    <a:blip r:embed="rId43" cstate="print"/>
                    <a:srcRect/>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0" distR="0">
            <wp:extent cx="720090" cy="720090"/>
            <wp:effectExtent l="0" t="0" r="11430" b="11430"/>
            <wp:docPr id="68" name="图片 64" descr="0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descr="071200"/>
                    <pic:cNvPicPr>
                      <a:picLocks noChangeAspect="1"/>
                    </pic:cNvPicPr>
                  </pic:nvPicPr>
                  <pic:blipFill>
                    <a:blip r:embed="rId44" cstate="print"/>
                    <a:srcRect/>
                    <a:stretch>
                      <a:fillRect/>
                    </a:stretch>
                  </pic:blipFill>
                  <pic:spPr>
                    <a:xfrm>
                      <a:off x="0" y="0"/>
                      <a:ext cx="720090" cy="720090"/>
                    </a:xfrm>
                    <a:prstGeom prst="rect">
                      <a:avLst/>
                    </a:prstGeom>
                  </pic:spPr>
                </pic:pic>
              </a:graphicData>
            </a:graphic>
          </wp:inline>
        </w:drawing>
      </w:r>
    </w:p>
    <w:p w14:paraId="61291194">
      <w:pPr>
        <w:spacing w:line="240" w:lineRule="auto"/>
        <w:jc w:val="center"/>
        <w:rPr>
          <w:rFonts w:hint="eastAsia" w:ascii="宋体" w:hAnsi="宋体" w:eastAsia="宋体"/>
          <w:color w:val="000000"/>
          <w:sz w:val="24"/>
          <w:szCs w:val="24"/>
        </w:rPr>
      </w:pPr>
      <w:r>
        <w:rPr>
          <w:rFonts w:hint="default" w:ascii="Times New Roman" w:hAnsi="Times New Roman" w:eastAsia="宋体" w:cs="Times New Roman"/>
          <w:color w:val="000000"/>
          <w:sz w:val="15"/>
          <w:szCs w:val="15"/>
        </w:rPr>
        <w:t>Fig5.The first row is from the real image of Faces-HQ, the second row is from the generated image of Faces-HQ, and the third row is from the generated image of Wang dataset.</w:t>
      </w:r>
    </w:p>
    <w:p w14:paraId="6EC1A2CC">
      <w:pPr>
        <w:spacing w:before="161" w:beforeLines="50" w:after="161" w:afterLines="50"/>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w:t>
      </w:r>
      <w:r>
        <w:rPr>
          <w:rFonts w:hint="eastAsia" w:ascii="黑体" w:hAnsi="黑体" w:eastAsia="黑体" w:cs="黑体"/>
          <w:sz w:val="21"/>
          <w:szCs w:val="21"/>
        </w:rPr>
        <w:t>.4</w:t>
      </w:r>
      <w:r>
        <w:rPr>
          <w:rFonts w:hint="eastAsia" w:ascii="黑体" w:hAnsi="黑体" w:eastAsia="黑体" w:cs="黑体"/>
          <w:sz w:val="21"/>
          <w:szCs w:val="21"/>
        </w:rPr>
        <w:tab/>
      </w:r>
      <w:r>
        <w:rPr>
          <w:rFonts w:hint="eastAsia" w:ascii="黑体" w:hAnsi="黑体" w:eastAsia="黑体" w:cs="黑体"/>
          <w:sz w:val="21"/>
          <w:szCs w:val="21"/>
        </w:rPr>
        <w:t xml:space="preserve"> Ablation </w:t>
      </w:r>
      <w:r>
        <w:rPr>
          <w:rFonts w:hint="eastAsia" w:ascii="黑体" w:hAnsi="黑体" w:eastAsia="黑体" w:cs="黑体"/>
          <w:sz w:val="21"/>
          <w:szCs w:val="21"/>
          <w:lang w:val="en-US" w:eastAsia="zh-CN"/>
        </w:rPr>
        <w:t>experiments</w:t>
      </w:r>
    </w:p>
    <w:p w14:paraId="4E7FCDFB">
      <w:pPr>
        <w:pStyle w:val="74"/>
        <w:ind w:firstLine="364"/>
        <w:rPr>
          <w:rFonts w:hint="eastAsia"/>
        </w:rPr>
      </w:pPr>
      <w:r>
        <w:rPr>
          <w:rFonts w:hint="eastAsia"/>
          <w:lang w:val="en-US" w:eastAsia="zh-CN"/>
        </w:rPr>
        <w:t>T</w:t>
      </w:r>
      <w:r>
        <w:rPr>
          <w:rFonts w:hint="eastAsia"/>
          <w:lang w:eastAsia="zh-CN"/>
        </w:rPr>
        <w:t xml:space="preserve">his thesis </w:t>
      </w:r>
      <w:r>
        <w:rPr>
          <w:rFonts w:hint="eastAsia"/>
        </w:rPr>
        <w:t xml:space="preserve">explores the role of MaxSel </w:t>
      </w:r>
      <w:r>
        <w:rPr>
          <w:rFonts w:hint="eastAsia"/>
          <w:lang w:val="en-US" w:eastAsia="zh-CN"/>
        </w:rPr>
        <w:t xml:space="preserve">filtering </w:t>
      </w:r>
      <w:r>
        <w:rPr>
          <w:rFonts w:hint="eastAsia"/>
        </w:rPr>
        <w:t xml:space="preserve">and MA Block through ablation experiments. </w:t>
      </w:r>
      <w:r>
        <w:rPr>
          <w:rFonts w:hint="eastAsia"/>
          <w:lang w:val="en-US" w:eastAsia="zh-CN"/>
        </w:rPr>
        <w:t xml:space="preserve">The modular ablation </w:t>
      </w:r>
      <w:r>
        <w:rPr>
          <w:rFonts w:hint="eastAsia"/>
        </w:rPr>
        <w:t xml:space="preserve">experiments use ResNet as a benchmark for </w:t>
      </w:r>
      <w:r>
        <w:rPr>
          <w:rFonts w:hint="eastAsia"/>
          <w:lang w:val="en-US" w:eastAsia="zh-CN"/>
        </w:rPr>
        <w:t>comparison</w:t>
      </w:r>
      <w:r>
        <w:rPr>
          <w:rFonts w:hint="eastAsia"/>
          <w:lang w:eastAsia="zh-CN"/>
        </w:rPr>
        <w:t xml:space="preserve">. </w:t>
      </w:r>
      <w:r>
        <w:rPr>
          <w:rFonts w:hint="default"/>
          <w:lang w:val="en-US" w:eastAsia="zh-CN"/>
        </w:rPr>
        <w:t>‘</w:t>
      </w:r>
      <w:r>
        <w:rPr>
          <w:rFonts w:hint="eastAsia"/>
        </w:rPr>
        <w:t>ResNet</w:t>
      </w:r>
      <w:r>
        <w:rPr>
          <w:rFonts w:hint="default"/>
          <w:lang w:val="en-US" w:eastAsia="zh-CN"/>
        </w:rPr>
        <w:t>’</w:t>
      </w:r>
      <w:r>
        <w:rPr>
          <w:rFonts w:hint="eastAsia"/>
        </w:rPr>
        <w:t xml:space="preserve"> takes </w:t>
      </w:r>
      <w:r>
        <w:rPr>
          <w:rFonts w:hint="eastAsia"/>
          <w:lang w:val="en-US" w:eastAsia="zh-CN"/>
        </w:rPr>
        <w:t xml:space="preserve">the unfiltered </w:t>
      </w:r>
      <w:r>
        <w:rPr>
          <w:rFonts w:hint="eastAsia"/>
        </w:rPr>
        <w:t>image as the input to ResNet</w:t>
      </w:r>
      <w:r>
        <w:rPr>
          <w:rFonts w:hint="eastAsia"/>
          <w:lang w:val="en-US" w:eastAsia="zh-CN"/>
        </w:rPr>
        <w:t>.</w:t>
      </w:r>
      <w:r>
        <w:rPr>
          <w:rFonts w:hint="eastAsia"/>
        </w:rPr>
        <w:t xml:space="preserve"> </w:t>
      </w:r>
      <w:r>
        <w:rPr>
          <w:rFonts w:hint="default"/>
          <w:lang w:val="en-US" w:eastAsia="zh-CN"/>
        </w:rPr>
        <w:t>‘</w:t>
      </w:r>
      <w:r>
        <w:rPr>
          <w:rFonts w:hint="eastAsia"/>
        </w:rPr>
        <w:t>MResNet</w:t>
      </w:r>
      <w:r>
        <w:rPr>
          <w:rFonts w:hint="default"/>
          <w:lang w:val="en-US" w:eastAsia="zh-CN"/>
        </w:rPr>
        <w:t>’</w:t>
      </w:r>
      <w:r>
        <w:rPr>
          <w:rFonts w:hint="eastAsia"/>
        </w:rPr>
        <w:t xml:space="preserve"> takes the unfiltered image as the input to MResNet </w:t>
      </w:r>
      <w:r>
        <w:rPr>
          <w:rFonts w:hint="eastAsia"/>
          <w:lang w:val="en-US" w:eastAsia="zh-CN"/>
        </w:rPr>
        <w:t>, which</w:t>
      </w:r>
      <w:r>
        <w:rPr>
          <w:rFonts w:hint="eastAsia"/>
        </w:rPr>
        <w:t xml:space="preserve"> explores the role of MaxSel</w:t>
      </w:r>
      <w:r>
        <w:rPr>
          <w:rFonts w:hint="eastAsia"/>
          <w:lang w:val="en-US" w:eastAsia="zh-CN"/>
        </w:rPr>
        <w:t>.</w:t>
      </w:r>
      <w:r>
        <w:rPr>
          <w:rFonts w:hint="eastAsia"/>
        </w:rPr>
        <w:t xml:space="preserve"> </w:t>
      </w:r>
      <w:r>
        <w:rPr>
          <w:rFonts w:hint="default"/>
          <w:lang w:val="en-US" w:eastAsia="zh-CN"/>
        </w:rPr>
        <w:t>‘</w:t>
      </w:r>
      <w:r>
        <w:rPr>
          <w:rFonts w:hint="eastAsia"/>
        </w:rPr>
        <w:t>MSel</w:t>
      </w:r>
      <w:r>
        <w:rPr>
          <w:rFonts w:hint="default"/>
          <w:lang w:val="en-US" w:eastAsia="zh-CN"/>
        </w:rPr>
        <w:t>’</w:t>
      </w:r>
      <w:r>
        <w:rPr>
          <w:rFonts w:hint="eastAsia"/>
        </w:rPr>
        <w:t xml:space="preserve"> filters the image </w:t>
      </w:r>
      <w:r>
        <w:rPr>
          <w:rFonts w:hint="eastAsia"/>
          <w:lang w:val="en-US" w:eastAsia="zh-CN"/>
        </w:rPr>
        <w:t xml:space="preserve">through </w:t>
      </w:r>
      <w:r>
        <w:rPr>
          <w:rFonts w:hint="eastAsia"/>
        </w:rPr>
        <w:t xml:space="preserve">MaxSel </w:t>
      </w:r>
      <w:r>
        <w:rPr>
          <w:rFonts w:hint="eastAsia"/>
          <w:lang w:eastAsia="zh-CN"/>
        </w:rPr>
        <w:t xml:space="preserve">and </w:t>
      </w:r>
      <w:r>
        <w:rPr>
          <w:rFonts w:hint="eastAsia"/>
        </w:rPr>
        <w:t>uses it as input to ResNet to explore the role of MA Block.</w:t>
      </w:r>
    </w:p>
    <w:p w14:paraId="281C8387">
      <w:pPr>
        <w:spacing w:before="156" w:beforeLines="50" w:after="156" w:afterLines="50" w:line="240" w:lineRule="auto"/>
        <w:jc w:val="left"/>
        <w:outlineLvl w:val="3"/>
        <w:rPr>
          <w:rFonts w:ascii="黑体" w:hAnsi="黑体" w:eastAsia="黑体" w:cs="黑体"/>
          <w:sz w:val="18"/>
          <w:szCs w:val="18"/>
        </w:rPr>
      </w:pPr>
      <w:r>
        <w:rPr>
          <w:rFonts w:hint="eastAsia" w:ascii="黑体" w:hAnsi="黑体" w:eastAsia="黑体" w:cs="黑体"/>
          <w:sz w:val="18"/>
          <w:szCs w:val="18"/>
          <w:lang w:val="en-US" w:eastAsia="zh-CN"/>
        </w:rPr>
        <w:t>3.</w:t>
      </w:r>
      <w:r>
        <w:rPr>
          <w:rFonts w:hint="eastAsia" w:ascii="黑体" w:hAnsi="黑体" w:eastAsia="黑体" w:cs="黑体"/>
          <w:sz w:val="18"/>
          <w:szCs w:val="18"/>
        </w:rPr>
        <w:t>4.1 Module ablation experiments</w:t>
      </w:r>
    </w:p>
    <w:p w14:paraId="7BB902B3">
      <w:pPr>
        <w:pStyle w:val="74"/>
        <w:ind w:firstLine="364" w:firstLineChars="200"/>
        <w:rPr>
          <w:rFonts w:hint="eastAsia"/>
        </w:rPr>
      </w:pPr>
      <w:r>
        <w:rPr>
          <w:rFonts w:hint="eastAsia"/>
        </w:rPr>
        <w:t xml:space="preserve">As shown in </w:t>
      </w:r>
      <w:r>
        <w:rPr>
          <w:rFonts w:hint="eastAsia"/>
          <w:lang w:val="en-US" w:eastAsia="zh-CN"/>
        </w:rPr>
        <w:t>t</w:t>
      </w:r>
      <w:r>
        <w:rPr>
          <w:rFonts w:hint="eastAsia"/>
        </w:rPr>
        <w:t>able</w:t>
      </w:r>
      <w:r>
        <w:rPr>
          <w:rFonts w:hint="eastAsia"/>
          <w:lang w:val="en-US" w:eastAsia="zh-CN"/>
        </w:rPr>
        <w:t>3</w:t>
      </w:r>
      <w:r>
        <w:rPr>
          <w:rFonts w:hint="eastAsia"/>
        </w:rPr>
        <w:t xml:space="preserve">, ResNet only detects stylegan2 and progan with more than 80% accuracy and more than 90% average </w:t>
      </w:r>
      <w:r>
        <w:rPr>
          <w:rFonts w:hint="eastAsia"/>
          <w:lang w:val="en-US" w:eastAsia="zh-CN"/>
        </w:rPr>
        <w:t>precision.</w:t>
      </w:r>
      <w:r>
        <w:rPr>
          <w:rFonts w:hint="eastAsia"/>
        </w:rPr>
        <w:t xml:space="preserve"> MResNet does not improve </w:t>
      </w:r>
      <w:r>
        <w:rPr>
          <w:rFonts w:hint="eastAsia"/>
          <w:lang w:val="en-US" w:eastAsia="zh-CN"/>
        </w:rPr>
        <w:t xml:space="preserve">the accuracy and average precision of detecting the generated images despite </w:t>
      </w:r>
      <w:r>
        <w:rPr>
          <w:rFonts w:hint="eastAsia"/>
          <w:lang w:eastAsia="zh-CN"/>
        </w:rPr>
        <w:t xml:space="preserve">the </w:t>
      </w:r>
      <w:r>
        <w:rPr>
          <w:rFonts w:hint="eastAsia"/>
        </w:rPr>
        <w:t>addition of MA Block,</w:t>
      </w:r>
      <w:r>
        <w:rPr>
          <w:rFonts w:hint="eastAsia"/>
          <w:lang w:val="en-US" w:eastAsia="zh-CN"/>
        </w:rPr>
        <w:t xml:space="preserve"> meaning </w:t>
      </w:r>
      <w:r>
        <w:rPr>
          <w:rFonts w:hint="eastAsia"/>
        </w:rPr>
        <w:t>MA Block alone does not improve the algorithm's performance</w:t>
      </w:r>
      <w:r>
        <w:rPr>
          <w:rFonts w:hint="eastAsia"/>
          <w:lang w:val="en-US" w:eastAsia="zh-CN"/>
        </w:rPr>
        <w:t>.</w:t>
      </w:r>
      <w:r>
        <w:rPr>
          <w:rFonts w:hint="eastAsia"/>
        </w:rPr>
        <w:t xml:space="preserve"> </w:t>
      </w:r>
      <w:r>
        <w:rPr>
          <w:rFonts w:hint="eastAsia"/>
          <w:lang w:val="en-US" w:eastAsia="zh-CN"/>
        </w:rPr>
        <w:t xml:space="preserve">Due to the adoption of </w:t>
      </w:r>
      <w:r>
        <w:rPr>
          <w:rFonts w:hint="eastAsia"/>
        </w:rPr>
        <w:t xml:space="preserve">MaxSel </w:t>
      </w:r>
      <w:r>
        <w:rPr>
          <w:rFonts w:hint="eastAsia"/>
          <w:lang w:val="en-US" w:eastAsia="zh-CN"/>
        </w:rPr>
        <w:t>for filtering the image, which makes it easy for the algorithm to learn distinguishable features from the filtered images</w:t>
      </w:r>
      <w:r>
        <w:rPr>
          <w:rFonts w:hint="eastAsia"/>
        </w:rPr>
        <w:t xml:space="preserve">, </w:t>
      </w:r>
      <w:r>
        <w:rPr>
          <w:rFonts w:hint="eastAsia"/>
          <w:lang w:val="en-US" w:eastAsia="zh-CN"/>
        </w:rPr>
        <w:t xml:space="preserve">thus </w:t>
      </w:r>
      <w:r>
        <w:rPr>
          <w:rFonts w:hint="eastAsia"/>
        </w:rPr>
        <w:t xml:space="preserve">the detection </w:t>
      </w:r>
      <w:r>
        <w:rPr>
          <w:rFonts w:hint="eastAsia"/>
          <w:lang w:val="en-US" w:eastAsia="zh-CN"/>
        </w:rPr>
        <w:t xml:space="preserve">accuracy and average precision of </w:t>
      </w:r>
      <w:r>
        <w:rPr>
          <w:rFonts w:hint="eastAsia"/>
        </w:rPr>
        <w:t>MSel</w:t>
      </w:r>
      <w:r>
        <w:rPr>
          <w:rFonts w:hint="eastAsia"/>
          <w:lang w:val="en-US" w:eastAsia="zh-CN"/>
        </w:rPr>
        <w:t xml:space="preserve"> </w:t>
      </w:r>
      <w:r>
        <w:rPr>
          <w:rFonts w:hint="eastAsia"/>
        </w:rPr>
        <w:t xml:space="preserve">are comprehensively improved, especially for detecting deepfake, which improves the accuracy by 40.5% and the average </w:t>
      </w:r>
      <w:r>
        <w:rPr>
          <w:rFonts w:hint="eastAsia"/>
          <w:lang w:val="en-US" w:eastAsia="zh-CN"/>
        </w:rPr>
        <w:t>precision</w:t>
      </w:r>
      <w:r>
        <w:rPr>
          <w:rFonts w:hint="eastAsia"/>
        </w:rPr>
        <w:t xml:space="preserve"> by 47.9%.</w:t>
      </w:r>
      <w:r>
        <w:rPr>
          <w:rFonts w:hint="eastAsia"/>
          <w:lang w:val="en-US" w:eastAsia="zh-CN"/>
        </w:rPr>
        <w:t xml:space="preserve"> </w:t>
      </w:r>
      <w:r>
        <w:rPr>
          <w:rFonts w:hint="eastAsia"/>
        </w:rPr>
        <w:t xml:space="preserve">MaxPix introduces MA Block on the basis of Msel to detect progan, biggan, cyclegan, gaugan and stylegan2 with 0.1%, 2.8%, 16.5%, 8.3%, and 0.1% accuracy improvements, respectively. </w:t>
      </w:r>
      <w:r>
        <w:rPr>
          <w:rFonts w:hint="eastAsia"/>
          <w:lang w:val="en-US" w:eastAsia="zh-CN"/>
        </w:rPr>
        <w:t>T</w:t>
      </w:r>
      <w:r>
        <w:rPr>
          <w:rFonts w:hint="eastAsia"/>
        </w:rPr>
        <w:t xml:space="preserve">here is a </w:t>
      </w:r>
      <w:r>
        <w:rPr>
          <w:rFonts w:hint="eastAsia"/>
          <w:lang w:val="en-US" w:eastAsia="zh-CN"/>
        </w:rPr>
        <w:t xml:space="preserve">slight </w:t>
      </w:r>
      <w:r>
        <w:rPr>
          <w:rFonts w:hint="eastAsia"/>
        </w:rPr>
        <w:t xml:space="preserve">decrease in the average </w:t>
      </w:r>
      <w:r>
        <w:rPr>
          <w:rFonts w:hint="eastAsia"/>
          <w:lang w:val="en-US" w:eastAsia="zh-CN"/>
        </w:rPr>
        <w:t>precision</w:t>
      </w:r>
      <w:r>
        <w:rPr>
          <w:rFonts w:hint="eastAsia"/>
        </w:rPr>
        <w:t xml:space="preserve"> of MaxPix in detecting deepfake. It can be seen that Maxsel used with MA Block effectively improves the accuracy and average precision of the detection algorithm in detecting the generated images and it is the Maxsel filter that plays the biggest role.</w:t>
      </w:r>
    </w:p>
    <w:p w14:paraId="0327EFF3">
      <w:pPr>
        <w:pStyle w:val="74"/>
        <w:ind w:firstLine="364" w:firstLineChars="200"/>
        <w:rPr>
          <w:rFonts w:hint="eastAsia"/>
        </w:rPr>
      </w:pPr>
    </w:p>
    <w:p w14:paraId="6CEC8435">
      <w:pPr>
        <w:pStyle w:val="74"/>
        <w:ind w:firstLine="364" w:firstLineChars="200"/>
        <w:rPr>
          <w:rFonts w:hint="eastAsia"/>
        </w:rPr>
      </w:pPr>
    </w:p>
    <w:p w14:paraId="0DB7C68C">
      <w:pPr>
        <w:pStyle w:val="74"/>
        <w:spacing w:before="161" w:beforeLines="50"/>
        <w:ind w:firstLine="0" w:firstLineChars="0"/>
        <w:jc w:val="center"/>
        <w:rPr>
          <w:rFonts w:hint="eastAsia"/>
          <w:sz w:val="15"/>
          <w:szCs w:val="15"/>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28AFC40E">
      <w:pPr>
        <w:pStyle w:val="74"/>
        <w:spacing w:before="161" w:beforeLines="50"/>
        <w:ind w:firstLine="0" w:firstLineChars="0"/>
        <w:jc w:val="center"/>
        <w:rPr>
          <w:sz w:val="15"/>
          <w:szCs w:val="15"/>
        </w:rPr>
      </w:pPr>
      <w:r>
        <w:rPr>
          <w:rFonts w:hint="eastAsia"/>
          <w:sz w:val="15"/>
          <w:szCs w:val="15"/>
          <w:lang w:val="en-US" w:eastAsia="zh-CN"/>
        </w:rPr>
        <w:t xml:space="preserve">Tab3 Module </w:t>
      </w:r>
      <w:r>
        <w:rPr>
          <w:rFonts w:hint="eastAsia"/>
          <w:sz w:val="15"/>
          <w:szCs w:val="15"/>
        </w:rPr>
        <w:t>ablation experiment (</w:t>
      </w:r>
      <w:r>
        <w:rPr>
          <w:sz w:val="15"/>
          <w:szCs w:val="15"/>
        </w:rPr>
        <w:t>%)</w:t>
      </w:r>
    </w:p>
    <w:p w14:paraId="3F4C61AE">
      <w:pPr>
        <w:pStyle w:val="74"/>
        <w:spacing w:before="0" w:beforeLines="0"/>
        <w:ind w:firstLine="0" w:firstLineChars="0"/>
        <w:jc w:val="center"/>
        <w:rPr>
          <w:sz w:val="15"/>
          <w:szCs w:val="15"/>
        </w:rPr>
      </w:pPr>
      <w:r>
        <w:drawing>
          <wp:inline distT="0" distB="0" distL="114300" distR="114300">
            <wp:extent cx="5822315" cy="1471930"/>
            <wp:effectExtent l="0" t="0" r="1460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5"/>
                    <a:srcRect b="10132"/>
                    <a:stretch>
                      <a:fillRect/>
                    </a:stretch>
                  </pic:blipFill>
                  <pic:spPr>
                    <a:xfrm>
                      <a:off x="0" y="0"/>
                      <a:ext cx="5822315" cy="1471930"/>
                    </a:xfrm>
                    <a:prstGeom prst="rect">
                      <a:avLst/>
                    </a:prstGeom>
                    <a:noFill/>
                    <a:ln>
                      <a:noFill/>
                    </a:ln>
                  </pic:spPr>
                </pic:pic>
              </a:graphicData>
            </a:graphic>
          </wp:inline>
        </w:drawing>
      </w:r>
    </w:p>
    <w:p w14:paraId="50E3C55E">
      <w:pPr>
        <w:pStyle w:val="74"/>
        <w:ind w:firstLine="0" w:firstLineChars="0"/>
        <w:rPr>
          <w:rFonts w:hint="eastAsia"/>
        </w:rPr>
      </w:pPr>
    </w:p>
    <w:p w14:paraId="174A94E1">
      <w:pPr>
        <w:spacing w:before="156" w:beforeLines="50" w:after="156" w:afterLines="50" w:line="360" w:lineRule="auto"/>
        <w:jc w:val="left"/>
        <w:outlineLvl w:val="3"/>
        <w:rPr>
          <w:rFonts w:hint="eastAsia" w:ascii="黑体" w:hAnsi="黑体" w:eastAsia="黑体" w:cs="黑体"/>
          <w:sz w:val="24"/>
          <w:szCs w:val="24"/>
          <w:lang w:val="en-US" w:eastAsia="zh-CN"/>
        </w:rPr>
        <w:sectPr>
          <w:type w:val="continuous"/>
          <w:pgSz w:w="11906" w:h="16838"/>
          <w:pgMar w:top="1134" w:right="850" w:bottom="850" w:left="850" w:header="567" w:footer="567" w:gutter="0"/>
          <w:cols w:space="425" w:num="1"/>
          <w:docGrid w:type="linesAndChars" w:linePitch="322" w:charSpace="460"/>
        </w:sectPr>
      </w:pPr>
    </w:p>
    <w:p w14:paraId="0B94B6E5">
      <w:pPr>
        <w:spacing w:before="156" w:beforeLines="50" w:after="156" w:afterLines="50" w:line="240" w:lineRule="auto"/>
        <w:jc w:val="left"/>
        <w:outlineLvl w:val="3"/>
        <w:rPr>
          <w:rFonts w:ascii="黑体" w:hAnsi="黑体" w:eastAsia="黑体" w:cs="黑体"/>
          <w:sz w:val="18"/>
          <w:szCs w:val="18"/>
        </w:rPr>
      </w:pP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.4.2 </w:t>
      </w:r>
      <w:r>
        <w:rPr>
          <w:rFonts w:hint="eastAsia" w:ascii="黑体" w:hAnsi="黑体" w:eastAsia="黑体" w:cs="黑体"/>
          <w:sz w:val="18"/>
          <w:szCs w:val="18"/>
          <w:lang w:val="en-US" w:eastAsia="zh-CN"/>
        </w:rPr>
        <w:t xml:space="preserve">Network structure </w:t>
      </w:r>
      <w:r>
        <w:rPr>
          <w:rFonts w:hint="eastAsia" w:ascii="黑体" w:hAnsi="黑体" w:eastAsia="黑体" w:cs="黑体"/>
          <w:sz w:val="18"/>
          <w:szCs w:val="18"/>
        </w:rPr>
        <w:t>ablation experiments</w:t>
      </w:r>
    </w:p>
    <w:p w14:paraId="566F2242">
      <w:pPr>
        <w:pStyle w:val="74"/>
        <w:ind w:firstLine="420" w:firstLineChars="0"/>
        <w:rPr>
          <w:rFonts w:hint="eastAsia"/>
        </w:rPr>
      </w:pPr>
      <w:r>
        <w:rPr>
          <w:rFonts w:hint="eastAsia"/>
        </w:rPr>
        <w:t xml:space="preserve">In this </w:t>
      </w:r>
      <w:r>
        <w:rPr>
          <w:rFonts w:hint="eastAsia"/>
          <w:lang w:val="en-US" w:eastAsia="zh-CN"/>
        </w:rPr>
        <w:t xml:space="preserve">ablation </w:t>
      </w:r>
      <w:r>
        <w:rPr>
          <w:rFonts w:hint="eastAsia"/>
        </w:rPr>
        <w:t>experiment,</w:t>
      </w:r>
      <w:r>
        <w:rPr>
          <w:rFonts w:hint="eastAsia"/>
          <w:lang w:val="en-US" w:eastAsia="zh-CN"/>
        </w:rPr>
        <w:t xml:space="preserve"> filtered</w:t>
      </w:r>
      <w:r>
        <w:rPr>
          <w:rFonts w:hint="eastAsia"/>
        </w:rPr>
        <w:t xml:space="preserve"> images obtained by different filtering algorithms</w:t>
      </w:r>
      <w:r>
        <w:rPr>
          <w:rFonts w:hint="eastAsia"/>
          <w:lang w:val="en-US" w:eastAsia="zh-CN"/>
        </w:rPr>
        <w:t>,such as</w:t>
      </w:r>
      <w:r>
        <w:rPr>
          <w:rFonts w:hint="eastAsia"/>
        </w:rPr>
        <w:t xml:space="preserve"> Laplacian, Sobel, Prewitt and Scharr</w:t>
      </w:r>
      <w:r>
        <w:rPr>
          <w:rFonts w:hint="eastAsia"/>
          <w:lang w:val="en-US" w:eastAsia="zh-CN"/>
        </w:rPr>
        <w:t>,</w:t>
      </w:r>
      <w:r>
        <w:rPr>
          <w:rFonts w:hint="eastAsia"/>
        </w:rPr>
        <w:t xml:space="preserve"> are used as inputs</w:t>
      </w:r>
      <w:r>
        <w:rPr>
          <w:rFonts w:hint="eastAsia"/>
          <w:lang w:val="en-US" w:eastAsia="zh-CN"/>
        </w:rPr>
        <w:t xml:space="preserve"> for </w:t>
      </w:r>
      <w:r>
        <w:rPr>
          <w:rFonts w:hint="eastAsia"/>
        </w:rPr>
        <w:t>MResNet</w:t>
      </w:r>
      <w:r>
        <w:rPr>
          <w:rFonts w:hint="eastAsia"/>
          <w:lang w:val="en-US" w:eastAsia="zh-CN"/>
        </w:rPr>
        <w:t xml:space="preserve"> and</w:t>
      </w:r>
      <w:r>
        <w:rPr>
          <w:rFonts w:hint="eastAsia"/>
        </w:rPr>
        <w:t xml:space="preserve"> ResNet </w:t>
      </w:r>
      <w:r>
        <w:rPr>
          <w:rFonts w:hint="eastAsia"/>
          <w:lang w:eastAsia="zh-CN"/>
        </w:rPr>
        <w:t xml:space="preserve">to </w:t>
      </w:r>
      <w:r>
        <w:rPr>
          <w:rFonts w:hint="eastAsia"/>
          <w:lang w:val="en-US" w:eastAsia="zh-CN"/>
        </w:rPr>
        <w:t xml:space="preserve">further explore the need for the proposed </w:t>
      </w:r>
      <w:r>
        <w:rPr>
          <w:rFonts w:hint="eastAsia"/>
        </w:rPr>
        <w:t xml:space="preserve">MaxSel </w:t>
      </w:r>
      <w:r>
        <w:rPr>
          <w:rFonts w:hint="eastAsia"/>
          <w:lang w:val="en-US" w:eastAsia="zh-CN"/>
        </w:rPr>
        <w:t>filtering algorithm</w:t>
      </w:r>
      <w:r>
        <w:rPr>
          <w:rFonts w:hint="eastAsia"/>
        </w:rPr>
        <w:t>.</w:t>
      </w:r>
    </w:p>
    <w:p w14:paraId="7D0D2B5C">
      <w:pPr>
        <w:pStyle w:val="74"/>
        <w:ind w:firstLine="420" w:firstLineChars="0"/>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B04B593">
      <w:pPr>
        <w:spacing w:before="162" w:beforeLines="50" w:line="240" w:lineRule="auto"/>
        <w:jc w:val="center"/>
        <w:rPr>
          <w:rFonts w:hint="eastAsia" w:ascii="Times New Roman" w:hAnsi="Times New Roman" w:eastAsia="宋体" w:cs="宋体"/>
          <w:sz w:val="15"/>
          <w:szCs w:val="15"/>
        </w:rPr>
      </w:pPr>
      <w:r>
        <w:rPr>
          <w:rFonts w:hint="eastAsia" w:cs="宋体"/>
          <w:sz w:val="15"/>
          <w:szCs w:val="15"/>
          <w:lang w:val="en-US" w:eastAsia="zh-CN"/>
        </w:rPr>
        <w:t xml:space="preserve">Tab4 Network structure </w:t>
      </w:r>
      <w:r>
        <w:rPr>
          <w:rFonts w:hint="eastAsia" w:ascii="Times New Roman" w:hAnsi="Times New Roman" w:eastAsia="宋体" w:cs="宋体"/>
          <w:sz w:val="15"/>
          <w:szCs w:val="15"/>
        </w:rPr>
        <w:t>ablation experiment-MResNet (%)</w:t>
      </w:r>
    </w:p>
    <w:p w14:paraId="66B10C55">
      <w:pPr>
        <w:spacing w:beforeLines="0"/>
        <w:ind w:firstLineChars="0"/>
        <w:jc w:val="center"/>
        <w:rPr>
          <w:rFonts w:hint="eastAsia"/>
        </w:rPr>
        <w:sectPr>
          <w:type w:val="continuous"/>
          <w:pgSz w:w="11906" w:h="16838"/>
          <w:pgMar w:top="1134" w:right="850" w:bottom="850" w:left="850" w:header="567" w:footer="567" w:gutter="0"/>
          <w:cols w:space="425" w:num="1"/>
          <w:docGrid w:type="linesAndChars" w:linePitch="322" w:charSpace="460"/>
        </w:sectPr>
      </w:pPr>
      <w:r>
        <w:drawing>
          <wp:inline distT="0" distB="0" distL="114300" distR="114300">
            <wp:extent cx="5906135" cy="1746250"/>
            <wp:effectExtent l="0" t="0" r="6985"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46"/>
                    <a:srcRect b="8271"/>
                    <a:stretch>
                      <a:fillRect/>
                    </a:stretch>
                  </pic:blipFill>
                  <pic:spPr>
                    <a:xfrm>
                      <a:off x="0" y="0"/>
                      <a:ext cx="5906135" cy="1746250"/>
                    </a:xfrm>
                    <a:prstGeom prst="rect">
                      <a:avLst/>
                    </a:prstGeom>
                    <a:noFill/>
                    <a:ln>
                      <a:noFill/>
                    </a:ln>
                  </pic:spPr>
                </pic:pic>
              </a:graphicData>
            </a:graphic>
          </wp:inline>
        </w:drawing>
      </w:r>
    </w:p>
    <w:p w14:paraId="603BC2F0">
      <w:pPr>
        <w:spacing w:before="0" w:beforeLines="0" w:after="162" w:afterLines="50" w:line="240" w:lineRule="auto"/>
        <w:jc w:val="center"/>
      </w:pPr>
      <w:r>
        <w:rPr>
          <w:rFonts w:ascii="Times New Roman" w:hAnsi="Times New Roman" w:eastAsia="宋体" w:cs="Times New Roman"/>
          <w:sz w:val="15"/>
          <w:szCs w:val="15"/>
        </w:rPr>
        <w:t xml:space="preserve">Tab5 </w:t>
      </w:r>
      <w:r>
        <w:rPr>
          <w:rFonts w:hint="eastAsia" w:cs="宋体"/>
          <w:sz w:val="15"/>
          <w:szCs w:val="15"/>
          <w:lang w:val="en-US" w:eastAsia="zh-CN"/>
        </w:rPr>
        <w:t xml:space="preserve">Network structure </w:t>
      </w:r>
      <w:r>
        <w:rPr>
          <w:rFonts w:hint="eastAsia" w:ascii="Times New Roman" w:hAnsi="Times New Roman" w:eastAsia="宋体"/>
          <w:sz w:val="15"/>
          <w:szCs w:val="15"/>
        </w:rPr>
        <w:t xml:space="preserve">ablation </w:t>
      </w:r>
      <w:r>
        <w:rPr>
          <w:rFonts w:ascii="Times New Roman" w:hAnsi="Times New Roman" w:eastAsia="宋体" w:cs="Times New Roman"/>
          <w:sz w:val="15"/>
          <w:szCs w:val="15"/>
        </w:rPr>
        <w:t>experiment-ResNet(</w:t>
      </w:r>
      <w:r>
        <w:rPr>
          <w:rFonts w:hint="eastAsia" w:cs="Times New Roman"/>
          <w:sz w:val="15"/>
          <w:szCs w:val="15"/>
          <w:lang w:val="en-US" w:eastAsia="zh-CN"/>
        </w:rPr>
        <w:t>%</w:t>
      </w:r>
      <w:r>
        <w:rPr>
          <w:rFonts w:ascii="Times New Roman" w:hAnsi="Times New Roman" w:eastAsia="宋体" w:cs="Times New Roman"/>
          <w:sz w:val="15"/>
          <w:szCs w:val="15"/>
        </w:rPr>
        <w:t xml:space="preserve">) </w:t>
      </w:r>
      <w:r>
        <w:drawing>
          <wp:inline distT="0" distB="0" distL="114300" distR="114300">
            <wp:extent cx="5911850" cy="1801495"/>
            <wp:effectExtent l="0" t="0" r="127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47"/>
                    <a:srcRect b="8559"/>
                    <a:stretch>
                      <a:fillRect/>
                    </a:stretch>
                  </pic:blipFill>
                  <pic:spPr>
                    <a:xfrm>
                      <a:off x="0" y="0"/>
                      <a:ext cx="5911850" cy="1801495"/>
                    </a:xfrm>
                    <a:prstGeom prst="rect">
                      <a:avLst/>
                    </a:prstGeom>
                    <a:noFill/>
                    <a:ln>
                      <a:noFill/>
                    </a:ln>
                  </pic:spPr>
                </pic:pic>
              </a:graphicData>
            </a:graphic>
          </wp:inline>
        </w:drawing>
      </w:r>
    </w:p>
    <w:p w14:paraId="01965406">
      <w:pPr>
        <w:spacing w:before="0" w:beforeLines="0" w:after="162" w:afterLines="50" w:line="240" w:lineRule="auto"/>
        <w:jc w:val="both"/>
        <w:rPr>
          <w:rFonts w:hint="eastAsia"/>
        </w:rPr>
        <w:sectPr>
          <w:type w:val="continuous"/>
          <w:pgSz w:w="11906" w:h="16838"/>
          <w:pgMar w:top="1134" w:right="850" w:bottom="850" w:left="850" w:header="567" w:footer="567" w:gutter="0"/>
          <w:cols w:space="425" w:num="1"/>
          <w:docGrid w:type="linesAndChars" w:linePitch="322" w:charSpace="460"/>
        </w:sectPr>
      </w:pPr>
    </w:p>
    <w:p w14:paraId="0F50C416">
      <w:pPr>
        <w:spacing w:before="0" w:beforeLines="0" w:after="0" w:afterLines="0" w:line="240" w:lineRule="auto"/>
        <w:ind w:firstLine="364" w:firstLineChars="200"/>
        <w:jc w:val="both"/>
        <w:rPr>
          <w:rFonts w:hint="eastAsia"/>
        </w:rPr>
      </w:pPr>
      <w:r>
        <w:rPr>
          <w:rFonts w:hint="eastAsia"/>
        </w:rPr>
        <w:t xml:space="preserve">As shown in </w:t>
      </w:r>
      <w:r>
        <w:rPr>
          <w:rFonts w:hint="eastAsia"/>
          <w:lang w:val="en-US" w:eastAsia="zh-CN"/>
        </w:rPr>
        <w:t>t</w:t>
      </w:r>
      <w:r>
        <w:rPr>
          <w:rFonts w:hint="eastAsia"/>
        </w:rPr>
        <w:t>ables4 and</w:t>
      </w:r>
      <w:r>
        <w:rPr>
          <w:rFonts w:hint="eastAsia"/>
          <w:lang w:val="en-US" w:eastAsia="zh-CN"/>
        </w:rPr>
        <w:t xml:space="preserve"> table</w:t>
      </w:r>
      <w:r>
        <w:rPr>
          <w:rFonts w:hint="eastAsia"/>
        </w:rPr>
        <w:t>5, the detection algorithm uses Maxsel to filter the images and achieves the highest accuracy and average precision on multiple datasets regardless of whether MResNet or ResNet is used as the network architecture</w:t>
      </w:r>
      <w:r>
        <w:rPr>
          <w:rFonts w:hint="eastAsia"/>
          <w:lang w:val="en-US" w:eastAsia="zh-CN"/>
        </w:rPr>
        <w:t>.</w:t>
      </w:r>
      <w:r>
        <w:rPr>
          <w:rFonts w:hint="eastAsia"/>
        </w:rPr>
        <w:t xml:space="preserve"> </w:t>
      </w:r>
      <w:r>
        <w:rPr>
          <w:rFonts w:hint="eastAsia"/>
          <w:lang w:val="en-US" w:eastAsia="zh-CN"/>
        </w:rPr>
        <w:t>E</w:t>
      </w:r>
      <w:r>
        <w:rPr>
          <w:rFonts w:hint="eastAsia"/>
        </w:rPr>
        <w:t>specially for the detection of stargan, which algorithm</w:t>
      </w:r>
      <w:r>
        <w:rPr>
          <w:rFonts w:hint="eastAsia"/>
          <w:lang w:val="en-US" w:eastAsia="zh-CN"/>
        </w:rPr>
        <w:t xml:space="preserve"> </w:t>
      </w:r>
      <w:r>
        <w:rPr>
          <w:rFonts w:hint="eastAsia"/>
        </w:rPr>
        <w:t>consistently achieves 100% accuracy and average precision</w:t>
      </w:r>
      <w:r>
        <w:rPr>
          <w:rFonts w:hint="eastAsia"/>
          <w:lang w:val="en-US" w:eastAsia="zh-CN"/>
        </w:rPr>
        <w:t>.</w:t>
      </w:r>
      <w:r>
        <w:rPr>
          <w:rFonts w:hint="eastAsia"/>
        </w:rPr>
        <w:t xml:space="preserve"> </w:t>
      </w:r>
      <w:r>
        <w:rPr>
          <w:rFonts w:hint="eastAsia"/>
          <w:lang w:val="en-US" w:eastAsia="zh-CN"/>
        </w:rPr>
        <w:t>T</w:t>
      </w:r>
      <w:r>
        <w:rPr>
          <w:rFonts w:hint="eastAsia"/>
        </w:rPr>
        <w:t xml:space="preserve">he accuracy for the detection of gaugan is consistently lower, at 63% and 54.7%, and the average </w:t>
      </w:r>
      <w:r>
        <w:rPr>
          <w:rFonts w:hint="eastAsia"/>
          <w:lang w:val="en-US" w:eastAsia="zh-CN"/>
        </w:rPr>
        <w:t>precision</w:t>
      </w:r>
      <w:r>
        <w:rPr>
          <w:rFonts w:hint="eastAsia"/>
        </w:rPr>
        <w:t xml:space="preserve"> were only obtained as 75.5% and 63.5%. However, even when the image is filtered using other operators, the detection algorithm has a low accuracy and average precision for detecting gaugan with maximum accuracy of 70.3% and average precision of only 80%. This indicates that by filtering the image, it is less helpful to improve the accuracy and average precision</w:t>
      </w:r>
      <w:r>
        <w:rPr>
          <w:rFonts w:hint="eastAsia"/>
          <w:lang w:val="en-US" w:eastAsia="zh-CN"/>
        </w:rPr>
        <w:t xml:space="preserve"> of </w:t>
      </w:r>
      <w:r>
        <w:rPr>
          <w:rFonts w:hint="eastAsia"/>
        </w:rPr>
        <w:t xml:space="preserve">algorithm </w:t>
      </w:r>
      <w:r>
        <w:rPr>
          <w:rFonts w:hint="eastAsia"/>
          <w:lang w:val="en-US" w:eastAsia="zh-CN"/>
        </w:rPr>
        <w:t>when</w:t>
      </w:r>
      <w:r>
        <w:rPr>
          <w:rFonts w:hint="eastAsia"/>
        </w:rPr>
        <w:t xml:space="preserve"> detecting gaugan.</w:t>
      </w:r>
    </w:p>
    <w:p w14:paraId="6D123869">
      <w:pPr>
        <w:spacing w:before="0" w:beforeLines="0" w:afterLines="0" w:line="240" w:lineRule="auto"/>
        <w:ind w:left="0" w:firstLine="364" w:firstLineChars="200"/>
        <w:rPr>
          <w:rFonts w:hint="eastAsia"/>
          <w:sz w:val="24"/>
          <w:szCs w:val="24"/>
        </w:rPr>
      </w:pPr>
      <w:r>
        <w:rPr>
          <w:rFonts w:hint="eastAsia"/>
        </w:rPr>
        <w:t xml:space="preserve">Overall, the two ablation experiments show that Maxsel and MA Block are more helpful in improving the accuracy and average precision of the algorithms to detect the </w:t>
      </w:r>
      <w:r>
        <w:rPr>
          <w:rFonts w:hint="eastAsia"/>
          <w:lang w:val="en-US" w:eastAsia="zh-CN"/>
        </w:rPr>
        <w:t>GAN-</w:t>
      </w:r>
      <w:r>
        <w:rPr>
          <w:rFonts w:hint="eastAsia"/>
        </w:rPr>
        <w:t>generated images, especially Maxsel filtering can efficiently improve the generalization performance of the detection algorithms.</w:t>
      </w:r>
    </w:p>
    <w:p w14:paraId="3C0F6B21">
      <w:pPr>
        <w:pStyle w:val="68"/>
        <w:numPr>
          <w:ilvl w:val="-1"/>
          <w:numId w:val="0"/>
        </w:numPr>
        <w:spacing w:before="162" w:beforeLines="50" w:after="162" w:afterLines="50" w:line="240" w:lineRule="auto"/>
        <w:ind w:left="0" w:firstLine="0"/>
        <w:rPr>
          <w:sz w:val="24"/>
          <w:szCs w:val="24"/>
        </w:rPr>
      </w:pPr>
      <w:r>
        <w:rPr>
          <w:rFonts w:hint="eastAsia"/>
          <w:sz w:val="24"/>
          <w:szCs w:val="24"/>
          <w:lang w:val="en-US" w:eastAsia="zh-CN"/>
        </w:rPr>
        <w:t xml:space="preserve">4 </w:t>
      </w:r>
      <w:r>
        <w:rPr>
          <w:rFonts w:hint="eastAsia"/>
          <w:sz w:val="24"/>
          <w:szCs w:val="24"/>
        </w:rPr>
        <w:t>Conclusion</w:t>
      </w:r>
    </w:p>
    <w:p w14:paraId="572354A4">
      <w:pPr>
        <w:pStyle w:val="74"/>
        <w:spacing w:before="162" w:beforeLines="50"/>
        <w:ind w:firstLine="364"/>
        <w:rPr>
          <w:rFonts w:hint="eastAsia"/>
        </w:rPr>
      </w:pPr>
      <w:r>
        <w:rPr>
          <w:rFonts w:hint="eastAsia"/>
          <w:lang w:val="en-US" w:eastAsia="zh-CN"/>
        </w:rPr>
        <w:t>T</w:t>
      </w:r>
      <w:r>
        <w:rPr>
          <w:rFonts w:hint="eastAsia"/>
          <w:lang w:eastAsia="zh-CN"/>
        </w:rPr>
        <w:t xml:space="preserve">his thesis </w:t>
      </w:r>
      <w:r>
        <w:rPr>
          <w:rFonts w:hint="eastAsia"/>
        </w:rPr>
        <w:t>propose MaxPix for detecting GAN</w:t>
      </w:r>
      <w:r>
        <w:rPr>
          <w:rFonts w:hint="eastAsia"/>
          <w:lang w:val="en-US" w:eastAsia="zh-CN"/>
        </w:rPr>
        <w:t>-</w:t>
      </w:r>
      <w:r>
        <w:rPr>
          <w:rFonts w:hint="eastAsia"/>
        </w:rPr>
        <w:t xml:space="preserve">generated images, an algorithm that produces features for detecting generated images by emphasizing the maximum value in the local range of </w:t>
      </w:r>
      <w:r>
        <w:rPr>
          <w:rFonts w:hint="eastAsia"/>
          <w:lang w:val="en-US" w:eastAsia="zh-CN"/>
        </w:rPr>
        <w:t>the image</w:t>
      </w:r>
      <w:r>
        <w:rPr>
          <w:rFonts w:hint="eastAsia"/>
        </w:rPr>
        <w:t xml:space="preserve">. The main </w:t>
      </w:r>
      <w:r>
        <w:rPr>
          <w:rFonts w:hint="eastAsia"/>
          <w:lang w:val="en-US" w:eastAsia="zh-CN"/>
        </w:rPr>
        <w:t xml:space="preserve">contribution of this thesis </w:t>
      </w:r>
      <w:r>
        <w:rPr>
          <w:rFonts w:hint="eastAsia"/>
        </w:rPr>
        <w:t xml:space="preserve">is to propose MaxSel </w:t>
      </w:r>
      <w:r>
        <w:rPr>
          <w:rFonts w:hint="eastAsia"/>
          <w:lang w:val="en-US" w:eastAsia="zh-CN"/>
        </w:rPr>
        <w:t xml:space="preserve">filtering algorithm and </w:t>
      </w:r>
      <w:r>
        <w:rPr>
          <w:rFonts w:hint="eastAsia"/>
        </w:rPr>
        <w:t xml:space="preserve">MaxPix </w:t>
      </w:r>
      <w:r>
        <w:rPr>
          <w:rFonts w:hint="eastAsia"/>
          <w:lang w:val="en-US" w:eastAsia="zh-CN"/>
        </w:rPr>
        <w:t>detection algorithm</w:t>
      </w:r>
      <w:r>
        <w:rPr>
          <w:rFonts w:hint="eastAsia"/>
          <w:lang w:eastAsia="zh-CN"/>
        </w:rPr>
        <w:t xml:space="preserve">. </w:t>
      </w:r>
      <w:r>
        <w:rPr>
          <w:rFonts w:hint="eastAsia"/>
          <w:lang w:val="en-US" w:eastAsia="zh-CN"/>
        </w:rPr>
        <w:t xml:space="preserve">Comparison </w:t>
      </w:r>
      <w:r>
        <w:rPr>
          <w:rFonts w:hint="eastAsia"/>
        </w:rPr>
        <w:t xml:space="preserve">experiments </w:t>
      </w:r>
      <w:r>
        <w:rPr>
          <w:rFonts w:hint="eastAsia"/>
          <w:lang w:val="en-US" w:eastAsia="zh-CN"/>
        </w:rPr>
        <w:t xml:space="preserve">on Wang and Faces-HQ datasets show that </w:t>
      </w:r>
      <w:r>
        <w:rPr>
          <w:rFonts w:hint="eastAsia"/>
          <w:lang w:eastAsia="zh-CN"/>
        </w:rPr>
        <w:t xml:space="preserve">MaxPix </w:t>
      </w:r>
      <w:r>
        <w:rPr>
          <w:rFonts w:hint="eastAsia"/>
        </w:rPr>
        <w:t xml:space="preserve">outperforms the state-of-the-art algorithms such as </w:t>
      </w:r>
      <w:r>
        <w:rPr>
          <w:rFonts w:hint="eastAsia"/>
          <w:lang w:val="en-US" w:eastAsia="zh-CN"/>
        </w:rPr>
        <w:t>Deng</w:t>
      </w:r>
      <w:r>
        <w:rPr>
          <w:rFonts w:hint="eastAsia"/>
          <w:vertAlign w:val="superscript"/>
          <w:lang w:val="en-US" w:eastAsia="zh-CN"/>
        </w:rPr>
        <w:t>[33]</w:t>
      </w:r>
      <w:r>
        <w:rPr>
          <w:rFonts w:hint="eastAsia"/>
        </w:rPr>
        <w:t xml:space="preserve"> and G</w:t>
      </w:r>
      <w:r>
        <w:rPr>
          <w:rFonts w:hint="eastAsia"/>
          <w:lang w:val="en-US" w:eastAsia="zh-CN"/>
        </w:rPr>
        <w:t>uo</w:t>
      </w:r>
      <w:r>
        <w:rPr>
          <w:rFonts w:hint="eastAsia"/>
          <w:vertAlign w:val="superscript"/>
          <w:lang w:val="en-US" w:eastAsia="zh-CN"/>
        </w:rPr>
        <w:t>[34]</w:t>
      </w:r>
      <w:r>
        <w:rPr>
          <w:rFonts w:hint="eastAsia"/>
          <w:lang w:val="en-US" w:eastAsia="zh-CN"/>
        </w:rPr>
        <w:t xml:space="preserve"> </w:t>
      </w:r>
      <w:r>
        <w:rPr>
          <w:rFonts w:hint="eastAsia"/>
        </w:rPr>
        <w:t xml:space="preserve">in terms of generalization performance, and </w:t>
      </w:r>
      <w:r>
        <w:rPr>
          <w:rFonts w:hint="eastAsia"/>
          <w:lang w:val="en-US" w:eastAsia="zh-CN"/>
        </w:rPr>
        <w:t xml:space="preserve">ablation experiments </w:t>
      </w:r>
      <w:r>
        <w:rPr>
          <w:rFonts w:hint="eastAsia"/>
        </w:rPr>
        <w:t xml:space="preserve">validate the importance of MaxSel and MA Block in improving the detection </w:t>
      </w:r>
      <w:r>
        <w:rPr>
          <w:rFonts w:hint="eastAsia"/>
          <w:lang w:val="en-US" w:eastAsia="zh-CN"/>
        </w:rPr>
        <w:t xml:space="preserve">accuracy and average precision </w:t>
      </w:r>
      <w:r>
        <w:rPr>
          <w:rFonts w:hint="eastAsia"/>
        </w:rPr>
        <w:t>of the detection algorithms.</w:t>
      </w:r>
      <w:r>
        <w:rPr>
          <w:rFonts w:hint="eastAsia"/>
          <w:lang w:val="en-US" w:eastAsia="zh-CN"/>
        </w:rPr>
        <w:t xml:space="preserve"> The research in this thesis provides reference for the detection of GAN-generated images.</w:t>
      </w:r>
    </w:p>
    <w:p w14:paraId="123C0DAA">
      <w:pPr>
        <w:pStyle w:val="68"/>
        <w:numPr>
          <w:ilvl w:val="-1"/>
          <w:numId w:val="0"/>
        </w:numPr>
        <w:spacing w:before="162" w:beforeLines="50" w:after="162" w:afterLines="50" w:line="240" w:lineRule="auto"/>
        <w:ind w:left="0" w:firstLine="0"/>
        <w:rPr>
          <w:rFonts w:hint="eastAsia" w:ascii="黑体" w:hAnsi="黑体" w:cs="黑体"/>
          <w:sz w:val="24"/>
          <w:szCs w:val="24"/>
          <w:rPrChange w:id="2" w:author="四季雨" w:date="2024-10-06T00:57:47Z">
            <w:rPr>
              <w:rFonts w:hint="eastAsia"/>
              <w:sz w:val="24"/>
              <w:szCs w:val="24"/>
            </w:rPr>
          </w:rPrChange>
        </w:rPr>
      </w:pPr>
      <w:bookmarkStart w:id="7" w:name="_GoBack"/>
      <w:r>
        <w:rPr>
          <w:rFonts w:hint="eastAsia" w:ascii="黑体" w:hAnsi="黑体" w:cs="黑体"/>
          <w:sz w:val="24"/>
          <w:szCs w:val="24"/>
          <w:lang w:val="en-US" w:eastAsia="zh-CN"/>
          <w:rPrChange w:id="3" w:author="四季雨" w:date="2024-10-06T00:57:47Z">
            <w:rPr>
              <w:rFonts w:hint="eastAsia"/>
              <w:sz w:val="24"/>
              <w:szCs w:val="24"/>
              <w:lang w:val="en-US" w:eastAsia="zh-CN"/>
            </w:rPr>
          </w:rPrChange>
        </w:rPr>
        <w:t xml:space="preserve">5 </w:t>
      </w:r>
      <w:r>
        <w:rPr>
          <w:rFonts w:hint="eastAsia" w:ascii="黑体" w:hAnsi="黑体" w:cs="黑体"/>
          <w:sz w:val="24"/>
          <w:szCs w:val="24"/>
          <w:rPrChange w:id="4" w:author="四季雨" w:date="2024-10-06T00:57:47Z">
            <w:rPr>
              <w:rFonts w:hint="eastAsia"/>
              <w:sz w:val="24"/>
              <w:szCs w:val="24"/>
            </w:rPr>
          </w:rPrChange>
        </w:rPr>
        <w:t>References</w:t>
      </w:r>
    </w:p>
    <w:bookmarkEnd w:id="7"/>
    <w:p w14:paraId="17B5C60E">
      <w:pPr>
        <w:pStyle w:val="74"/>
        <w:ind w:firstLine="364"/>
      </w:pPr>
      <w:r>
        <w:rPr>
          <w:rFonts w:hint="eastAsia"/>
        </w:rPr>
        <w:t>[1]</w:t>
      </w:r>
      <w:r>
        <w:rPr>
          <w:rFonts w:hint="eastAsia"/>
        </w:rPr>
        <w:tab/>
      </w:r>
      <w:r>
        <w:rPr>
          <w:rFonts w:hint="eastAsia"/>
        </w:rPr>
        <w:t>Goodfellow I, Pouget-Abadie J, Mirza M, et al. Generative adversarial networks[J]. Communications of the ACM, 2020, 63(11): 139-144.</w:t>
      </w:r>
    </w:p>
    <w:p w14:paraId="4A8C01A8">
      <w:pPr>
        <w:pStyle w:val="74"/>
        <w:ind w:firstLine="364"/>
        <w:rPr>
          <w:rFonts w:hint="eastAsia"/>
        </w:rPr>
      </w:pPr>
      <w:r>
        <w:rPr>
          <w:rFonts w:hint="eastAsia"/>
        </w:rPr>
        <w:t>[2]</w:t>
      </w:r>
      <w:r>
        <w:rPr>
          <w:rFonts w:hint="eastAsia"/>
        </w:rPr>
        <w:tab/>
      </w:r>
      <w:r>
        <w:rPr>
          <w:rFonts w:hint="eastAsia"/>
        </w:rPr>
        <w:t>Zhang Y. Research on Deepfake detection method based on deep learning [D]. Yunnan University, 2022.</w:t>
      </w:r>
    </w:p>
    <w:p w14:paraId="1DB44AB8">
      <w:pPr>
        <w:pStyle w:val="74"/>
        <w:ind w:firstLine="364"/>
        <w:rPr>
          <w:rFonts w:hint="eastAsia"/>
        </w:rPr>
      </w:pPr>
      <w:r>
        <w:rPr>
          <w:rFonts w:hint="eastAsia"/>
        </w:rPr>
        <w:t>[</w:t>
      </w:r>
      <w:r>
        <w:rPr>
          <w:rFonts w:hint="eastAsia"/>
          <w:lang w:val="en-US" w:eastAsia="zh-CN"/>
        </w:rPr>
        <w:t>3</w:t>
      </w:r>
      <w:r>
        <w:rPr>
          <w:rFonts w:hint="eastAsia"/>
        </w:rPr>
        <w:t>]</w:t>
      </w:r>
      <w:r>
        <w:rPr>
          <w:rFonts w:hint="eastAsia"/>
        </w:rPr>
        <w:tab/>
      </w:r>
      <w:r>
        <w:rPr>
          <w:rFonts w:hint="eastAsia"/>
        </w:rPr>
        <w:t>McCloskey S, Albright M. Detecting GAN-generated imagery using saturation cues[C]//2019 IEEE international conference on image processing (ICIP). ieee, 2019: 4584-4588.</w:t>
      </w:r>
    </w:p>
    <w:p w14:paraId="1583F87D">
      <w:pPr>
        <w:pStyle w:val="74"/>
        <w:ind w:firstLine="364"/>
        <w:rPr>
          <w:rFonts w:hint="eastAsia"/>
        </w:rPr>
      </w:pPr>
      <w:r>
        <w:rPr>
          <w:rFonts w:hint="eastAsia"/>
        </w:rPr>
        <w:t>[</w:t>
      </w:r>
      <w:r>
        <w:rPr>
          <w:rFonts w:hint="eastAsia"/>
          <w:lang w:val="en-US" w:eastAsia="zh-CN"/>
        </w:rPr>
        <w:t>4</w:t>
      </w:r>
      <w:r>
        <w:rPr>
          <w:rFonts w:hint="eastAsia"/>
        </w:rPr>
        <w:t>]</w:t>
      </w:r>
      <w:r>
        <w:rPr>
          <w:rFonts w:hint="eastAsia"/>
        </w:rPr>
        <w:tab/>
      </w:r>
      <w:r>
        <w:rPr>
          <w:rFonts w:hint="eastAsia"/>
        </w:rPr>
        <w:t>Durall R, Keuper M, Keuper J. Watch your up-convolution: cnn based generative deep neural networks are failing to reproduce spectral distributions[C]/ /Proceedings of the IEEE/CVF conference on computer vision and pattern recognition. 2020: 7890-7899.</w:t>
      </w:r>
    </w:p>
    <w:p w14:paraId="059A7E68">
      <w:pPr>
        <w:pStyle w:val="74"/>
        <w:ind w:firstLine="364"/>
        <w:rPr>
          <w:rFonts w:hint="eastAsia"/>
        </w:rPr>
      </w:pPr>
      <w:r>
        <w:rPr>
          <w:rFonts w:hint="eastAsia"/>
        </w:rPr>
        <w:t>[</w:t>
      </w:r>
      <w:r>
        <w:rPr>
          <w:rFonts w:hint="eastAsia"/>
          <w:lang w:val="en-US" w:eastAsia="zh-CN"/>
        </w:rPr>
        <w:t>5</w:t>
      </w:r>
      <w:r>
        <w:rPr>
          <w:rFonts w:hint="eastAsia"/>
        </w:rPr>
        <w:t>]</w:t>
      </w:r>
      <w:r>
        <w:rPr>
          <w:rFonts w:hint="eastAsia"/>
        </w:rPr>
        <w:tab/>
      </w:r>
      <w:r>
        <w:rPr>
          <w:rFonts w:hint="eastAsia"/>
        </w:rPr>
        <w:t>Guo H, Hu S, Wang X, et al. Eyes tell all: Irregular pupil shapes reveal GAN-generated faces[C]//2022 IEEE International Conference on Acoustics, Speech and Signal Processing (ICASSP). IEEE, 2022: 2904-2908.</w:t>
      </w:r>
    </w:p>
    <w:p w14:paraId="415A46AC">
      <w:pPr>
        <w:pStyle w:val="74"/>
        <w:ind w:firstLine="364"/>
        <w:rPr>
          <w:rFonts w:hint="eastAsia"/>
        </w:rPr>
      </w:pPr>
      <w:r>
        <w:rPr>
          <w:rFonts w:hint="eastAsia"/>
        </w:rPr>
        <w:t>[</w:t>
      </w:r>
      <w:r>
        <w:rPr>
          <w:rFonts w:hint="eastAsia"/>
          <w:lang w:val="en-US" w:eastAsia="zh-CN"/>
        </w:rPr>
        <w:t>6</w:t>
      </w:r>
      <w:r>
        <w:rPr>
          <w:rFonts w:hint="eastAsia"/>
        </w:rPr>
        <w:t>]</w:t>
      </w:r>
      <w:r>
        <w:rPr>
          <w:rFonts w:hint="eastAsia"/>
        </w:rPr>
        <w:tab/>
      </w:r>
      <w:r>
        <w:rPr>
          <w:rFonts w:hint="eastAsia"/>
        </w:rPr>
        <w:t>Yu J, Jiang Y, Wang Z, et al. Unitbox: an advanced object detection network[C]//Proceedings of the 24th ACM international conference on Multimedia. 2016 : 516-520.</w:t>
      </w:r>
    </w:p>
    <w:p w14:paraId="179E55FA">
      <w:pPr>
        <w:pStyle w:val="74"/>
        <w:ind w:firstLine="364"/>
        <w:rPr>
          <w:rFonts w:hint="eastAsia"/>
        </w:rPr>
      </w:pPr>
      <w:r>
        <w:rPr>
          <w:rFonts w:hint="eastAsia"/>
        </w:rPr>
        <w:t>[</w:t>
      </w:r>
      <w:r>
        <w:rPr>
          <w:rFonts w:hint="eastAsia"/>
          <w:lang w:val="en-US" w:eastAsia="zh-CN"/>
        </w:rPr>
        <w:t>7</w:t>
      </w:r>
      <w:r>
        <w:rPr>
          <w:rFonts w:hint="eastAsia"/>
        </w:rPr>
        <w:t>]</w:t>
      </w:r>
      <w:r>
        <w:rPr>
          <w:rFonts w:hint="eastAsia"/>
        </w:rPr>
        <w:tab/>
      </w:r>
      <w:r>
        <w:rPr>
          <w:rFonts w:hint="eastAsia"/>
        </w:rPr>
        <w:t>Liu Y, Wan Z, Yin X, et al. Detection of GAN generated image using color gradient representation[J]. Journal of Visual Communication and Image Representation, 2023, 95: 103876.</w:t>
      </w:r>
    </w:p>
    <w:p w14:paraId="2E79BFF5">
      <w:pPr>
        <w:pStyle w:val="74"/>
        <w:ind w:firstLine="364"/>
        <w:rPr>
          <w:rFonts w:hint="eastAsia"/>
        </w:rPr>
      </w:pPr>
      <w:r>
        <w:rPr>
          <w:rFonts w:hint="eastAsia"/>
        </w:rPr>
        <w:t>[</w:t>
      </w:r>
      <w:r>
        <w:rPr>
          <w:rFonts w:hint="eastAsia"/>
          <w:lang w:val="en-US" w:eastAsia="zh-CN"/>
        </w:rPr>
        <w:t>8</w:t>
      </w:r>
      <w:r>
        <w:rPr>
          <w:rFonts w:hint="eastAsia"/>
        </w:rPr>
        <w:t>]</w:t>
      </w:r>
      <w:r>
        <w:rPr>
          <w:rFonts w:hint="eastAsia"/>
        </w:rPr>
        <w:tab/>
      </w:r>
      <w:r>
        <w:rPr>
          <w:rFonts w:hint="eastAsia"/>
        </w:rPr>
        <w:t>Karras T , Aila T , Laine S ,et al. Progressive Growing of GANs for Improved Quality, Stability, and Variation[J]. 2017. doi:10.48550/arXiv.1710.10196.</w:t>
      </w:r>
    </w:p>
    <w:p w14:paraId="2970C8C7">
      <w:pPr>
        <w:pStyle w:val="74"/>
        <w:ind w:firstLine="364"/>
        <w:rPr>
          <w:rFonts w:hint="eastAsia"/>
        </w:rPr>
      </w:pPr>
      <w:r>
        <w:rPr>
          <w:rFonts w:hint="eastAsia"/>
        </w:rPr>
        <w:t>[</w:t>
      </w:r>
      <w:r>
        <w:rPr>
          <w:rFonts w:hint="eastAsia"/>
          <w:lang w:val="en-US" w:eastAsia="zh-CN"/>
        </w:rPr>
        <w:t>9</w:t>
      </w:r>
      <w:r>
        <w:rPr>
          <w:rFonts w:hint="eastAsia"/>
        </w:rPr>
        <w:t>]</w:t>
      </w:r>
      <w:r>
        <w:rPr>
          <w:rFonts w:hint="eastAsia"/>
        </w:rPr>
        <w:tab/>
      </w:r>
      <w:r>
        <w:rPr>
          <w:rFonts w:hint="eastAsia"/>
        </w:rPr>
        <w:t>Zhang X, Karaman S, Chang S F. Detecting and simulating artifacts in GAN fake images[C]//2019 IEEE international workshop on information forensics and security (WIFS). ieee, 2019: 1-6.</w:t>
      </w:r>
    </w:p>
    <w:p w14:paraId="1645BFC7">
      <w:pPr>
        <w:pStyle w:val="74"/>
        <w:ind w:firstLine="364"/>
        <w:rPr>
          <w:rFonts w:hint="eastAsia"/>
        </w:rPr>
      </w:pPr>
      <w:r>
        <w:rPr>
          <w:rFonts w:hint="eastAsia"/>
        </w:rPr>
        <w:t>[</w:t>
      </w:r>
      <w:r>
        <w:rPr>
          <w:rFonts w:hint="eastAsia"/>
          <w:lang w:val="en-US" w:eastAsia="zh-CN"/>
        </w:rPr>
        <w:t>10</w:t>
      </w:r>
      <w:r>
        <w:rPr>
          <w:rFonts w:hint="eastAsia"/>
        </w:rPr>
        <w:t>]</w:t>
      </w:r>
      <w:r>
        <w:rPr>
          <w:rFonts w:hint="eastAsia"/>
        </w:rPr>
        <w:tab/>
      </w:r>
      <w:r>
        <w:rPr>
          <w:rFonts w:hint="eastAsia"/>
        </w:rPr>
        <w:t>Liu H, Li X, Zhou W, et al. Spatial-phase shallow learning: rethinking face forgery detection in frequency domain[C]//Proceedings of the IEEE/CVF conference on computer vision and pattern recognition. 2021: 772-781.</w:t>
      </w:r>
    </w:p>
    <w:p w14:paraId="57C68748">
      <w:pPr>
        <w:pStyle w:val="74"/>
        <w:ind w:firstLine="364"/>
        <w:rPr>
          <w:rFonts w:hint="eastAsia"/>
        </w:rPr>
      </w:pPr>
      <w:r>
        <w:rPr>
          <w:rFonts w:hint="eastAsia"/>
        </w:rPr>
        <w:t>[</w:t>
      </w:r>
      <w:r>
        <w:rPr>
          <w:rFonts w:hint="eastAsia"/>
          <w:lang w:val="en-US" w:eastAsia="zh-CN"/>
        </w:rPr>
        <w:t>11</w:t>
      </w:r>
      <w:r>
        <w:rPr>
          <w:rFonts w:hint="eastAsia"/>
        </w:rPr>
        <w:t>]</w:t>
      </w:r>
      <w:r>
        <w:rPr>
          <w:rFonts w:hint="eastAsia"/>
        </w:rPr>
        <w:tab/>
      </w:r>
      <w:r>
        <w:rPr>
          <w:rFonts w:hint="eastAsia"/>
        </w:rPr>
        <w:t xml:space="preserve">Rossler A, Cozzolino D, Verdoliva L, et al. Faceforensics++: Learning to detect manipulated facial images[C]//Proceedings of the IEEE/CVF international conference on computer vision. 2019: 1-11. </w:t>
      </w:r>
    </w:p>
    <w:p w14:paraId="359C5434">
      <w:pPr>
        <w:pStyle w:val="74"/>
        <w:ind w:firstLine="364"/>
        <w:rPr>
          <w:rFonts w:hint="eastAsia"/>
        </w:rPr>
      </w:pPr>
      <w:r>
        <w:rPr>
          <w:rFonts w:hint="eastAsia"/>
        </w:rPr>
        <w:t>[</w:t>
      </w:r>
      <w:r>
        <w:rPr>
          <w:rFonts w:hint="eastAsia"/>
          <w:lang w:val="en-US" w:eastAsia="zh-CN"/>
        </w:rPr>
        <w:t>12</w:t>
      </w:r>
      <w:r>
        <w:rPr>
          <w:rFonts w:hint="eastAsia"/>
        </w:rPr>
        <w:t>]</w:t>
      </w:r>
      <w:r>
        <w:rPr>
          <w:rFonts w:hint="eastAsia"/>
        </w:rPr>
        <w:tab/>
      </w:r>
      <w:r>
        <w:rPr>
          <w:rFonts w:hint="eastAsia"/>
        </w:rPr>
        <w:t>Li Y, Yang X, Sun P, et al. Celeb-df: A large-scale challenging dataset for deepfake forensics[C]//Proceedings of the IEEE/CVF conference on computer vision and pattern recognition. 2020: 3207-3216.</w:t>
      </w:r>
    </w:p>
    <w:p w14:paraId="32A3F853">
      <w:pPr>
        <w:pStyle w:val="74"/>
        <w:ind w:firstLine="364"/>
        <w:rPr>
          <w:rFonts w:hint="eastAsia" w:ascii="Times New Roman" w:hAnsi="Times New Roman" w:cs="Times New Roman"/>
        </w:rPr>
      </w:pPr>
      <w:r>
        <w:rPr>
          <w:rFonts w:hint="eastAsia" w:ascii="Times New Roman" w:hAnsi="Times New Roman" w:cs="Times New Roman"/>
        </w:rPr>
        <w:t>[</w:t>
      </w:r>
      <w:r>
        <w:rPr>
          <w:rFonts w:hint="eastAsia" w:cs="Times New Roman"/>
          <w:lang w:val="en-US" w:eastAsia="zh-CN"/>
        </w:rPr>
        <w:t>13</w:t>
      </w:r>
      <w:r>
        <w:rPr>
          <w:rFonts w:hint="eastAsia" w:ascii="Times New Roman" w:hAnsi="Times New Roman" w:cs="Times New Roman"/>
        </w:rPr>
        <w:t>]</w:t>
      </w:r>
      <w:r>
        <w:rPr>
          <w:rFonts w:hint="eastAsia" w:ascii="Times New Roman" w:hAnsi="Times New Roman" w:cs="Times New Roman"/>
        </w:rPr>
        <w:tab/>
      </w:r>
      <w:r>
        <w:rPr>
          <w:rFonts w:hint="eastAsia"/>
        </w:rPr>
        <w:t>Jeong Y, Kim D, Min S, et al. Bihpf: Bilateral high-pass filters for robust deepfake detection[C]//Proceedings of the IEEE/CVF Winter Conference on Applications of Computer Vision. 2022: 48-57</w:t>
      </w:r>
      <w:r>
        <w:rPr>
          <w:rFonts w:hint="eastAsia" w:ascii="Times New Roman" w:hAnsi="Times New Roman" w:cs="Times New Roman"/>
        </w:rPr>
        <w:t>.</w:t>
      </w:r>
    </w:p>
    <w:p w14:paraId="2CC26EB2">
      <w:pPr>
        <w:pStyle w:val="74"/>
        <w:ind w:firstLine="364"/>
        <w:rPr>
          <w:rFonts w:hint="eastAsia"/>
        </w:rPr>
      </w:pPr>
      <w:r>
        <w:rPr>
          <w:rFonts w:hint="eastAsia"/>
        </w:rPr>
        <w:t>[</w:t>
      </w:r>
      <w:r>
        <w:rPr>
          <w:rFonts w:hint="eastAsia"/>
          <w:lang w:val="en-US" w:eastAsia="zh-CN"/>
        </w:rPr>
        <w:t>14</w:t>
      </w:r>
      <w:r>
        <w:rPr>
          <w:rFonts w:hint="eastAsia"/>
        </w:rPr>
        <w:t>]</w:t>
      </w:r>
      <w:r>
        <w:rPr>
          <w:rFonts w:hint="eastAsia"/>
        </w:rPr>
        <w:tab/>
      </w:r>
      <w:r>
        <w:rPr>
          <w:rFonts w:hint="eastAsia"/>
        </w:rPr>
        <w:t>Tian C, Luo Z, Shi G, et al. Frequency-aware attentional feature fusion for deepfake detection[C]//2023 IEEE International Conference on Acoustics, Speech and Signal Processing (ICASSP). IEEE, 2023: 1-5.</w:t>
      </w:r>
    </w:p>
    <w:p w14:paraId="519C1FAC">
      <w:pPr>
        <w:pStyle w:val="74"/>
        <w:ind w:firstLine="364"/>
        <w:rPr>
          <w:rFonts w:hint="eastAsia"/>
        </w:rPr>
      </w:pPr>
      <w:r>
        <w:rPr>
          <w:rFonts w:hint="eastAsia"/>
        </w:rPr>
        <w:t>[</w:t>
      </w:r>
      <w:r>
        <w:rPr>
          <w:rFonts w:hint="eastAsia"/>
          <w:lang w:val="en-US" w:eastAsia="zh-CN"/>
        </w:rPr>
        <w:t>15</w:t>
      </w:r>
      <w:r>
        <w:rPr>
          <w:rFonts w:hint="eastAsia"/>
        </w:rPr>
        <w:t>]</w:t>
      </w:r>
      <w:r>
        <w:rPr>
          <w:rFonts w:hint="eastAsia"/>
        </w:rPr>
        <w:tab/>
      </w:r>
      <w:r>
        <w:rPr>
          <w:rFonts w:hint="eastAsia"/>
        </w:rPr>
        <w:t>Wang B, Wu X, Tang Y, et al. Frequency domain filtered residual network for deepfake detection[J]. Mathematics, 2023, 11(4): 816.</w:t>
      </w:r>
    </w:p>
    <w:p w14:paraId="69B2908E">
      <w:pPr>
        <w:pStyle w:val="74"/>
        <w:ind w:firstLine="364"/>
        <w:rPr>
          <w:rFonts w:hint="eastAsia"/>
        </w:rPr>
      </w:pPr>
      <w:r>
        <w:rPr>
          <w:rFonts w:hint="eastAsia"/>
        </w:rPr>
        <w:t>[</w:t>
      </w:r>
      <w:r>
        <w:rPr>
          <w:rFonts w:hint="eastAsia"/>
          <w:lang w:val="en-US" w:eastAsia="zh-CN"/>
        </w:rPr>
        <w:t>16</w:t>
      </w:r>
      <w:r>
        <w:rPr>
          <w:rFonts w:hint="eastAsia"/>
        </w:rPr>
        <w:t>]</w:t>
      </w:r>
      <w:r>
        <w:rPr>
          <w:rFonts w:hint="eastAsia"/>
          <w:lang w:val="en-US" w:eastAsia="zh-CN"/>
        </w:rPr>
        <w:tab/>
      </w:r>
      <w:r>
        <w:rPr>
          <w:rFonts w:hint="eastAsia"/>
        </w:rPr>
        <w:t>Chollet F .Xception: Deep Learning with Depthwise Separable Convolutions[C]//2017 IEEE Conference on Computer Vision and Pattern Recognition ( CVPR).IEEE, 2017.DOI:10.1109/CVPR.2017.195.</w:t>
      </w:r>
    </w:p>
    <w:p w14:paraId="55EE01FD">
      <w:pPr>
        <w:pStyle w:val="74"/>
        <w:ind w:firstLine="364"/>
        <w:rPr>
          <w:rFonts w:hint="eastAsia"/>
        </w:rPr>
      </w:pPr>
      <w:r>
        <w:rPr>
          <w:rFonts w:hint="eastAsia"/>
        </w:rPr>
        <w:t>[</w:t>
      </w:r>
      <w:r>
        <w:rPr>
          <w:rFonts w:hint="eastAsia"/>
          <w:lang w:val="en-US" w:eastAsia="zh-CN"/>
        </w:rPr>
        <w:t>17</w:t>
      </w:r>
      <w:r>
        <w:rPr>
          <w:rFonts w:hint="eastAsia"/>
        </w:rPr>
        <w:t>]</w:t>
      </w:r>
      <w:r>
        <w:rPr>
          <w:rFonts w:hint="eastAsia"/>
        </w:rPr>
        <w:tab/>
      </w:r>
      <w:r>
        <w:rPr>
          <w:rFonts w:hint="eastAsia"/>
        </w:rPr>
        <w:t>Miao C, Tan Z, Chu Q, et al. F 2 trans: high-frequency fine-grained transformer for face forgery detection[J]. IEEE Transactions on Information Forensics and Security, 2023, 18: 1039-1051.</w:t>
      </w:r>
    </w:p>
    <w:p w14:paraId="26A21A9B">
      <w:pPr>
        <w:pStyle w:val="74"/>
        <w:ind w:firstLine="364"/>
        <w:rPr>
          <w:rFonts w:hint="eastAsia"/>
        </w:rPr>
      </w:pPr>
      <w:r>
        <w:rPr>
          <w:rFonts w:hint="eastAsia"/>
        </w:rPr>
        <w:t>[</w:t>
      </w:r>
      <w:r>
        <w:rPr>
          <w:rFonts w:hint="eastAsia"/>
          <w:lang w:val="en-US" w:eastAsia="zh-CN"/>
        </w:rPr>
        <w:t>18</w:t>
      </w:r>
      <w:r>
        <w:rPr>
          <w:rFonts w:hint="eastAsia"/>
        </w:rPr>
        <w:t>]</w:t>
      </w:r>
      <w:r>
        <w:rPr>
          <w:rFonts w:hint="eastAsia"/>
        </w:rPr>
        <w:tab/>
      </w:r>
      <w:r>
        <w:rPr>
          <w:rFonts w:hint="eastAsia"/>
        </w:rPr>
        <w:t>Choi Y , Choi M , Kim M ,et al. StarGAN: Unified Generative Adversarial Networks for Multi-Domain Image-to-Image Translation[C]//IEEE/CVF Conference on Computer Vision and Pattern Recognition.0[2024-10-02].DOI:10.48550/arXiv.1711.09020.</w:t>
      </w:r>
    </w:p>
    <w:p w14:paraId="55A5F7AF">
      <w:pPr>
        <w:pStyle w:val="74"/>
        <w:ind w:firstLine="364"/>
        <w:rPr>
          <w:rFonts w:hint="eastAsia"/>
        </w:rPr>
      </w:pPr>
      <w:r>
        <w:rPr>
          <w:rFonts w:hint="eastAsia"/>
        </w:rPr>
        <w:t>[</w:t>
      </w:r>
      <w:r>
        <w:rPr>
          <w:rFonts w:hint="eastAsia"/>
          <w:lang w:val="en-US" w:eastAsia="zh-CN"/>
        </w:rPr>
        <w:t>19</w:t>
      </w:r>
      <w:r>
        <w:rPr>
          <w:rFonts w:hint="eastAsia"/>
        </w:rPr>
        <w:t>]</w:t>
      </w:r>
      <w:r>
        <w:rPr>
          <w:rFonts w:hint="eastAsia"/>
        </w:rPr>
        <w:tab/>
      </w:r>
      <w:r>
        <w:rPr>
          <w:rFonts w:hint="eastAsia"/>
        </w:rPr>
        <w:t>Karras T, Laine S, Aittala M, et al. Analyzing and improving the image quality of stylegan[C]//Proceedings of the IEEE/CVF conference on computer vision and pattern recognition. 2020: 8110-8119.</w:t>
      </w:r>
    </w:p>
    <w:p w14:paraId="0143EBBB">
      <w:pPr>
        <w:pStyle w:val="74"/>
        <w:ind w:firstLine="364"/>
        <w:rPr>
          <w:rFonts w:hint="eastAsia"/>
        </w:rPr>
      </w:pPr>
      <w:r>
        <w:rPr>
          <w:rFonts w:hint="eastAsia"/>
        </w:rPr>
        <w:t>[</w:t>
      </w:r>
      <w:r>
        <w:rPr>
          <w:rFonts w:hint="eastAsia"/>
          <w:lang w:val="en-US" w:eastAsia="zh-CN"/>
        </w:rPr>
        <w:t>20</w:t>
      </w:r>
      <w:r>
        <w:rPr>
          <w:rFonts w:hint="eastAsia"/>
        </w:rPr>
        <w:t>]</w:t>
      </w:r>
      <w:r>
        <w:rPr>
          <w:rFonts w:hint="eastAsia"/>
        </w:rPr>
        <w:tab/>
      </w:r>
      <w:r>
        <w:rPr>
          <w:rFonts w:hint="eastAsia"/>
        </w:rPr>
        <w:t>Karras T, Laine S, Aila T. A style-based generator architecture for generative adversarial networks[C]//Proceedings of the IEEE/CVF conference on computer vision and pattern recognition. 2019: 4401-4410.</w:t>
      </w:r>
    </w:p>
    <w:p w14:paraId="79E8A498">
      <w:pPr>
        <w:pStyle w:val="74"/>
        <w:ind w:firstLine="364"/>
        <w:rPr>
          <w:rFonts w:hint="eastAsia"/>
        </w:rPr>
      </w:pPr>
      <w:r>
        <w:rPr>
          <w:rFonts w:hint="eastAsia"/>
        </w:rPr>
        <w:t>[</w:t>
      </w:r>
      <w:r>
        <w:rPr>
          <w:rFonts w:hint="eastAsia"/>
          <w:lang w:val="en-US" w:eastAsia="zh-CN"/>
        </w:rPr>
        <w:t>21</w:t>
      </w:r>
      <w:r>
        <w:rPr>
          <w:rFonts w:hint="eastAsia"/>
        </w:rPr>
        <w:t>]</w:t>
      </w:r>
      <w:r>
        <w:rPr>
          <w:rFonts w:hint="eastAsia"/>
        </w:rPr>
        <w:tab/>
      </w:r>
      <w:r>
        <w:rPr>
          <w:rFonts w:hint="eastAsia"/>
        </w:rPr>
        <w:t>Wang S Y, Wang O, Zhang R, et al. CNN-generated images are surprisingly easy to spot... for now[C]//Proceedings of the IEEE/CVF conference on computer vision and pattern recognition. 2020: 8695-8704.</w:t>
      </w:r>
    </w:p>
    <w:p w14:paraId="57F2746A">
      <w:pPr>
        <w:pStyle w:val="74"/>
        <w:ind w:firstLine="364"/>
        <w:rPr>
          <w:rFonts w:hint="eastAsia"/>
        </w:rPr>
      </w:pPr>
      <w:r>
        <w:rPr>
          <w:rFonts w:hint="eastAsia"/>
        </w:rPr>
        <w:t>[</w:t>
      </w:r>
      <w:r>
        <w:rPr>
          <w:rFonts w:hint="eastAsia"/>
          <w:lang w:val="en-US" w:eastAsia="zh-CN"/>
        </w:rPr>
        <w:t>22</w:t>
      </w:r>
      <w:r>
        <w:rPr>
          <w:rFonts w:hint="eastAsia"/>
        </w:rPr>
        <w:t>]</w:t>
      </w:r>
      <w:r>
        <w:rPr>
          <w:rFonts w:hint="eastAsia"/>
        </w:rPr>
        <w:tab/>
      </w:r>
      <w:r>
        <w:rPr>
          <w:rFonts w:hint="eastAsia"/>
        </w:rPr>
        <w:t>He Y, Yu N, Keuper M, et al. Beyond the spectrum: Detecting deepfakes via re-synthesis [</w:t>
      </w:r>
      <w:r>
        <w:rPr>
          <w:rFonts w:hint="eastAsia"/>
          <w:lang w:val="en-US" w:eastAsia="zh-CN"/>
        </w:rPr>
        <w:t>DB</w:t>
      </w:r>
      <w:r>
        <w:rPr>
          <w:rFonts w:hint="eastAsia"/>
        </w:rPr>
        <w:t>]. arxiv preprint arxiv:2105.14376, 2021.</w:t>
      </w:r>
    </w:p>
    <w:p w14:paraId="1B84E2C1">
      <w:pPr>
        <w:pStyle w:val="74"/>
        <w:ind w:firstLine="364"/>
        <w:rPr>
          <w:rFonts w:hint="eastAsia"/>
        </w:rPr>
      </w:pPr>
      <w:r>
        <w:rPr>
          <w:rFonts w:hint="eastAsia"/>
        </w:rPr>
        <w:t>[</w:t>
      </w:r>
      <w:r>
        <w:rPr>
          <w:rFonts w:hint="eastAsia"/>
          <w:lang w:val="en-US" w:eastAsia="zh-CN"/>
        </w:rPr>
        <w:t>23</w:t>
      </w:r>
      <w:r>
        <w:rPr>
          <w:rFonts w:hint="eastAsia"/>
        </w:rPr>
        <w:t>]</w:t>
      </w:r>
      <w:r>
        <w:rPr>
          <w:rFonts w:hint="eastAsia"/>
        </w:rPr>
        <w:tab/>
      </w:r>
      <w:r>
        <w:rPr>
          <w:rFonts w:hint="eastAsia"/>
        </w:rPr>
        <w:t>Brock A , Donahue J , Simonyan K .Large Scale GAN Training for High Fidelity Natural Image Synthesis[J]. 2018. doi:10.48550/arXiv.1809.11096.</w:t>
      </w:r>
    </w:p>
    <w:p w14:paraId="7372DD16">
      <w:pPr>
        <w:pStyle w:val="74"/>
        <w:ind w:firstLine="364"/>
        <w:rPr>
          <w:rFonts w:hint="eastAsia"/>
        </w:rPr>
      </w:pPr>
      <w:r>
        <w:rPr>
          <w:rFonts w:hint="eastAsia"/>
        </w:rPr>
        <w:t>[</w:t>
      </w:r>
      <w:r>
        <w:rPr>
          <w:rFonts w:hint="eastAsia"/>
          <w:lang w:val="en-US" w:eastAsia="zh-CN"/>
        </w:rPr>
        <w:t>24</w:t>
      </w:r>
      <w:r>
        <w:rPr>
          <w:rFonts w:hint="eastAsia"/>
        </w:rPr>
        <w:t>]</w:t>
      </w:r>
      <w:r>
        <w:rPr>
          <w:rFonts w:hint="eastAsia"/>
        </w:rPr>
        <w:tab/>
      </w:r>
      <w:r>
        <w:rPr>
          <w:rFonts w:hint="eastAsia"/>
        </w:rPr>
        <w:t>Olga Russakovsky, Jia Deng, Hao Su, Jonathan Krause, Sanjeev Satheesh, Sean Ma, Zhiheng Huang, Andrej Karpathy,Aditya Khosla, Michael Bernstein, et al . Imagenet large scale visual recognition challenge. ijcv, 2015. 3</w:t>
      </w:r>
    </w:p>
    <w:p w14:paraId="13A9341E">
      <w:pPr>
        <w:pStyle w:val="74"/>
        <w:ind w:firstLine="364"/>
        <w:rPr>
          <w:rFonts w:hint="eastAsia"/>
        </w:rPr>
      </w:pPr>
      <w:r>
        <w:rPr>
          <w:rFonts w:hint="eastAsia"/>
        </w:rPr>
        <w:t>[</w:t>
      </w:r>
      <w:r>
        <w:rPr>
          <w:rFonts w:hint="eastAsia"/>
          <w:lang w:val="en-US" w:eastAsia="zh-CN"/>
        </w:rPr>
        <w:t>25</w:t>
      </w:r>
      <w:r>
        <w:rPr>
          <w:rFonts w:hint="eastAsia"/>
        </w:rPr>
        <w:t>]</w:t>
      </w:r>
      <w:r>
        <w:rPr>
          <w:rFonts w:hint="eastAsia"/>
        </w:rPr>
        <w:tab/>
      </w:r>
      <w:r>
        <w:rPr>
          <w:rFonts w:hint="eastAsia"/>
        </w:rPr>
        <w:t xml:space="preserve">Fisher Yu, Ari Seff, Yinda Zhang, Shuran Song, Thomas Funkhouser, and Jianxiong Xiao. lsun: Construction of a large-scale image dataset using deep learning with humans in the loop </w:t>
      </w:r>
      <w:r>
        <w:rPr>
          <w:rFonts w:hint="eastAsia"/>
          <w:lang w:val="en-US" w:eastAsia="zh-CN"/>
        </w:rPr>
        <w:t>[DB]</w:t>
      </w:r>
      <w:r>
        <w:rPr>
          <w:rFonts w:hint="eastAsia"/>
        </w:rPr>
        <w:t>. arXiv preprint arXiv:1506.03365, 2015. 3, 4</w:t>
      </w:r>
    </w:p>
    <w:p w14:paraId="146399E3">
      <w:pPr>
        <w:pStyle w:val="74"/>
        <w:ind w:firstLine="364"/>
        <w:rPr>
          <w:rFonts w:hint="eastAsia"/>
        </w:rPr>
      </w:pPr>
      <w:r>
        <w:rPr>
          <w:rFonts w:hint="eastAsia"/>
        </w:rPr>
        <w:t>[</w:t>
      </w:r>
      <w:r>
        <w:rPr>
          <w:rFonts w:hint="eastAsia"/>
          <w:lang w:val="en-US" w:eastAsia="zh-CN"/>
        </w:rPr>
        <w:t>26</w:t>
      </w:r>
      <w:r>
        <w:rPr>
          <w:rFonts w:hint="eastAsia"/>
        </w:rPr>
        <w:t>]</w:t>
      </w:r>
      <w:r>
        <w:rPr>
          <w:rFonts w:hint="eastAsia"/>
          <w:lang w:val="en-US" w:eastAsia="zh-CN"/>
        </w:rPr>
        <w:tab/>
      </w:r>
      <w:r>
        <w:rPr>
          <w:rFonts w:hint="eastAsia"/>
        </w:rPr>
        <w:t>Rossler A, Cozzolino D, Verdoliva L, et al. Faceforensics++: Learning to detect manipulated facial images[C]//Proceedings of the IEEE/CVF international conference on computer vision. 2019: 1-11.</w:t>
      </w:r>
    </w:p>
    <w:p w14:paraId="3B3B4B12">
      <w:pPr>
        <w:pStyle w:val="74"/>
        <w:ind w:firstLine="364"/>
        <w:rPr>
          <w:rFonts w:hint="eastAsia"/>
        </w:rPr>
      </w:pPr>
      <w:r>
        <w:rPr>
          <w:rFonts w:hint="eastAsia"/>
        </w:rPr>
        <w:t>[</w:t>
      </w:r>
      <w:r>
        <w:rPr>
          <w:rFonts w:hint="eastAsia"/>
          <w:lang w:val="en-US" w:eastAsia="zh-CN"/>
        </w:rPr>
        <w:t>27</w:t>
      </w:r>
      <w:r>
        <w:rPr>
          <w:rFonts w:hint="eastAsia"/>
        </w:rPr>
        <w:t>]</w:t>
      </w:r>
      <w:r>
        <w:rPr>
          <w:rFonts w:hint="eastAsia"/>
        </w:rPr>
        <w:tab/>
      </w:r>
      <w:r>
        <w:rPr>
          <w:rFonts w:hint="eastAsia"/>
        </w:rPr>
        <w:t>Jeong Y, Kim D, Ro Y, et al. FrePGAN: robust deepfake detection using frequency-level perturbations[C]//Proceedings of the AAAI Conference on Artificial Intelligence. 2022, 36(1): 1060-1068.</w:t>
      </w:r>
    </w:p>
    <w:p w14:paraId="46646059">
      <w:pPr>
        <w:pStyle w:val="74"/>
        <w:ind w:firstLine="364"/>
        <w:rPr>
          <w:rFonts w:hint="eastAsia"/>
        </w:rPr>
      </w:pPr>
      <w:r>
        <w:rPr>
          <w:rFonts w:hint="eastAsia"/>
        </w:rPr>
        <w:t>[</w:t>
      </w:r>
      <w:r>
        <w:rPr>
          <w:rFonts w:hint="eastAsia"/>
          <w:lang w:val="en-US" w:eastAsia="zh-CN"/>
        </w:rPr>
        <w:t>28</w:t>
      </w:r>
      <w:r>
        <w:rPr>
          <w:rFonts w:hint="eastAsia"/>
        </w:rPr>
        <w:t>]</w:t>
      </w:r>
      <w:r>
        <w:rPr>
          <w:rFonts w:hint="eastAsia"/>
        </w:rPr>
        <w:tab/>
      </w:r>
      <w:r>
        <w:rPr>
          <w:rFonts w:hint="eastAsia"/>
        </w:rPr>
        <w:t>Tanaka M, Shiota S, Kiya H. A universal detector of CNN-generated images using properties of checkerboard artifacts in the frequency domain[C]//2021 IEEE 10th Global Conference on Consumer Electronics (GCCE). IEEE, 2021: 103-106.</w:t>
      </w:r>
    </w:p>
    <w:p w14:paraId="1E41AC8E">
      <w:pPr>
        <w:pStyle w:val="74"/>
        <w:ind w:firstLine="364"/>
        <w:rPr>
          <w:rFonts w:hint="eastAsia"/>
        </w:rPr>
      </w:pPr>
      <w:r>
        <w:rPr>
          <w:rFonts w:hint="eastAsia"/>
        </w:rPr>
        <w:t>[</w:t>
      </w:r>
      <w:r>
        <w:rPr>
          <w:rFonts w:hint="eastAsia"/>
          <w:lang w:val="en-US" w:eastAsia="zh-CN"/>
        </w:rPr>
        <w:t>29</w:t>
      </w:r>
      <w:r>
        <w:rPr>
          <w:rFonts w:hint="eastAsia"/>
        </w:rPr>
        <w:t>]</w:t>
      </w:r>
      <w:r>
        <w:rPr>
          <w:rFonts w:hint="eastAsia"/>
        </w:rPr>
        <w:tab/>
      </w:r>
      <w:r>
        <w:rPr>
          <w:rFonts w:hint="eastAsia"/>
        </w:rPr>
        <w:t>Dong C, Kumar A, Liu E. Think twice before detecting gan-generated fake images from their spectral domain imprints[C]//Proceedings of the IEEE/CVF conference on computer vision and pattern recognition. 2022: 7865-7874.</w:t>
      </w:r>
    </w:p>
    <w:p w14:paraId="1F37E496">
      <w:pPr>
        <w:pStyle w:val="74"/>
        <w:ind w:firstLine="364"/>
        <w:rPr>
          <w:rFonts w:hint="eastAsia"/>
        </w:rPr>
      </w:pPr>
      <w:r>
        <w:rPr>
          <w:rFonts w:hint="eastAsia"/>
        </w:rPr>
        <w:t>[</w:t>
      </w:r>
      <w:r>
        <w:rPr>
          <w:rFonts w:hint="eastAsia"/>
          <w:lang w:val="en-US" w:eastAsia="zh-CN"/>
        </w:rPr>
        <w:t>30</w:t>
      </w:r>
      <w:r>
        <w:rPr>
          <w:rFonts w:hint="eastAsia"/>
        </w:rPr>
        <w:t>]</w:t>
      </w:r>
      <w:r>
        <w:rPr>
          <w:rFonts w:hint="eastAsia"/>
        </w:rPr>
        <w:tab/>
      </w:r>
      <w:r>
        <w:rPr>
          <w:rFonts w:hint="eastAsia"/>
        </w:rPr>
        <w:t>Arruda P H R. Synthetic image detection using a modern CNN and noise patterns[D]. , 2023.</w:t>
      </w:r>
    </w:p>
    <w:p w14:paraId="53F3F12A">
      <w:pPr>
        <w:pStyle w:val="74"/>
        <w:ind w:firstLine="364"/>
        <w:rPr>
          <w:rFonts w:hint="eastAsia"/>
        </w:rPr>
      </w:pPr>
      <w:r>
        <w:rPr>
          <w:rFonts w:hint="eastAsia"/>
        </w:rPr>
        <w:t>[</w:t>
      </w:r>
      <w:r>
        <w:rPr>
          <w:rFonts w:hint="eastAsia"/>
          <w:lang w:val="en-US" w:eastAsia="zh-CN"/>
        </w:rPr>
        <w:t>31</w:t>
      </w:r>
      <w:r>
        <w:rPr>
          <w:rFonts w:hint="eastAsia"/>
        </w:rPr>
        <w:t>]</w:t>
      </w:r>
      <w:r>
        <w:rPr>
          <w:rFonts w:hint="eastAsia"/>
        </w:rPr>
        <w:tab/>
      </w:r>
      <w:r>
        <w:rPr>
          <w:rFonts w:hint="eastAsia"/>
        </w:rPr>
        <w:t xml:space="preserve">100000 faces generated. </w:t>
      </w:r>
      <w:r>
        <w:rPr>
          <w:rFonts w:hint="eastAsia"/>
        </w:rPr>
        <w:fldChar w:fldCharType="begin"/>
      </w:r>
      <w:r>
        <w:rPr>
          <w:rFonts w:hint="eastAsia"/>
        </w:rPr>
        <w:instrText xml:space="preserve"> HYPERLINK "https://generated.photos/." </w:instrText>
      </w:r>
      <w:r>
        <w:rPr>
          <w:rFonts w:hint="eastAsia"/>
        </w:rPr>
        <w:fldChar w:fldCharType="separate"/>
      </w:r>
      <w:r>
        <w:rPr>
          <w:rStyle w:val="26"/>
          <w:rFonts w:hint="eastAsia"/>
        </w:rPr>
        <w:t xml:space="preserve"> https://generated.photos/.</w:t>
      </w:r>
      <w:r>
        <w:rPr>
          <w:rFonts w:hint="eastAsia"/>
        </w:rPr>
        <w:fldChar w:fldCharType="end"/>
      </w:r>
    </w:p>
    <w:p w14:paraId="6F986EE1">
      <w:pPr>
        <w:pStyle w:val="74"/>
        <w:ind w:firstLine="364"/>
        <w:rPr>
          <w:rFonts w:hint="eastAsia"/>
        </w:rPr>
      </w:pPr>
      <w:r>
        <w:rPr>
          <w:rFonts w:hint="eastAsia"/>
        </w:rPr>
        <w:t>[</w:t>
      </w:r>
      <w:r>
        <w:rPr>
          <w:rFonts w:hint="eastAsia"/>
          <w:lang w:val="en-US" w:eastAsia="zh-CN"/>
        </w:rPr>
        <w:t>32</w:t>
      </w:r>
      <w:r>
        <w:rPr>
          <w:rFonts w:hint="eastAsia"/>
        </w:rPr>
        <w:t>]</w:t>
      </w:r>
      <w:r>
        <w:rPr>
          <w:rFonts w:hint="eastAsia"/>
        </w:rPr>
        <w:tab/>
      </w:r>
      <w:r>
        <w:rPr>
          <w:rFonts w:hint="eastAsia"/>
        </w:rPr>
        <w:t>Frank J, Eisenhofer T, Schönherr L, et al. Leveraging frequency analysis for deep fake image recognition[C]//International conference on machine learning. pmlr, 2020: 3247-3258.</w:t>
      </w:r>
    </w:p>
    <w:p w14:paraId="610C8521">
      <w:pPr>
        <w:pStyle w:val="74"/>
        <w:ind w:firstLine="364"/>
        <w:rPr>
          <w:rFonts w:hint="eastAsia"/>
        </w:rPr>
      </w:pPr>
      <w:r>
        <w:rPr>
          <w:rFonts w:hint="eastAsia"/>
        </w:rPr>
        <w:t>[</w:t>
      </w:r>
      <w:r>
        <w:rPr>
          <w:rFonts w:hint="eastAsia"/>
          <w:lang w:val="en-US" w:eastAsia="zh-CN"/>
        </w:rPr>
        <w:t>33</w:t>
      </w:r>
      <w:r>
        <w:rPr>
          <w:rFonts w:hint="eastAsia"/>
        </w:rPr>
        <w:t>]</w:t>
      </w:r>
      <w:r>
        <w:rPr>
          <w:rFonts w:hint="eastAsia"/>
        </w:rPr>
        <w:tab/>
      </w:r>
      <w:r>
        <w:rPr>
          <w:rFonts w:hint="eastAsia"/>
        </w:rPr>
        <w:t>Deng X, Zhao B, Guan Z, et al. New finding and unified framework for fake image detection[J]. IEEE Signal Processing Letters, 2023, 30: 90-94.</w:t>
      </w:r>
    </w:p>
    <w:p w14:paraId="1AB39F5C">
      <w:pPr>
        <w:pStyle w:val="74"/>
        <w:ind w:firstLine="364"/>
        <w:rPr>
          <w:rFonts w:hint="eastAsia"/>
        </w:rPr>
      </w:pPr>
      <w:r>
        <w:rPr>
          <w:rFonts w:hint="eastAsia"/>
        </w:rPr>
        <w:t>[</w:t>
      </w:r>
      <w:r>
        <w:rPr>
          <w:rFonts w:hint="eastAsia"/>
          <w:lang w:val="en-US" w:eastAsia="zh-CN"/>
        </w:rPr>
        <w:t>34</w:t>
      </w:r>
      <w:r>
        <w:rPr>
          <w:rFonts w:hint="eastAsia"/>
        </w:rPr>
        <w:t>]</w:t>
      </w:r>
      <w:r>
        <w:rPr>
          <w:rFonts w:hint="eastAsia"/>
        </w:rPr>
        <w:tab/>
      </w:r>
      <w:r>
        <w:rPr>
          <w:rFonts w:hint="eastAsia"/>
        </w:rPr>
        <w:t>Guo Z, Yang G, Zhang D, et al. Rethinking gradient operator for exposing AI-enabled face forgeries[J]. Expert Systems with Applications, 2023, 215: 119361.</w:t>
      </w:r>
    </w:p>
    <w:p w14:paraId="280A4E15">
      <w:pPr>
        <w:pStyle w:val="74"/>
        <w:ind w:firstLine="364"/>
        <w:rPr>
          <w:rFonts w:hint="eastAsia"/>
        </w:rPr>
      </w:pPr>
    </w:p>
    <w:p w14:paraId="1F378D66">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B93E33A">
      <w:pPr>
        <w:pStyle w:val="74"/>
        <w:ind w:firstLine="364"/>
        <w:rPr>
          <w:rFonts w:hint="eastAsia"/>
        </w:rPr>
      </w:pPr>
    </w:p>
    <w:sectPr>
      <w:type w:val="continuous"/>
      <w:pgSz w:w="11906" w:h="16838"/>
      <w:pgMar w:top="1134" w:right="850" w:bottom="850" w:left="850" w:header="567" w:footer="567" w:gutter="0"/>
      <w:cols w:space="425" w:num="1"/>
      <w:docGrid w:type="linesAndChars" w:linePitch="322" w:charSpace="4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dobe Caslon Pro Bold">
    <w:panose1 w:val="0205070206050A020403"/>
    <w:charset w:val="00"/>
    <w:family w:val="auto"/>
    <w:pitch w:val="default"/>
    <w:sig w:usb0="00000007" w:usb1="00000001" w:usb2="00000000" w:usb3="00000000" w:csb0="20000093" w:csb1="00000000"/>
  </w:font>
  <w:font w:name="Adobe Devanagari">
    <w:panose1 w:val="02040503050201020203"/>
    <w:charset w:val="00"/>
    <w:family w:val="auto"/>
    <w:pitch w:val="default"/>
    <w:sig w:usb0="A00080EF" w:usb1="4000204A" w:usb2="00000000" w:usb3="00000000" w:csb0="20000001" w:csb1="00000000"/>
  </w:font>
  <w:font w:name="Adobe Garamond Pro">
    <w:panose1 w:val="02020502060506020403"/>
    <w:charset w:val="00"/>
    <w:family w:val="auto"/>
    <w:pitch w:val="default"/>
    <w:sig w:usb0="00000007" w:usb1="00000001"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F2391">
    <w:pPr>
      <w:pStyle w:val="64"/>
    </w:pPr>
    <w:r>
      <w:rPr>
        <w:rFonts w:hint="eastAsia"/>
      </w:rPr>
      <w:t>----------</w:t>
    </w:r>
  </w:p>
  <w:p w14:paraId="31755A9C">
    <w:pPr>
      <w:pStyle w:val="64"/>
      <w:ind w:firstLine="30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E4D25">
    <w:pPr>
      <w:pStyle w:val="63"/>
    </w:pPr>
    <w:r>
      <w:rPr>
        <w:rFonts w:hint="eastAsia"/>
      </w:rPr>
      <w:t>Contributions</w:t>
    </w:r>
    <w:r>
      <w:rPr>
        <w:rFonts w:hint="eastAsia"/>
      </w:rPr>
      <w:tab/>
    </w:r>
    <w:r>
      <w:rPr>
        <w:rFonts w:hint="eastAsia"/>
      </w:rPr>
      <w:t xml:space="preserve"> Computer Applications Research</w:t>
    </w:r>
    <w:r>
      <w:rPr>
        <w:rFonts w:hint="eastAsia"/>
      </w:rPr>
      <w:tab/>
    </w:r>
    <w:r>
      <w:rPr>
        <w:rFonts w:hint="eastAsia"/>
      </w:rPr>
      <w:t xml:space="preserve"> Contributions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D294D9">
    <w:pPr>
      <w:pStyle w:val="63"/>
    </w:pPr>
    <w:r>
      <w:br w:type="textWrapping"/>
    </w:r>
    <w:r>
      <w:rPr>
        <w:rFonts w:hint="eastAsia"/>
      </w:rPr>
      <w:t>Contributions</w:t>
    </w:r>
    <w:r>
      <w:rPr>
        <w:rFonts w:hint="eastAsia"/>
      </w:rPr>
      <w:tab/>
    </w:r>
    <w:r>
      <w:rPr>
        <w:rFonts w:hint="eastAsia"/>
      </w:rPr>
      <w:t xml:space="preserve"> Computer Applications Research</w:t>
    </w:r>
    <w:r>
      <w:rPr>
        <w:rFonts w:hint="eastAsia"/>
      </w:rPr>
      <w:tab/>
    </w:r>
    <w:r>
      <w:rPr>
        <w:rFonts w:hint="eastAsia"/>
      </w:rPr>
      <w:t xml:space="preserve"> Revision Date:</w:t>
    </w:r>
    <w:r>
      <w:fldChar w:fldCharType="begin"/>
    </w:r>
    <w:r>
      <w:instrText xml:space="preserve"> SAVEDATE  \@ "yyyy/MM/dd"  \* MERGEFORMAT </w:instrText>
    </w:r>
    <w:r>
      <w:fldChar w:fldCharType="separate"/>
    </w:r>
    <w:ins w:id="0" w:author="四季雨" w:date="2024-10-06T00:57:33Z">
      <w:r>
        <w:rPr/>
        <w:t>2024/10/04</w:t>
      </w:r>
    </w:ins>
    <w:del w:id="1" w:author="四季雨" w:date="2024-10-06T00:57:33Z">
      <w:r>
        <w:rPr/>
        <w:delText>2024/10/04</w:delText>
      </w:r>
    </w:del>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8D5A98"/>
    <w:multiLevelType w:val="multilevel"/>
    <w:tmpl w:val="308D5A98"/>
    <w:lvl w:ilvl="0" w:tentative="0">
      <w:start w:val="1"/>
      <w:numFmt w:val="decimal"/>
      <w:pStyle w:val="87"/>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EB6341A"/>
    <w:multiLevelType w:val="multilevel"/>
    <w:tmpl w:val="5EB6341A"/>
    <w:lvl w:ilvl="0" w:tentative="0">
      <w:start w:val="0"/>
      <w:numFmt w:val="decimal"/>
      <w:pStyle w:val="68"/>
      <w:lvlText w:val="%1"/>
      <w:lvlJc w:val="left"/>
      <w:pPr>
        <w:ind w:left="425" w:hanging="425"/>
      </w:pPr>
      <w:rPr>
        <w:rFonts w:hint="eastAsia"/>
      </w:rPr>
    </w:lvl>
    <w:lvl w:ilvl="1" w:tentative="0">
      <w:start w:val="1"/>
      <w:numFmt w:val="decimal"/>
      <w:pStyle w:val="69"/>
      <w:lvlText w:val="%1.%2"/>
      <w:lvlJc w:val="left"/>
      <w:pPr>
        <w:ind w:left="425" w:hanging="425"/>
      </w:pPr>
      <w:rPr>
        <w:rFonts w:hint="eastAsia"/>
      </w:rPr>
    </w:lvl>
    <w:lvl w:ilvl="2" w:tentative="0">
      <w:start w:val="1"/>
      <w:numFmt w:val="decimal"/>
      <w:pStyle w:val="71"/>
      <w:lvlText w:val="%1.%2.%3"/>
      <w:lvlJc w:val="left"/>
      <w:pPr>
        <w:ind w:left="425" w:hanging="425"/>
      </w:pPr>
      <w:rPr>
        <w:rFonts w:hint="eastAsia"/>
      </w:rPr>
    </w:lvl>
    <w:lvl w:ilvl="3" w:tentative="0">
      <w:start w:val="1"/>
      <w:numFmt w:val="decimal"/>
      <w:lvlText w:val="%1.%2.%3.%4"/>
      <w:lvlJc w:val="left"/>
      <w:pPr>
        <w:tabs>
          <w:tab w:val="left" w:pos="1418"/>
        </w:tabs>
        <w:ind w:left="425" w:hanging="425"/>
      </w:pPr>
      <w:rPr>
        <w:rFonts w:hint="eastAsia"/>
      </w:rPr>
    </w:lvl>
    <w:lvl w:ilvl="4" w:tentative="0">
      <w:start w:val="1"/>
      <w:numFmt w:val="decimal"/>
      <w:lvlText w:val="%1.%2.%3.%4.%5"/>
      <w:lvlJc w:val="left"/>
      <w:pPr>
        <w:tabs>
          <w:tab w:val="left" w:pos="1418"/>
        </w:tabs>
        <w:ind w:left="425" w:hanging="425"/>
      </w:pPr>
      <w:rPr>
        <w:rFonts w:hint="eastAsia"/>
      </w:rPr>
    </w:lvl>
    <w:lvl w:ilvl="5" w:tentative="0">
      <w:start w:val="1"/>
      <w:numFmt w:val="decimal"/>
      <w:lvlText w:val="%1.%2.%3.%4.%5.%6"/>
      <w:lvlJc w:val="left"/>
      <w:pPr>
        <w:tabs>
          <w:tab w:val="left" w:pos="1418"/>
        </w:tabs>
        <w:ind w:left="425" w:hanging="425"/>
      </w:pPr>
      <w:rPr>
        <w:rFonts w:hint="eastAsia"/>
      </w:rPr>
    </w:lvl>
    <w:lvl w:ilvl="6" w:tentative="0">
      <w:start w:val="1"/>
      <w:numFmt w:val="decimal"/>
      <w:lvlText w:val="%1.%2.%3.%4.%5.%6.%7"/>
      <w:lvlJc w:val="left"/>
      <w:pPr>
        <w:tabs>
          <w:tab w:val="left" w:pos="1418"/>
        </w:tabs>
        <w:ind w:left="425" w:hanging="425"/>
      </w:pPr>
      <w:rPr>
        <w:rFonts w:hint="eastAsia"/>
      </w:rPr>
    </w:lvl>
    <w:lvl w:ilvl="7" w:tentative="0">
      <w:start w:val="1"/>
      <w:numFmt w:val="decimal"/>
      <w:lvlText w:val="%1.%2.%3.%4.%5.%6.%7.%8"/>
      <w:lvlJc w:val="left"/>
      <w:pPr>
        <w:tabs>
          <w:tab w:val="left" w:pos="1418"/>
        </w:tabs>
        <w:ind w:left="425" w:hanging="425"/>
      </w:pPr>
      <w:rPr>
        <w:rFonts w:hint="eastAsia"/>
      </w:rPr>
    </w:lvl>
    <w:lvl w:ilvl="8" w:tentative="0">
      <w:start w:val="1"/>
      <w:numFmt w:val="decimal"/>
      <w:lvlText w:val="%1.%2.%3.%4.%5.%6.%7.%8.%9"/>
      <w:lvlJc w:val="left"/>
      <w:pPr>
        <w:tabs>
          <w:tab w:val="left" w:pos="1418"/>
        </w:tabs>
        <w:ind w:left="425" w:hanging="425"/>
      </w:pPr>
      <w:rPr>
        <w:rFonts w:hint="eastAsia"/>
      </w:rPr>
    </w:lvl>
  </w:abstractNum>
  <w:num w:numId="1">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四季雨">
    <w15:presenceInfo w15:providerId="WPS Office" w15:userId="34269140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val="1"/>
  <w:documentProtection w:edit="forms" w:enforcement="0"/>
  <w:defaultTabStop w:val="420"/>
  <w:drawingGridHorizontalSpacing w:val="91"/>
  <w:drawingGridVerticalSpacing w:val="16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zM2I2MjM5MjYzNjYyNjI4ZDk1YWI5ZWQ2YjlkNWQifQ=="/>
  </w:docVars>
  <w:rsids>
    <w:rsidRoot w:val="00D04369"/>
    <w:rsid w:val="000030EE"/>
    <w:rsid w:val="00010AE4"/>
    <w:rsid w:val="000122D8"/>
    <w:rsid w:val="00015767"/>
    <w:rsid w:val="00016169"/>
    <w:rsid w:val="0001662B"/>
    <w:rsid w:val="00017F7E"/>
    <w:rsid w:val="00022CC6"/>
    <w:rsid w:val="0002356D"/>
    <w:rsid w:val="00023E14"/>
    <w:rsid w:val="00027E3D"/>
    <w:rsid w:val="00030A47"/>
    <w:rsid w:val="00032D41"/>
    <w:rsid w:val="00034A2A"/>
    <w:rsid w:val="00041CFC"/>
    <w:rsid w:val="00042878"/>
    <w:rsid w:val="00045863"/>
    <w:rsid w:val="00050A8E"/>
    <w:rsid w:val="00050E3E"/>
    <w:rsid w:val="00052107"/>
    <w:rsid w:val="00052CDD"/>
    <w:rsid w:val="0005687D"/>
    <w:rsid w:val="00056B68"/>
    <w:rsid w:val="00057B9A"/>
    <w:rsid w:val="00060BD6"/>
    <w:rsid w:val="000614DB"/>
    <w:rsid w:val="000629FA"/>
    <w:rsid w:val="00064D57"/>
    <w:rsid w:val="000662DB"/>
    <w:rsid w:val="000701E6"/>
    <w:rsid w:val="000701F4"/>
    <w:rsid w:val="000816FF"/>
    <w:rsid w:val="00084145"/>
    <w:rsid w:val="00084528"/>
    <w:rsid w:val="000876D0"/>
    <w:rsid w:val="0008783B"/>
    <w:rsid w:val="00087ACF"/>
    <w:rsid w:val="00090163"/>
    <w:rsid w:val="0009041C"/>
    <w:rsid w:val="00090D22"/>
    <w:rsid w:val="00093BC4"/>
    <w:rsid w:val="000955E0"/>
    <w:rsid w:val="000A079E"/>
    <w:rsid w:val="000A1B4D"/>
    <w:rsid w:val="000A23FC"/>
    <w:rsid w:val="000A38A5"/>
    <w:rsid w:val="000A4D16"/>
    <w:rsid w:val="000A4F90"/>
    <w:rsid w:val="000A7FDD"/>
    <w:rsid w:val="000B0FBD"/>
    <w:rsid w:val="000B1AA9"/>
    <w:rsid w:val="000B2479"/>
    <w:rsid w:val="000B2A0B"/>
    <w:rsid w:val="000B4DD6"/>
    <w:rsid w:val="000B510E"/>
    <w:rsid w:val="000B5D1E"/>
    <w:rsid w:val="000C0FA3"/>
    <w:rsid w:val="000C2D29"/>
    <w:rsid w:val="000C4736"/>
    <w:rsid w:val="000C4810"/>
    <w:rsid w:val="000C4E81"/>
    <w:rsid w:val="000C7156"/>
    <w:rsid w:val="000C76EF"/>
    <w:rsid w:val="000D1402"/>
    <w:rsid w:val="000D2774"/>
    <w:rsid w:val="000D6571"/>
    <w:rsid w:val="000D77D9"/>
    <w:rsid w:val="000E056B"/>
    <w:rsid w:val="000E21F7"/>
    <w:rsid w:val="000E2F33"/>
    <w:rsid w:val="000E5342"/>
    <w:rsid w:val="000F0178"/>
    <w:rsid w:val="000F1A05"/>
    <w:rsid w:val="000F4DAD"/>
    <w:rsid w:val="000F5073"/>
    <w:rsid w:val="001001A0"/>
    <w:rsid w:val="0010141B"/>
    <w:rsid w:val="00103ADB"/>
    <w:rsid w:val="00104368"/>
    <w:rsid w:val="0011195F"/>
    <w:rsid w:val="00115507"/>
    <w:rsid w:val="001179EA"/>
    <w:rsid w:val="00120538"/>
    <w:rsid w:val="00121229"/>
    <w:rsid w:val="001213A8"/>
    <w:rsid w:val="00126EF0"/>
    <w:rsid w:val="001314A6"/>
    <w:rsid w:val="001318E0"/>
    <w:rsid w:val="00136384"/>
    <w:rsid w:val="00143B51"/>
    <w:rsid w:val="00144AC1"/>
    <w:rsid w:val="001450B8"/>
    <w:rsid w:val="001459EF"/>
    <w:rsid w:val="00146A0E"/>
    <w:rsid w:val="00150406"/>
    <w:rsid w:val="00153688"/>
    <w:rsid w:val="001538F5"/>
    <w:rsid w:val="00154000"/>
    <w:rsid w:val="0016331B"/>
    <w:rsid w:val="0016510B"/>
    <w:rsid w:val="00166006"/>
    <w:rsid w:val="00170036"/>
    <w:rsid w:val="00172869"/>
    <w:rsid w:val="00173640"/>
    <w:rsid w:val="001766E8"/>
    <w:rsid w:val="0017792C"/>
    <w:rsid w:val="001824BC"/>
    <w:rsid w:val="00183CE6"/>
    <w:rsid w:val="00185C4E"/>
    <w:rsid w:val="00192A3C"/>
    <w:rsid w:val="0019303B"/>
    <w:rsid w:val="00197E48"/>
    <w:rsid w:val="001A0A3A"/>
    <w:rsid w:val="001A3582"/>
    <w:rsid w:val="001A5F60"/>
    <w:rsid w:val="001B425C"/>
    <w:rsid w:val="001B5F44"/>
    <w:rsid w:val="001B6074"/>
    <w:rsid w:val="001C4198"/>
    <w:rsid w:val="001D20A5"/>
    <w:rsid w:val="001D28B5"/>
    <w:rsid w:val="001D6DAE"/>
    <w:rsid w:val="001D7782"/>
    <w:rsid w:val="001E2DB7"/>
    <w:rsid w:val="001E33E7"/>
    <w:rsid w:val="001E33F4"/>
    <w:rsid w:val="001E4329"/>
    <w:rsid w:val="001E578D"/>
    <w:rsid w:val="001E7387"/>
    <w:rsid w:val="001E7529"/>
    <w:rsid w:val="001F05D9"/>
    <w:rsid w:val="001F0C34"/>
    <w:rsid w:val="001F0F32"/>
    <w:rsid w:val="001F21CD"/>
    <w:rsid w:val="001F4EDD"/>
    <w:rsid w:val="00200265"/>
    <w:rsid w:val="002057FC"/>
    <w:rsid w:val="00205FEC"/>
    <w:rsid w:val="00206379"/>
    <w:rsid w:val="00210348"/>
    <w:rsid w:val="00210CD6"/>
    <w:rsid w:val="00211EA2"/>
    <w:rsid w:val="00211FD9"/>
    <w:rsid w:val="00212261"/>
    <w:rsid w:val="00212AAC"/>
    <w:rsid w:val="00214347"/>
    <w:rsid w:val="002250EF"/>
    <w:rsid w:val="0023290D"/>
    <w:rsid w:val="00234652"/>
    <w:rsid w:val="002348C3"/>
    <w:rsid w:val="00237BF2"/>
    <w:rsid w:val="00242974"/>
    <w:rsid w:val="00244F30"/>
    <w:rsid w:val="0024692B"/>
    <w:rsid w:val="0024772A"/>
    <w:rsid w:val="00247934"/>
    <w:rsid w:val="00251BD9"/>
    <w:rsid w:val="00251EFB"/>
    <w:rsid w:val="0025264D"/>
    <w:rsid w:val="00252ADA"/>
    <w:rsid w:val="002543B3"/>
    <w:rsid w:val="0025508D"/>
    <w:rsid w:val="0026028F"/>
    <w:rsid w:val="0026114A"/>
    <w:rsid w:val="00261994"/>
    <w:rsid w:val="00265180"/>
    <w:rsid w:val="00271000"/>
    <w:rsid w:val="00281D44"/>
    <w:rsid w:val="0028370E"/>
    <w:rsid w:val="00286FCA"/>
    <w:rsid w:val="0029156A"/>
    <w:rsid w:val="00292341"/>
    <w:rsid w:val="00294A1C"/>
    <w:rsid w:val="00294E29"/>
    <w:rsid w:val="002A0AF9"/>
    <w:rsid w:val="002B10B1"/>
    <w:rsid w:val="002B68BC"/>
    <w:rsid w:val="002B7171"/>
    <w:rsid w:val="002C0A61"/>
    <w:rsid w:val="002C143B"/>
    <w:rsid w:val="002C2930"/>
    <w:rsid w:val="002C295F"/>
    <w:rsid w:val="002C55A7"/>
    <w:rsid w:val="002C5A0A"/>
    <w:rsid w:val="002D2ADE"/>
    <w:rsid w:val="002D2F3A"/>
    <w:rsid w:val="002D7180"/>
    <w:rsid w:val="002E13A7"/>
    <w:rsid w:val="002F0F72"/>
    <w:rsid w:val="002F2E6A"/>
    <w:rsid w:val="00302B1C"/>
    <w:rsid w:val="0030363C"/>
    <w:rsid w:val="00304FEB"/>
    <w:rsid w:val="00306B33"/>
    <w:rsid w:val="0030737F"/>
    <w:rsid w:val="00307C5F"/>
    <w:rsid w:val="003100D9"/>
    <w:rsid w:val="00313870"/>
    <w:rsid w:val="00314BE2"/>
    <w:rsid w:val="00316070"/>
    <w:rsid w:val="00316ECD"/>
    <w:rsid w:val="00320234"/>
    <w:rsid w:val="0032100E"/>
    <w:rsid w:val="0032272C"/>
    <w:rsid w:val="00322763"/>
    <w:rsid w:val="00322B06"/>
    <w:rsid w:val="00323121"/>
    <w:rsid w:val="003245EC"/>
    <w:rsid w:val="00325890"/>
    <w:rsid w:val="003301A5"/>
    <w:rsid w:val="0033099D"/>
    <w:rsid w:val="00333A25"/>
    <w:rsid w:val="00333D39"/>
    <w:rsid w:val="003361E9"/>
    <w:rsid w:val="0033749D"/>
    <w:rsid w:val="0034124C"/>
    <w:rsid w:val="00342430"/>
    <w:rsid w:val="00345643"/>
    <w:rsid w:val="003457F2"/>
    <w:rsid w:val="00347304"/>
    <w:rsid w:val="00353B81"/>
    <w:rsid w:val="003541A4"/>
    <w:rsid w:val="003568F6"/>
    <w:rsid w:val="00356B21"/>
    <w:rsid w:val="003574C3"/>
    <w:rsid w:val="0036143E"/>
    <w:rsid w:val="00364C7D"/>
    <w:rsid w:val="00372620"/>
    <w:rsid w:val="003727AA"/>
    <w:rsid w:val="00373913"/>
    <w:rsid w:val="00375883"/>
    <w:rsid w:val="003773E5"/>
    <w:rsid w:val="00380611"/>
    <w:rsid w:val="003810B7"/>
    <w:rsid w:val="0038499A"/>
    <w:rsid w:val="00385C06"/>
    <w:rsid w:val="00386705"/>
    <w:rsid w:val="0038690F"/>
    <w:rsid w:val="003939D0"/>
    <w:rsid w:val="00396E52"/>
    <w:rsid w:val="003A004C"/>
    <w:rsid w:val="003A0624"/>
    <w:rsid w:val="003A26FD"/>
    <w:rsid w:val="003A2B4E"/>
    <w:rsid w:val="003A2DE9"/>
    <w:rsid w:val="003A56D6"/>
    <w:rsid w:val="003B0CE6"/>
    <w:rsid w:val="003B0E71"/>
    <w:rsid w:val="003B1086"/>
    <w:rsid w:val="003B259A"/>
    <w:rsid w:val="003B2AA5"/>
    <w:rsid w:val="003B3C75"/>
    <w:rsid w:val="003B6D48"/>
    <w:rsid w:val="003B7F04"/>
    <w:rsid w:val="003C01F1"/>
    <w:rsid w:val="003C245D"/>
    <w:rsid w:val="003C535F"/>
    <w:rsid w:val="003C5CF1"/>
    <w:rsid w:val="003C6584"/>
    <w:rsid w:val="003D01BD"/>
    <w:rsid w:val="003D2ADA"/>
    <w:rsid w:val="003D446A"/>
    <w:rsid w:val="003D47D7"/>
    <w:rsid w:val="003D5380"/>
    <w:rsid w:val="003E067C"/>
    <w:rsid w:val="003E086C"/>
    <w:rsid w:val="003E1AB4"/>
    <w:rsid w:val="003E215E"/>
    <w:rsid w:val="003E746D"/>
    <w:rsid w:val="003F07ED"/>
    <w:rsid w:val="003F10EC"/>
    <w:rsid w:val="003F5C71"/>
    <w:rsid w:val="003F6499"/>
    <w:rsid w:val="00400D6F"/>
    <w:rsid w:val="004029D0"/>
    <w:rsid w:val="004042CD"/>
    <w:rsid w:val="004073DC"/>
    <w:rsid w:val="004118E9"/>
    <w:rsid w:val="00412A54"/>
    <w:rsid w:val="00413F0A"/>
    <w:rsid w:val="0041471F"/>
    <w:rsid w:val="00414A47"/>
    <w:rsid w:val="00417489"/>
    <w:rsid w:val="0042044B"/>
    <w:rsid w:val="00420726"/>
    <w:rsid w:val="00421950"/>
    <w:rsid w:val="00423E2D"/>
    <w:rsid w:val="004243DD"/>
    <w:rsid w:val="00432879"/>
    <w:rsid w:val="004358E7"/>
    <w:rsid w:val="00441D9A"/>
    <w:rsid w:val="00446E40"/>
    <w:rsid w:val="00451FD1"/>
    <w:rsid w:val="00452574"/>
    <w:rsid w:val="00452907"/>
    <w:rsid w:val="00453A35"/>
    <w:rsid w:val="00455217"/>
    <w:rsid w:val="0045617D"/>
    <w:rsid w:val="0045722D"/>
    <w:rsid w:val="00465A99"/>
    <w:rsid w:val="00465AED"/>
    <w:rsid w:val="00465ED3"/>
    <w:rsid w:val="00466AA9"/>
    <w:rsid w:val="00467835"/>
    <w:rsid w:val="00471310"/>
    <w:rsid w:val="00471B6F"/>
    <w:rsid w:val="00471B9E"/>
    <w:rsid w:val="00471FBD"/>
    <w:rsid w:val="00473E85"/>
    <w:rsid w:val="004774F0"/>
    <w:rsid w:val="00477EE1"/>
    <w:rsid w:val="00480DAA"/>
    <w:rsid w:val="00482246"/>
    <w:rsid w:val="00482256"/>
    <w:rsid w:val="00482DE0"/>
    <w:rsid w:val="00486EEE"/>
    <w:rsid w:val="0048792B"/>
    <w:rsid w:val="00490207"/>
    <w:rsid w:val="0049146B"/>
    <w:rsid w:val="00491D55"/>
    <w:rsid w:val="00494EA6"/>
    <w:rsid w:val="004A6BAC"/>
    <w:rsid w:val="004B08C3"/>
    <w:rsid w:val="004B0CAC"/>
    <w:rsid w:val="004B20FC"/>
    <w:rsid w:val="004B3FD1"/>
    <w:rsid w:val="004C20CF"/>
    <w:rsid w:val="004C3D8D"/>
    <w:rsid w:val="004C67C8"/>
    <w:rsid w:val="004C71D4"/>
    <w:rsid w:val="004C7940"/>
    <w:rsid w:val="004D0D2C"/>
    <w:rsid w:val="004D418E"/>
    <w:rsid w:val="004E152A"/>
    <w:rsid w:val="004E3631"/>
    <w:rsid w:val="004E3B36"/>
    <w:rsid w:val="004F2E20"/>
    <w:rsid w:val="004F3664"/>
    <w:rsid w:val="004F39FB"/>
    <w:rsid w:val="004F5DA4"/>
    <w:rsid w:val="004F66AB"/>
    <w:rsid w:val="005041D4"/>
    <w:rsid w:val="005049E0"/>
    <w:rsid w:val="00505DD7"/>
    <w:rsid w:val="005116E7"/>
    <w:rsid w:val="00513E3A"/>
    <w:rsid w:val="0052067A"/>
    <w:rsid w:val="00523962"/>
    <w:rsid w:val="00526808"/>
    <w:rsid w:val="005305BA"/>
    <w:rsid w:val="00530ADA"/>
    <w:rsid w:val="00530B95"/>
    <w:rsid w:val="0053125E"/>
    <w:rsid w:val="00533A94"/>
    <w:rsid w:val="00534B8B"/>
    <w:rsid w:val="00534F82"/>
    <w:rsid w:val="0053568D"/>
    <w:rsid w:val="00540157"/>
    <w:rsid w:val="00540428"/>
    <w:rsid w:val="005406BF"/>
    <w:rsid w:val="00540E6A"/>
    <w:rsid w:val="00540FDA"/>
    <w:rsid w:val="0054579A"/>
    <w:rsid w:val="00545A18"/>
    <w:rsid w:val="00552969"/>
    <w:rsid w:val="00554544"/>
    <w:rsid w:val="005547B6"/>
    <w:rsid w:val="00560C10"/>
    <w:rsid w:val="00560F8C"/>
    <w:rsid w:val="00564DA1"/>
    <w:rsid w:val="0057044C"/>
    <w:rsid w:val="00570465"/>
    <w:rsid w:val="0057095A"/>
    <w:rsid w:val="00570A8B"/>
    <w:rsid w:val="00572CB3"/>
    <w:rsid w:val="00582A79"/>
    <w:rsid w:val="005871F7"/>
    <w:rsid w:val="00587694"/>
    <w:rsid w:val="00587C27"/>
    <w:rsid w:val="005901DF"/>
    <w:rsid w:val="00591068"/>
    <w:rsid w:val="005917BB"/>
    <w:rsid w:val="005921FE"/>
    <w:rsid w:val="00594CAD"/>
    <w:rsid w:val="0059741D"/>
    <w:rsid w:val="00597DFC"/>
    <w:rsid w:val="005A222E"/>
    <w:rsid w:val="005A3591"/>
    <w:rsid w:val="005B0796"/>
    <w:rsid w:val="005B0F39"/>
    <w:rsid w:val="005C0F42"/>
    <w:rsid w:val="005C593E"/>
    <w:rsid w:val="005D5106"/>
    <w:rsid w:val="005D5490"/>
    <w:rsid w:val="005D5D07"/>
    <w:rsid w:val="005D665B"/>
    <w:rsid w:val="005D6E67"/>
    <w:rsid w:val="005D7317"/>
    <w:rsid w:val="005E0F43"/>
    <w:rsid w:val="005E40BE"/>
    <w:rsid w:val="005E6D21"/>
    <w:rsid w:val="00602EA4"/>
    <w:rsid w:val="0060472B"/>
    <w:rsid w:val="00604F28"/>
    <w:rsid w:val="00606A35"/>
    <w:rsid w:val="00614101"/>
    <w:rsid w:val="006149CF"/>
    <w:rsid w:val="006155E8"/>
    <w:rsid w:val="00616968"/>
    <w:rsid w:val="00622682"/>
    <w:rsid w:val="00622C09"/>
    <w:rsid w:val="00624F93"/>
    <w:rsid w:val="00625173"/>
    <w:rsid w:val="00627914"/>
    <w:rsid w:val="0063013E"/>
    <w:rsid w:val="0063130E"/>
    <w:rsid w:val="00631ED0"/>
    <w:rsid w:val="00633925"/>
    <w:rsid w:val="00635944"/>
    <w:rsid w:val="00641ADA"/>
    <w:rsid w:val="00646B07"/>
    <w:rsid w:val="0065065A"/>
    <w:rsid w:val="006511B0"/>
    <w:rsid w:val="00653014"/>
    <w:rsid w:val="0065354D"/>
    <w:rsid w:val="0065685F"/>
    <w:rsid w:val="00657DBD"/>
    <w:rsid w:val="00662270"/>
    <w:rsid w:val="00673A1E"/>
    <w:rsid w:val="00673AF3"/>
    <w:rsid w:val="00676D3C"/>
    <w:rsid w:val="006771E1"/>
    <w:rsid w:val="00677AF2"/>
    <w:rsid w:val="00677E87"/>
    <w:rsid w:val="00680037"/>
    <w:rsid w:val="00681C4D"/>
    <w:rsid w:val="00684273"/>
    <w:rsid w:val="006851CC"/>
    <w:rsid w:val="0068547E"/>
    <w:rsid w:val="00685E38"/>
    <w:rsid w:val="006869FD"/>
    <w:rsid w:val="00687790"/>
    <w:rsid w:val="00691F21"/>
    <w:rsid w:val="00693BDD"/>
    <w:rsid w:val="00694A3E"/>
    <w:rsid w:val="006951C0"/>
    <w:rsid w:val="006A2414"/>
    <w:rsid w:val="006B3B78"/>
    <w:rsid w:val="006B4206"/>
    <w:rsid w:val="006C2374"/>
    <w:rsid w:val="006C5E0C"/>
    <w:rsid w:val="006D1EAB"/>
    <w:rsid w:val="006D5565"/>
    <w:rsid w:val="006D6049"/>
    <w:rsid w:val="006D64D4"/>
    <w:rsid w:val="006D6CD8"/>
    <w:rsid w:val="006E0C43"/>
    <w:rsid w:val="006E1E8C"/>
    <w:rsid w:val="006E5790"/>
    <w:rsid w:val="006E63A8"/>
    <w:rsid w:val="006E6584"/>
    <w:rsid w:val="006F05C4"/>
    <w:rsid w:val="006F1B62"/>
    <w:rsid w:val="006F7A1A"/>
    <w:rsid w:val="006F7F49"/>
    <w:rsid w:val="007003CA"/>
    <w:rsid w:val="00700BAC"/>
    <w:rsid w:val="00701489"/>
    <w:rsid w:val="007017F1"/>
    <w:rsid w:val="0070221D"/>
    <w:rsid w:val="00716578"/>
    <w:rsid w:val="007216F8"/>
    <w:rsid w:val="00726435"/>
    <w:rsid w:val="007268CA"/>
    <w:rsid w:val="007273F4"/>
    <w:rsid w:val="007306A1"/>
    <w:rsid w:val="00731E8F"/>
    <w:rsid w:val="007369A6"/>
    <w:rsid w:val="0073706A"/>
    <w:rsid w:val="00742FC3"/>
    <w:rsid w:val="00746DC2"/>
    <w:rsid w:val="0074709E"/>
    <w:rsid w:val="007568DC"/>
    <w:rsid w:val="00761A3F"/>
    <w:rsid w:val="00763EE6"/>
    <w:rsid w:val="00766172"/>
    <w:rsid w:val="007669EB"/>
    <w:rsid w:val="00766BE9"/>
    <w:rsid w:val="007701A9"/>
    <w:rsid w:val="007717E7"/>
    <w:rsid w:val="00772872"/>
    <w:rsid w:val="0077289F"/>
    <w:rsid w:val="0077648F"/>
    <w:rsid w:val="00776AA0"/>
    <w:rsid w:val="007770DC"/>
    <w:rsid w:val="00783D34"/>
    <w:rsid w:val="007845BD"/>
    <w:rsid w:val="00784A18"/>
    <w:rsid w:val="00790C31"/>
    <w:rsid w:val="00795C8A"/>
    <w:rsid w:val="007970C9"/>
    <w:rsid w:val="007A05D1"/>
    <w:rsid w:val="007A13CC"/>
    <w:rsid w:val="007A2F92"/>
    <w:rsid w:val="007A5B00"/>
    <w:rsid w:val="007A6E5B"/>
    <w:rsid w:val="007A730F"/>
    <w:rsid w:val="007B0839"/>
    <w:rsid w:val="007B0E64"/>
    <w:rsid w:val="007B565F"/>
    <w:rsid w:val="007B584A"/>
    <w:rsid w:val="007C4427"/>
    <w:rsid w:val="007C4552"/>
    <w:rsid w:val="007C7F22"/>
    <w:rsid w:val="007D14F8"/>
    <w:rsid w:val="007D192C"/>
    <w:rsid w:val="007D56DD"/>
    <w:rsid w:val="007D6C54"/>
    <w:rsid w:val="007E04CF"/>
    <w:rsid w:val="007E1D3F"/>
    <w:rsid w:val="007E2A31"/>
    <w:rsid w:val="007E5817"/>
    <w:rsid w:val="007F030F"/>
    <w:rsid w:val="007F2432"/>
    <w:rsid w:val="007F3A10"/>
    <w:rsid w:val="007F5624"/>
    <w:rsid w:val="007F7886"/>
    <w:rsid w:val="0080021C"/>
    <w:rsid w:val="008022F8"/>
    <w:rsid w:val="008042B1"/>
    <w:rsid w:val="00804E29"/>
    <w:rsid w:val="008056F2"/>
    <w:rsid w:val="00806EB2"/>
    <w:rsid w:val="00813E02"/>
    <w:rsid w:val="00815125"/>
    <w:rsid w:val="00815CA6"/>
    <w:rsid w:val="008218E5"/>
    <w:rsid w:val="00822DDE"/>
    <w:rsid w:val="00822E8F"/>
    <w:rsid w:val="00823F5E"/>
    <w:rsid w:val="00824D57"/>
    <w:rsid w:val="00825517"/>
    <w:rsid w:val="008308C5"/>
    <w:rsid w:val="00832CFA"/>
    <w:rsid w:val="00833526"/>
    <w:rsid w:val="0083413C"/>
    <w:rsid w:val="0083480B"/>
    <w:rsid w:val="0083758A"/>
    <w:rsid w:val="00837C66"/>
    <w:rsid w:val="008406F1"/>
    <w:rsid w:val="00841390"/>
    <w:rsid w:val="00841CA2"/>
    <w:rsid w:val="00846250"/>
    <w:rsid w:val="00852E2D"/>
    <w:rsid w:val="00862880"/>
    <w:rsid w:val="00863D19"/>
    <w:rsid w:val="0086426F"/>
    <w:rsid w:val="0086543B"/>
    <w:rsid w:val="008666E2"/>
    <w:rsid w:val="00867E6E"/>
    <w:rsid w:val="00872B72"/>
    <w:rsid w:val="0089212B"/>
    <w:rsid w:val="00893D17"/>
    <w:rsid w:val="008A16AE"/>
    <w:rsid w:val="008A2358"/>
    <w:rsid w:val="008A33F4"/>
    <w:rsid w:val="008A4086"/>
    <w:rsid w:val="008B3514"/>
    <w:rsid w:val="008B57D4"/>
    <w:rsid w:val="008B67F4"/>
    <w:rsid w:val="008B6F8D"/>
    <w:rsid w:val="008C2368"/>
    <w:rsid w:val="008C2D43"/>
    <w:rsid w:val="008C6084"/>
    <w:rsid w:val="008C7977"/>
    <w:rsid w:val="008C7B47"/>
    <w:rsid w:val="008D4838"/>
    <w:rsid w:val="008D508D"/>
    <w:rsid w:val="008E05EB"/>
    <w:rsid w:val="008E112B"/>
    <w:rsid w:val="008E61BC"/>
    <w:rsid w:val="008F51BE"/>
    <w:rsid w:val="009011BA"/>
    <w:rsid w:val="00902634"/>
    <w:rsid w:val="00903060"/>
    <w:rsid w:val="00906166"/>
    <w:rsid w:val="009075BD"/>
    <w:rsid w:val="00913A91"/>
    <w:rsid w:val="009173D4"/>
    <w:rsid w:val="009211B0"/>
    <w:rsid w:val="009252D5"/>
    <w:rsid w:val="00931960"/>
    <w:rsid w:val="00953477"/>
    <w:rsid w:val="009552DB"/>
    <w:rsid w:val="009572E2"/>
    <w:rsid w:val="009609A4"/>
    <w:rsid w:val="009614DF"/>
    <w:rsid w:val="00961FC1"/>
    <w:rsid w:val="00962A11"/>
    <w:rsid w:val="00963241"/>
    <w:rsid w:val="009648CA"/>
    <w:rsid w:val="00964DD8"/>
    <w:rsid w:val="00966886"/>
    <w:rsid w:val="009677A9"/>
    <w:rsid w:val="00972E0C"/>
    <w:rsid w:val="00974F21"/>
    <w:rsid w:val="00975485"/>
    <w:rsid w:val="00981A06"/>
    <w:rsid w:val="00981B1B"/>
    <w:rsid w:val="00984FD5"/>
    <w:rsid w:val="009850A8"/>
    <w:rsid w:val="00985AF8"/>
    <w:rsid w:val="0098654D"/>
    <w:rsid w:val="00987DF0"/>
    <w:rsid w:val="00990AA3"/>
    <w:rsid w:val="009919AD"/>
    <w:rsid w:val="00994F32"/>
    <w:rsid w:val="009A636D"/>
    <w:rsid w:val="009A748F"/>
    <w:rsid w:val="009A7F32"/>
    <w:rsid w:val="009B0B50"/>
    <w:rsid w:val="009B14AA"/>
    <w:rsid w:val="009B1C52"/>
    <w:rsid w:val="009B2E95"/>
    <w:rsid w:val="009B4A37"/>
    <w:rsid w:val="009C0946"/>
    <w:rsid w:val="009C1067"/>
    <w:rsid w:val="009C302B"/>
    <w:rsid w:val="009C3960"/>
    <w:rsid w:val="009C4843"/>
    <w:rsid w:val="009C4BE8"/>
    <w:rsid w:val="009C5ACB"/>
    <w:rsid w:val="009C7C01"/>
    <w:rsid w:val="009D1418"/>
    <w:rsid w:val="009D15B4"/>
    <w:rsid w:val="009D1705"/>
    <w:rsid w:val="009D2856"/>
    <w:rsid w:val="009D4D5C"/>
    <w:rsid w:val="009D4EF1"/>
    <w:rsid w:val="009D5B34"/>
    <w:rsid w:val="009D68E2"/>
    <w:rsid w:val="009E0E87"/>
    <w:rsid w:val="009E1FC7"/>
    <w:rsid w:val="009E3767"/>
    <w:rsid w:val="009E55BA"/>
    <w:rsid w:val="009F1526"/>
    <w:rsid w:val="009F17E8"/>
    <w:rsid w:val="009F1B95"/>
    <w:rsid w:val="009F1D09"/>
    <w:rsid w:val="009F4F62"/>
    <w:rsid w:val="009F529A"/>
    <w:rsid w:val="009F78DE"/>
    <w:rsid w:val="00A0007A"/>
    <w:rsid w:val="00A00BBC"/>
    <w:rsid w:val="00A02463"/>
    <w:rsid w:val="00A038F4"/>
    <w:rsid w:val="00A03F1A"/>
    <w:rsid w:val="00A0453A"/>
    <w:rsid w:val="00A05238"/>
    <w:rsid w:val="00A1267F"/>
    <w:rsid w:val="00A214DB"/>
    <w:rsid w:val="00A21749"/>
    <w:rsid w:val="00A22FD3"/>
    <w:rsid w:val="00A257B0"/>
    <w:rsid w:val="00A26BE7"/>
    <w:rsid w:val="00A26FF0"/>
    <w:rsid w:val="00A315EB"/>
    <w:rsid w:val="00A31EF3"/>
    <w:rsid w:val="00A34EDA"/>
    <w:rsid w:val="00A378B8"/>
    <w:rsid w:val="00A37C10"/>
    <w:rsid w:val="00A40F5B"/>
    <w:rsid w:val="00A42462"/>
    <w:rsid w:val="00A43A27"/>
    <w:rsid w:val="00A45289"/>
    <w:rsid w:val="00A50064"/>
    <w:rsid w:val="00A508D3"/>
    <w:rsid w:val="00A53B2A"/>
    <w:rsid w:val="00A5566B"/>
    <w:rsid w:val="00A57D7A"/>
    <w:rsid w:val="00A614BF"/>
    <w:rsid w:val="00A626A3"/>
    <w:rsid w:val="00A7056C"/>
    <w:rsid w:val="00A70628"/>
    <w:rsid w:val="00A74D47"/>
    <w:rsid w:val="00A76629"/>
    <w:rsid w:val="00A76C30"/>
    <w:rsid w:val="00A772C2"/>
    <w:rsid w:val="00A805B9"/>
    <w:rsid w:val="00A81762"/>
    <w:rsid w:val="00A8368D"/>
    <w:rsid w:val="00A87AF2"/>
    <w:rsid w:val="00A90D93"/>
    <w:rsid w:val="00A931BA"/>
    <w:rsid w:val="00A95121"/>
    <w:rsid w:val="00AA0EE6"/>
    <w:rsid w:val="00AA16DC"/>
    <w:rsid w:val="00AA28F7"/>
    <w:rsid w:val="00AA3864"/>
    <w:rsid w:val="00AA6ABA"/>
    <w:rsid w:val="00AA7DA0"/>
    <w:rsid w:val="00AB0A43"/>
    <w:rsid w:val="00AB1802"/>
    <w:rsid w:val="00AB1A56"/>
    <w:rsid w:val="00AB1B84"/>
    <w:rsid w:val="00AB6618"/>
    <w:rsid w:val="00AC1FFC"/>
    <w:rsid w:val="00AC2B52"/>
    <w:rsid w:val="00AC3263"/>
    <w:rsid w:val="00AC5DEA"/>
    <w:rsid w:val="00AC7778"/>
    <w:rsid w:val="00AC7B25"/>
    <w:rsid w:val="00AD1F95"/>
    <w:rsid w:val="00AD2BFE"/>
    <w:rsid w:val="00AD448A"/>
    <w:rsid w:val="00AE0160"/>
    <w:rsid w:val="00AE077E"/>
    <w:rsid w:val="00AE2E8C"/>
    <w:rsid w:val="00AE3BE0"/>
    <w:rsid w:val="00AE4490"/>
    <w:rsid w:val="00AF1B1B"/>
    <w:rsid w:val="00AF4D46"/>
    <w:rsid w:val="00AF67CF"/>
    <w:rsid w:val="00AF7E9B"/>
    <w:rsid w:val="00B01AF9"/>
    <w:rsid w:val="00B0272F"/>
    <w:rsid w:val="00B07977"/>
    <w:rsid w:val="00B12E81"/>
    <w:rsid w:val="00B13C7C"/>
    <w:rsid w:val="00B1451F"/>
    <w:rsid w:val="00B178E9"/>
    <w:rsid w:val="00B21394"/>
    <w:rsid w:val="00B30AE2"/>
    <w:rsid w:val="00B32B60"/>
    <w:rsid w:val="00B32EE2"/>
    <w:rsid w:val="00B357DA"/>
    <w:rsid w:val="00B429A3"/>
    <w:rsid w:val="00B44025"/>
    <w:rsid w:val="00B462C7"/>
    <w:rsid w:val="00B468A1"/>
    <w:rsid w:val="00B5053E"/>
    <w:rsid w:val="00B50794"/>
    <w:rsid w:val="00B50D33"/>
    <w:rsid w:val="00B50DDE"/>
    <w:rsid w:val="00B51948"/>
    <w:rsid w:val="00B5377D"/>
    <w:rsid w:val="00B544B2"/>
    <w:rsid w:val="00B54559"/>
    <w:rsid w:val="00B573FE"/>
    <w:rsid w:val="00B602C8"/>
    <w:rsid w:val="00B66506"/>
    <w:rsid w:val="00B66FD8"/>
    <w:rsid w:val="00B700B8"/>
    <w:rsid w:val="00B703A1"/>
    <w:rsid w:val="00B70890"/>
    <w:rsid w:val="00B71122"/>
    <w:rsid w:val="00B71AED"/>
    <w:rsid w:val="00B73598"/>
    <w:rsid w:val="00B7459D"/>
    <w:rsid w:val="00B86CA7"/>
    <w:rsid w:val="00B9173F"/>
    <w:rsid w:val="00B9225B"/>
    <w:rsid w:val="00B92B97"/>
    <w:rsid w:val="00B93678"/>
    <w:rsid w:val="00B942E2"/>
    <w:rsid w:val="00B97FC6"/>
    <w:rsid w:val="00BA4C6B"/>
    <w:rsid w:val="00BA4F78"/>
    <w:rsid w:val="00BB063A"/>
    <w:rsid w:val="00BB111D"/>
    <w:rsid w:val="00BB1ACC"/>
    <w:rsid w:val="00BB3133"/>
    <w:rsid w:val="00BB348C"/>
    <w:rsid w:val="00BC20A0"/>
    <w:rsid w:val="00BC320F"/>
    <w:rsid w:val="00BC46C2"/>
    <w:rsid w:val="00BC6FEF"/>
    <w:rsid w:val="00BD4174"/>
    <w:rsid w:val="00BD54F4"/>
    <w:rsid w:val="00BD598F"/>
    <w:rsid w:val="00BD5B5C"/>
    <w:rsid w:val="00BD676F"/>
    <w:rsid w:val="00BD6C80"/>
    <w:rsid w:val="00BE7FF0"/>
    <w:rsid w:val="00BF1374"/>
    <w:rsid w:val="00BF1405"/>
    <w:rsid w:val="00BF3E6B"/>
    <w:rsid w:val="00C0023A"/>
    <w:rsid w:val="00C0271B"/>
    <w:rsid w:val="00C0747E"/>
    <w:rsid w:val="00C07CD2"/>
    <w:rsid w:val="00C1066B"/>
    <w:rsid w:val="00C10D52"/>
    <w:rsid w:val="00C11944"/>
    <w:rsid w:val="00C14227"/>
    <w:rsid w:val="00C17364"/>
    <w:rsid w:val="00C20156"/>
    <w:rsid w:val="00C219F6"/>
    <w:rsid w:val="00C21E92"/>
    <w:rsid w:val="00C23BE1"/>
    <w:rsid w:val="00C243FC"/>
    <w:rsid w:val="00C26351"/>
    <w:rsid w:val="00C27657"/>
    <w:rsid w:val="00C27E30"/>
    <w:rsid w:val="00C3089C"/>
    <w:rsid w:val="00C30A33"/>
    <w:rsid w:val="00C30A3D"/>
    <w:rsid w:val="00C33A7C"/>
    <w:rsid w:val="00C41E55"/>
    <w:rsid w:val="00C42BF8"/>
    <w:rsid w:val="00C508FC"/>
    <w:rsid w:val="00C522C2"/>
    <w:rsid w:val="00C55704"/>
    <w:rsid w:val="00C5688C"/>
    <w:rsid w:val="00C6042F"/>
    <w:rsid w:val="00C61ECB"/>
    <w:rsid w:val="00C6524A"/>
    <w:rsid w:val="00C65C60"/>
    <w:rsid w:val="00C66020"/>
    <w:rsid w:val="00C754CA"/>
    <w:rsid w:val="00C826A8"/>
    <w:rsid w:val="00C861F4"/>
    <w:rsid w:val="00C864EF"/>
    <w:rsid w:val="00C873A9"/>
    <w:rsid w:val="00C90440"/>
    <w:rsid w:val="00C91662"/>
    <w:rsid w:val="00C965BF"/>
    <w:rsid w:val="00C97D7F"/>
    <w:rsid w:val="00C97F56"/>
    <w:rsid w:val="00CA12AF"/>
    <w:rsid w:val="00CA1AEF"/>
    <w:rsid w:val="00CA3B82"/>
    <w:rsid w:val="00CB19F5"/>
    <w:rsid w:val="00CC02E4"/>
    <w:rsid w:val="00CC0E81"/>
    <w:rsid w:val="00CC4835"/>
    <w:rsid w:val="00CD20D5"/>
    <w:rsid w:val="00CD2A6D"/>
    <w:rsid w:val="00CD2BC3"/>
    <w:rsid w:val="00CD2D4A"/>
    <w:rsid w:val="00CD35CA"/>
    <w:rsid w:val="00CD410F"/>
    <w:rsid w:val="00CD5074"/>
    <w:rsid w:val="00CD68B9"/>
    <w:rsid w:val="00CE216C"/>
    <w:rsid w:val="00CE307C"/>
    <w:rsid w:val="00CE52BF"/>
    <w:rsid w:val="00CE55F8"/>
    <w:rsid w:val="00CE5D24"/>
    <w:rsid w:val="00CE6D53"/>
    <w:rsid w:val="00CE7848"/>
    <w:rsid w:val="00CE7935"/>
    <w:rsid w:val="00CF33A3"/>
    <w:rsid w:val="00CF48A2"/>
    <w:rsid w:val="00D00204"/>
    <w:rsid w:val="00D02A47"/>
    <w:rsid w:val="00D04369"/>
    <w:rsid w:val="00D06317"/>
    <w:rsid w:val="00D16CD9"/>
    <w:rsid w:val="00D177E5"/>
    <w:rsid w:val="00D25D8A"/>
    <w:rsid w:val="00D35602"/>
    <w:rsid w:val="00D35B8B"/>
    <w:rsid w:val="00D416F6"/>
    <w:rsid w:val="00D47711"/>
    <w:rsid w:val="00D54722"/>
    <w:rsid w:val="00D54A9D"/>
    <w:rsid w:val="00D563CB"/>
    <w:rsid w:val="00D56CB5"/>
    <w:rsid w:val="00D60043"/>
    <w:rsid w:val="00D606D2"/>
    <w:rsid w:val="00D606DB"/>
    <w:rsid w:val="00D620CC"/>
    <w:rsid w:val="00D651EC"/>
    <w:rsid w:val="00D660A8"/>
    <w:rsid w:val="00D661E8"/>
    <w:rsid w:val="00D70D2E"/>
    <w:rsid w:val="00D73D5B"/>
    <w:rsid w:val="00D73D98"/>
    <w:rsid w:val="00D74A61"/>
    <w:rsid w:val="00D76505"/>
    <w:rsid w:val="00D76C25"/>
    <w:rsid w:val="00D77B6B"/>
    <w:rsid w:val="00D806B5"/>
    <w:rsid w:val="00D84805"/>
    <w:rsid w:val="00D930EA"/>
    <w:rsid w:val="00DA187A"/>
    <w:rsid w:val="00DA2C34"/>
    <w:rsid w:val="00DA2DCA"/>
    <w:rsid w:val="00DA3967"/>
    <w:rsid w:val="00DA5171"/>
    <w:rsid w:val="00DA609A"/>
    <w:rsid w:val="00DA7CD1"/>
    <w:rsid w:val="00DB053A"/>
    <w:rsid w:val="00DB23C3"/>
    <w:rsid w:val="00DB323F"/>
    <w:rsid w:val="00DB4A31"/>
    <w:rsid w:val="00DB5A5E"/>
    <w:rsid w:val="00DB5AA7"/>
    <w:rsid w:val="00DB6668"/>
    <w:rsid w:val="00DC00D6"/>
    <w:rsid w:val="00DC1987"/>
    <w:rsid w:val="00DC2BDF"/>
    <w:rsid w:val="00DC4EF6"/>
    <w:rsid w:val="00DC5591"/>
    <w:rsid w:val="00DC71EB"/>
    <w:rsid w:val="00DD4135"/>
    <w:rsid w:val="00DD452B"/>
    <w:rsid w:val="00DD7292"/>
    <w:rsid w:val="00DE11EC"/>
    <w:rsid w:val="00DE1CFF"/>
    <w:rsid w:val="00DE3473"/>
    <w:rsid w:val="00DE5EB8"/>
    <w:rsid w:val="00DF0A07"/>
    <w:rsid w:val="00DF14A5"/>
    <w:rsid w:val="00DF1FD4"/>
    <w:rsid w:val="00E00210"/>
    <w:rsid w:val="00E02077"/>
    <w:rsid w:val="00E02E54"/>
    <w:rsid w:val="00E04AA2"/>
    <w:rsid w:val="00E04F4A"/>
    <w:rsid w:val="00E07959"/>
    <w:rsid w:val="00E131D2"/>
    <w:rsid w:val="00E148A2"/>
    <w:rsid w:val="00E1703E"/>
    <w:rsid w:val="00E21369"/>
    <w:rsid w:val="00E23EE7"/>
    <w:rsid w:val="00E24FD6"/>
    <w:rsid w:val="00E25D4E"/>
    <w:rsid w:val="00E31E84"/>
    <w:rsid w:val="00E34C95"/>
    <w:rsid w:val="00E3614A"/>
    <w:rsid w:val="00E374BE"/>
    <w:rsid w:val="00E41A61"/>
    <w:rsid w:val="00E41F84"/>
    <w:rsid w:val="00E42E4E"/>
    <w:rsid w:val="00E4544A"/>
    <w:rsid w:val="00E46019"/>
    <w:rsid w:val="00E524C9"/>
    <w:rsid w:val="00E55714"/>
    <w:rsid w:val="00E6049C"/>
    <w:rsid w:val="00E60606"/>
    <w:rsid w:val="00E6284A"/>
    <w:rsid w:val="00E650E3"/>
    <w:rsid w:val="00E65FCC"/>
    <w:rsid w:val="00E679C4"/>
    <w:rsid w:val="00E7145F"/>
    <w:rsid w:val="00E754A8"/>
    <w:rsid w:val="00E77030"/>
    <w:rsid w:val="00E82E77"/>
    <w:rsid w:val="00E85E63"/>
    <w:rsid w:val="00E9071B"/>
    <w:rsid w:val="00E9187A"/>
    <w:rsid w:val="00E9327A"/>
    <w:rsid w:val="00E95FA8"/>
    <w:rsid w:val="00E9605D"/>
    <w:rsid w:val="00E963F9"/>
    <w:rsid w:val="00E96A75"/>
    <w:rsid w:val="00EA226E"/>
    <w:rsid w:val="00EA41D6"/>
    <w:rsid w:val="00EB0F8A"/>
    <w:rsid w:val="00EB20E5"/>
    <w:rsid w:val="00EB3309"/>
    <w:rsid w:val="00EB3BB7"/>
    <w:rsid w:val="00EB3FAE"/>
    <w:rsid w:val="00EB4E2B"/>
    <w:rsid w:val="00EB6853"/>
    <w:rsid w:val="00EC12A8"/>
    <w:rsid w:val="00EC16C1"/>
    <w:rsid w:val="00EC19B5"/>
    <w:rsid w:val="00EC2A44"/>
    <w:rsid w:val="00EC2BCF"/>
    <w:rsid w:val="00EC51E1"/>
    <w:rsid w:val="00EC73CC"/>
    <w:rsid w:val="00EC77F9"/>
    <w:rsid w:val="00ED0002"/>
    <w:rsid w:val="00ED3FC7"/>
    <w:rsid w:val="00EE4E46"/>
    <w:rsid w:val="00EE4E78"/>
    <w:rsid w:val="00EE4FA0"/>
    <w:rsid w:val="00EE4FEF"/>
    <w:rsid w:val="00EE702E"/>
    <w:rsid w:val="00EE7990"/>
    <w:rsid w:val="00EE7C0C"/>
    <w:rsid w:val="00EF1CE1"/>
    <w:rsid w:val="00EF2FCE"/>
    <w:rsid w:val="00EF322E"/>
    <w:rsid w:val="00EF5334"/>
    <w:rsid w:val="00EF73B7"/>
    <w:rsid w:val="00F01EF1"/>
    <w:rsid w:val="00F0529F"/>
    <w:rsid w:val="00F0700E"/>
    <w:rsid w:val="00F10103"/>
    <w:rsid w:val="00F16C81"/>
    <w:rsid w:val="00F16D47"/>
    <w:rsid w:val="00F17AF3"/>
    <w:rsid w:val="00F20B66"/>
    <w:rsid w:val="00F20F00"/>
    <w:rsid w:val="00F22178"/>
    <w:rsid w:val="00F25823"/>
    <w:rsid w:val="00F25BE8"/>
    <w:rsid w:val="00F2634D"/>
    <w:rsid w:val="00F301CA"/>
    <w:rsid w:val="00F33AA4"/>
    <w:rsid w:val="00F35262"/>
    <w:rsid w:val="00F40AA4"/>
    <w:rsid w:val="00F40C4E"/>
    <w:rsid w:val="00F41CA7"/>
    <w:rsid w:val="00F4303C"/>
    <w:rsid w:val="00F436F1"/>
    <w:rsid w:val="00F43C30"/>
    <w:rsid w:val="00F43EA0"/>
    <w:rsid w:val="00F4512D"/>
    <w:rsid w:val="00F459B5"/>
    <w:rsid w:val="00F463A7"/>
    <w:rsid w:val="00F47F71"/>
    <w:rsid w:val="00F50602"/>
    <w:rsid w:val="00F50827"/>
    <w:rsid w:val="00F5470B"/>
    <w:rsid w:val="00F54E03"/>
    <w:rsid w:val="00F5635B"/>
    <w:rsid w:val="00F56A45"/>
    <w:rsid w:val="00F605CF"/>
    <w:rsid w:val="00F61F96"/>
    <w:rsid w:val="00F6207D"/>
    <w:rsid w:val="00F62617"/>
    <w:rsid w:val="00F637C8"/>
    <w:rsid w:val="00F6398C"/>
    <w:rsid w:val="00F63E99"/>
    <w:rsid w:val="00F65EF1"/>
    <w:rsid w:val="00F7004F"/>
    <w:rsid w:val="00F72D21"/>
    <w:rsid w:val="00F766C3"/>
    <w:rsid w:val="00F828B8"/>
    <w:rsid w:val="00F83214"/>
    <w:rsid w:val="00F83D3B"/>
    <w:rsid w:val="00F90FF3"/>
    <w:rsid w:val="00F92501"/>
    <w:rsid w:val="00F928F8"/>
    <w:rsid w:val="00F936D0"/>
    <w:rsid w:val="00F96827"/>
    <w:rsid w:val="00FA1E1A"/>
    <w:rsid w:val="00FA3B1F"/>
    <w:rsid w:val="00FA548B"/>
    <w:rsid w:val="00FA6F61"/>
    <w:rsid w:val="00FA7B21"/>
    <w:rsid w:val="00FB051D"/>
    <w:rsid w:val="00FB0D5E"/>
    <w:rsid w:val="00FB2257"/>
    <w:rsid w:val="00FB4808"/>
    <w:rsid w:val="00FB6042"/>
    <w:rsid w:val="00FC3B47"/>
    <w:rsid w:val="00FC465D"/>
    <w:rsid w:val="00FC46DF"/>
    <w:rsid w:val="00FC54D5"/>
    <w:rsid w:val="00FD1A10"/>
    <w:rsid w:val="00FD2788"/>
    <w:rsid w:val="00FD62C5"/>
    <w:rsid w:val="00FD7D49"/>
    <w:rsid w:val="00FE0AEC"/>
    <w:rsid w:val="00FE297F"/>
    <w:rsid w:val="00FE30BE"/>
    <w:rsid w:val="00FE3348"/>
    <w:rsid w:val="00FE5F5B"/>
    <w:rsid w:val="00FE7F7C"/>
    <w:rsid w:val="00FF2819"/>
    <w:rsid w:val="00FF6C38"/>
    <w:rsid w:val="010017B7"/>
    <w:rsid w:val="040A4AA1"/>
    <w:rsid w:val="0B7852BA"/>
    <w:rsid w:val="0D624966"/>
    <w:rsid w:val="0D64796F"/>
    <w:rsid w:val="0F2C2152"/>
    <w:rsid w:val="0FC00E34"/>
    <w:rsid w:val="0FC17ADA"/>
    <w:rsid w:val="0FF05EA5"/>
    <w:rsid w:val="10301A11"/>
    <w:rsid w:val="10623A3D"/>
    <w:rsid w:val="11592A43"/>
    <w:rsid w:val="11F51AAF"/>
    <w:rsid w:val="12046FD4"/>
    <w:rsid w:val="12E35418"/>
    <w:rsid w:val="1300779B"/>
    <w:rsid w:val="13BA6C37"/>
    <w:rsid w:val="14765711"/>
    <w:rsid w:val="164A0A01"/>
    <w:rsid w:val="168E50BE"/>
    <w:rsid w:val="19947044"/>
    <w:rsid w:val="19C637B4"/>
    <w:rsid w:val="1ADB3135"/>
    <w:rsid w:val="1CF71294"/>
    <w:rsid w:val="21781436"/>
    <w:rsid w:val="21AC4B3B"/>
    <w:rsid w:val="23410DC5"/>
    <w:rsid w:val="239F2E8B"/>
    <w:rsid w:val="255316BA"/>
    <w:rsid w:val="261F6035"/>
    <w:rsid w:val="26DE30F2"/>
    <w:rsid w:val="27250689"/>
    <w:rsid w:val="28343FC3"/>
    <w:rsid w:val="2C2B5B7D"/>
    <w:rsid w:val="2D5E3D21"/>
    <w:rsid w:val="2E1B1C2A"/>
    <w:rsid w:val="2F340201"/>
    <w:rsid w:val="2F812182"/>
    <w:rsid w:val="3226620C"/>
    <w:rsid w:val="362F4123"/>
    <w:rsid w:val="36690625"/>
    <w:rsid w:val="37110F45"/>
    <w:rsid w:val="39B04F71"/>
    <w:rsid w:val="3D450CF1"/>
    <w:rsid w:val="3DBE07DB"/>
    <w:rsid w:val="3E672E6D"/>
    <w:rsid w:val="3EA13485"/>
    <w:rsid w:val="3EE92152"/>
    <w:rsid w:val="3F7B4FC6"/>
    <w:rsid w:val="3F901E8A"/>
    <w:rsid w:val="419418C0"/>
    <w:rsid w:val="42536681"/>
    <w:rsid w:val="42C17687"/>
    <w:rsid w:val="43EB1335"/>
    <w:rsid w:val="4557089E"/>
    <w:rsid w:val="467803DE"/>
    <w:rsid w:val="46C93DBA"/>
    <w:rsid w:val="47024469"/>
    <w:rsid w:val="48033F66"/>
    <w:rsid w:val="498C18DE"/>
    <w:rsid w:val="49B70601"/>
    <w:rsid w:val="4CDF7E46"/>
    <w:rsid w:val="4E257DFD"/>
    <w:rsid w:val="4FFA36BA"/>
    <w:rsid w:val="50D9132B"/>
    <w:rsid w:val="50F144C4"/>
    <w:rsid w:val="51C97CAE"/>
    <w:rsid w:val="526E39F7"/>
    <w:rsid w:val="5309159C"/>
    <w:rsid w:val="533960BF"/>
    <w:rsid w:val="54300F1E"/>
    <w:rsid w:val="56A26B32"/>
    <w:rsid w:val="59167860"/>
    <w:rsid w:val="593239D2"/>
    <w:rsid w:val="595E1BBA"/>
    <w:rsid w:val="59B00EA0"/>
    <w:rsid w:val="5A2E4771"/>
    <w:rsid w:val="5ADD550D"/>
    <w:rsid w:val="5C1102F8"/>
    <w:rsid w:val="5D140643"/>
    <w:rsid w:val="5D254AA4"/>
    <w:rsid w:val="5D2C35F4"/>
    <w:rsid w:val="5EE95CF3"/>
    <w:rsid w:val="5F1E7A29"/>
    <w:rsid w:val="5F8E11C9"/>
    <w:rsid w:val="5F9E3BC3"/>
    <w:rsid w:val="608379A6"/>
    <w:rsid w:val="60F05979"/>
    <w:rsid w:val="61597B9B"/>
    <w:rsid w:val="63B4592C"/>
    <w:rsid w:val="641F4F53"/>
    <w:rsid w:val="643B3FA9"/>
    <w:rsid w:val="647C2E4E"/>
    <w:rsid w:val="655F6785"/>
    <w:rsid w:val="66424839"/>
    <w:rsid w:val="6722587D"/>
    <w:rsid w:val="673233DB"/>
    <w:rsid w:val="68434D2C"/>
    <w:rsid w:val="688B75EA"/>
    <w:rsid w:val="695C0F5D"/>
    <w:rsid w:val="6986421C"/>
    <w:rsid w:val="6C2B784E"/>
    <w:rsid w:val="6D632A05"/>
    <w:rsid w:val="6E3E7D37"/>
    <w:rsid w:val="70640529"/>
    <w:rsid w:val="715C3C73"/>
    <w:rsid w:val="72F35B4A"/>
    <w:rsid w:val="75462150"/>
    <w:rsid w:val="79466EC7"/>
    <w:rsid w:val="7A194355"/>
    <w:rsid w:val="7BBF5C87"/>
    <w:rsid w:val="7C3775CB"/>
    <w:rsid w:val="7C685775"/>
    <w:rsid w:val="7DC55634"/>
    <w:rsid w:val="7EDB3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name="page number"/>
    <w:lsdException w:qFormat="1" w:unhideWhenUsed="0" w:uiPriority="0" w:name="endnote reference"/>
    <w:lsdException w:qFormat="1" w:unhideWhenUsed="0"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宋体" w:cs="Times New Roman"/>
      <w:kern w:val="2"/>
      <w:sz w:val="18"/>
      <w:lang w:val="en-US" w:eastAsia="zh-CN" w:bidi="ar-SA"/>
    </w:rPr>
  </w:style>
  <w:style w:type="paragraph" w:styleId="2">
    <w:name w:val="heading 1"/>
    <w:basedOn w:val="1"/>
    <w:next w:val="1"/>
    <w:qFormat/>
    <w:uiPriority w:val="0"/>
    <w:pPr>
      <w:keepNext/>
      <w:outlineLvl w:val="0"/>
    </w:pPr>
    <w:rPr>
      <w:b/>
      <w:bCs/>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jc w:val="center"/>
      <w:outlineLvl w:val="3"/>
    </w:pPr>
    <w:rPr>
      <w:b/>
      <w:bCs/>
      <w:sz w:val="30"/>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semiHidden/>
    <w:qFormat/>
    <w:uiPriority w:val="0"/>
    <w:pPr>
      <w:shd w:val="clear" w:color="auto" w:fill="000080"/>
    </w:pPr>
  </w:style>
  <w:style w:type="paragraph" w:styleId="7">
    <w:name w:val="annotation text"/>
    <w:basedOn w:val="1"/>
    <w:link w:val="94"/>
    <w:semiHidden/>
    <w:unhideWhenUsed/>
    <w:qFormat/>
    <w:uiPriority w:val="99"/>
    <w:pPr>
      <w:jc w:val="left"/>
    </w:pPr>
  </w:style>
  <w:style w:type="paragraph" w:styleId="8">
    <w:name w:val="Body Text"/>
    <w:basedOn w:val="1"/>
    <w:semiHidden/>
    <w:qFormat/>
    <w:uiPriority w:val="0"/>
    <w:rPr>
      <w:b/>
      <w:bCs/>
    </w:rPr>
  </w:style>
  <w:style w:type="paragraph" w:styleId="9">
    <w:name w:val="Body Text Indent"/>
    <w:basedOn w:val="1"/>
    <w:semiHidden/>
    <w:qFormat/>
    <w:uiPriority w:val="0"/>
    <w:pPr>
      <w:ind w:firstLine="359" w:firstLineChars="171"/>
    </w:pPr>
  </w:style>
  <w:style w:type="paragraph" w:styleId="10">
    <w:name w:val="endnote text"/>
    <w:basedOn w:val="1"/>
    <w:semiHidden/>
    <w:qFormat/>
    <w:uiPriority w:val="0"/>
    <w:pPr>
      <w:snapToGrid w:val="0"/>
      <w:jc w:val="left"/>
    </w:pPr>
  </w:style>
  <w:style w:type="paragraph" w:styleId="11">
    <w:name w:val="Balloon Text"/>
    <w:basedOn w:val="1"/>
    <w:link w:val="32"/>
    <w:semiHidden/>
    <w:unhideWhenUsed/>
    <w:qFormat/>
    <w:uiPriority w:val="99"/>
    <w:rPr>
      <w:szCs w:val="18"/>
    </w:rPr>
  </w:style>
  <w:style w:type="paragraph" w:styleId="12">
    <w:name w:val="footer"/>
    <w:basedOn w:val="1"/>
    <w:link w:val="31"/>
    <w:unhideWhenUsed/>
    <w:qFormat/>
    <w:uiPriority w:val="99"/>
    <w:pPr>
      <w:tabs>
        <w:tab w:val="center" w:pos="4153"/>
        <w:tab w:val="right" w:pos="8306"/>
      </w:tabs>
      <w:snapToGrid w:val="0"/>
      <w:jc w:val="left"/>
    </w:pPr>
    <w:rPr>
      <w:szCs w:val="18"/>
    </w:rPr>
  </w:style>
  <w:style w:type="paragraph" w:styleId="13">
    <w:name w:val="header"/>
    <w:basedOn w:val="1"/>
    <w:link w:val="42"/>
    <w:unhideWhenUsed/>
    <w:qFormat/>
    <w:uiPriority w:val="99"/>
    <w:pPr>
      <w:pBdr>
        <w:bottom w:val="single" w:color="auto" w:sz="6" w:space="1"/>
      </w:pBdr>
      <w:tabs>
        <w:tab w:val="center" w:pos="4153"/>
        <w:tab w:val="right" w:pos="8306"/>
      </w:tabs>
      <w:snapToGrid w:val="0"/>
      <w:jc w:val="center"/>
    </w:pPr>
    <w:rPr>
      <w:szCs w:val="18"/>
    </w:rPr>
  </w:style>
  <w:style w:type="paragraph" w:styleId="14">
    <w:name w:val="Subtitle"/>
    <w:basedOn w:val="1"/>
    <w:next w:val="1"/>
    <w:qFormat/>
    <w:uiPriority w:val="0"/>
    <w:pPr>
      <w:overflowPunct w:val="0"/>
      <w:spacing w:before="320"/>
      <w:outlineLvl w:val="0"/>
    </w:pPr>
    <w:rPr>
      <w:rFonts w:eastAsia="黑体"/>
      <w:sz w:val="36"/>
    </w:rPr>
  </w:style>
  <w:style w:type="paragraph" w:styleId="15">
    <w:name w:val="footnote text"/>
    <w:basedOn w:val="1"/>
    <w:semiHidden/>
    <w:qFormat/>
    <w:uiPriority w:val="0"/>
    <w:pPr>
      <w:snapToGrid w:val="0"/>
      <w:jc w:val="left"/>
    </w:pPr>
    <w:rPr>
      <w:szCs w:val="18"/>
    </w:rPr>
  </w:style>
  <w:style w:type="paragraph" w:styleId="16">
    <w:name w:val="Title"/>
    <w:basedOn w:val="1"/>
    <w:next w:val="1"/>
    <w:link w:val="41"/>
    <w:qFormat/>
    <w:uiPriority w:val="10"/>
    <w:pPr>
      <w:spacing w:before="240" w:after="60"/>
      <w:jc w:val="center"/>
      <w:outlineLvl w:val="0"/>
    </w:pPr>
    <w:rPr>
      <w:rFonts w:ascii="等线 Light" w:hAnsi="等线 Light" w:eastAsia="等线 Light"/>
      <w:b/>
      <w:bCs/>
      <w:sz w:val="32"/>
      <w:szCs w:val="32"/>
    </w:rPr>
  </w:style>
  <w:style w:type="paragraph" w:styleId="17">
    <w:name w:val="annotation subject"/>
    <w:basedOn w:val="7"/>
    <w:next w:val="7"/>
    <w:link w:val="95"/>
    <w:semiHidden/>
    <w:unhideWhenUsed/>
    <w:qFormat/>
    <w:uiPriority w:val="99"/>
    <w:rPr>
      <w:b/>
      <w:bCs/>
    </w:rPr>
  </w:style>
  <w:style w:type="table" w:styleId="19">
    <w:name w:val="Table Grid"/>
    <w:basedOn w:val="18"/>
    <w:qFormat/>
    <w:uiPriority w:val="39"/>
    <w:rPr>
      <w:kern w:val="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qFormat/>
    <w:uiPriority w:val="22"/>
    <w:rPr>
      <w:b/>
      <w:bCs/>
    </w:rPr>
  </w:style>
  <w:style w:type="character" w:styleId="22">
    <w:name w:val="endnote reference"/>
    <w:semiHidden/>
    <w:qFormat/>
    <w:uiPriority w:val="0"/>
    <w:rPr>
      <w:vertAlign w:val="superscript"/>
    </w:rPr>
  </w:style>
  <w:style w:type="character" w:styleId="23">
    <w:name w:val="page number"/>
    <w:basedOn w:val="20"/>
    <w:semiHidden/>
    <w:qFormat/>
    <w:uiPriority w:val="0"/>
  </w:style>
  <w:style w:type="character" w:styleId="24">
    <w:name w:val="FollowedHyperlink"/>
    <w:semiHidden/>
    <w:unhideWhenUsed/>
    <w:qFormat/>
    <w:uiPriority w:val="99"/>
    <w:rPr>
      <w:color w:val="954F72"/>
      <w:u w:val="single"/>
    </w:rPr>
  </w:style>
  <w:style w:type="character" w:styleId="25">
    <w:name w:val="Emphasis"/>
    <w:qFormat/>
    <w:uiPriority w:val="20"/>
    <w:rPr>
      <w:i/>
      <w:iCs/>
    </w:rPr>
  </w:style>
  <w:style w:type="character" w:styleId="26">
    <w:name w:val="Hyperlink"/>
    <w:semiHidden/>
    <w:qFormat/>
    <w:uiPriority w:val="0"/>
    <w:rPr>
      <w:color w:val="0000FF"/>
      <w:u w:val="single"/>
    </w:rPr>
  </w:style>
  <w:style w:type="character" w:styleId="27">
    <w:name w:val="annotation reference"/>
    <w:basedOn w:val="20"/>
    <w:semiHidden/>
    <w:unhideWhenUsed/>
    <w:qFormat/>
    <w:uiPriority w:val="99"/>
    <w:rPr>
      <w:sz w:val="21"/>
      <w:szCs w:val="21"/>
    </w:rPr>
  </w:style>
  <w:style w:type="character" w:styleId="28">
    <w:name w:val="footnote reference"/>
    <w:semiHidden/>
    <w:qFormat/>
    <w:uiPriority w:val="0"/>
    <w:rPr>
      <w:vertAlign w:val="superscript"/>
    </w:rPr>
  </w:style>
  <w:style w:type="paragraph" w:customStyle="1" w:styleId="29">
    <w:name w:val="摘要"/>
    <w:basedOn w:val="8"/>
    <w:next w:val="1"/>
    <w:qFormat/>
    <w:uiPriority w:val="0"/>
    <w:pPr>
      <w:tabs>
        <w:tab w:val="left" w:pos="798"/>
      </w:tabs>
      <w:overflowPunct w:val="0"/>
      <w:adjustRightInd w:val="0"/>
    </w:pPr>
    <w:rPr>
      <w:rFonts w:eastAsia="楷体_GB2312"/>
      <w:b w:val="0"/>
      <w:bCs w:val="0"/>
    </w:rPr>
  </w:style>
  <w:style w:type="paragraph" w:customStyle="1" w:styleId="30">
    <w:name w:val="关键词"/>
    <w:basedOn w:val="29"/>
    <w:next w:val="1"/>
    <w:qFormat/>
    <w:uiPriority w:val="0"/>
    <w:pPr>
      <w:ind w:left="429" w:hanging="429" w:hangingChars="429"/>
    </w:pPr>
  </w:style>
  <w:style w:type="character" w:customStyle="1" w:styleId="31">
    <w:name w:val="页脚 Char"/>
    <w:link w:val="12"/>
    <w:qFormat/>
    <w:uiPriority w:val="99"/>
    <w:rPr>
      <w:kern w:val="2"/>
      <w:sz w:val="18"/>
      <w:szCs w:val="18"/>
    </w:rPr>
  </w:style>
  <w:style w:type="character" w:customStyle="1" w:styleId="32">
    <w:name w:val="批注框文本 Char"/>
    <w:link w:val="11"/>
    <w:semiHidden/>
    <w:qFormat/>
    <w:uiPriority w:val="99"/>
    <w:rPr>
      <w:kern w:val="2"/>
      <w:sz w:val="18"/>
      <w:szCs w:val="18"/>
    </w:rPr>
  </w:style>
  <w:style w:type="paragraph" w:customStyle="1" w:styleId="33">
    <w:name w:val="彩色列表 - 强调文字颜色 11"/>
    <w:basedOn w:val="1"/>
    <w:qFormat/>
    <w:uiPriority w:val="34"/>
    <w:pPr>
      <w:ind w:firstLine="420" w:firstLineChars="200"/>
    </w:pPr>
  </w:style>
  <w:style w:type="character" w:customStyle="1" w:styleId="34">
    <w:name w:val="中等深浅网格 11"/>
    <w:semiHidden/>
    <w:qFormat/>
    <w:uiPriority w:val="99"/>
    <w:rPr>
      <w:color w:val="808080"/>
    </w:rPr>
  </w:style>
  <w:style w:type="table" w:customStyle="1" w:styleId="35">
    <w:name w:val="网格型1"/>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网格型2"/>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网格型3"/>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4"/>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5"/>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6"/>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标题 Char"/>
    <w:link w:val="16"/>
    <w:qFormat/>
    <w:uiPriority w:val="10"/>
    <w:rPr>
      <w:rFonts w:ascii="等线 Light" w:hAnsi="等线 Light" w:eastAsia="等线 Light" w:cs="Times New Roman"/>
      <w:b/>
      <w:bCs/>
      <w:kern w:val="2"/>
      <w:sz w:val="32"/>
      <w:szCs w:val="32"/>
    </w:rPr>
  </w:style>
  <w:style w:type="character" w:customStyle="1" w:styleId="42">
    <w:name w:val="页眉 Char"/>
    <w:link w:val="13"/>
    <w:qFormat/>
    <w:uiPriority w:val="99"/>
    <w:rPr>
      <w:kern w:val="2"/>
      <w:sz w:val="18"/>
      <w:szCs w:val="18"/>
    </w:rPr>
  </w:style>
  <w:style w:type="paragraph" w:customStyle="1" w:styleId="43">
    <w:name w:val="@头部|标题|中文"/>
    <w:next w:val="1"/>
    <w:link w:val="51"/>
    <w:qFormat/>
    <w:uiPriority w:val="0"/>
    <w:pPr>
      <w:widowControl w:val="0"/>
      <w:spacing w:before="320" w:beforeLines="100" w:line="480" w:lineRule="auto"/>
      <w:ind w:left="454" w:right="454"/>
      <w:jc w:val="center"/>
      <w:textAlignment w:val="center"/>
      <w:outlineLvl w:val="0"/>
    </w:pPr>
    <w:rPr>
      <w:rFonts w:ascii="Arial" w:hAnsi="Arial" w:eastAsia="黑体" w:cs="Times New Roman"/>
      <w:kern w:val="2"/>
      <w:sz w:val="32"/>
      <w:szCs w:val="32"/>
      <w:lang w:val="en-US" w:eastAsia="zh-CN" w:bidi="ar-SA"/>
    </w:rPr>
  </w:style>
  <w:style w:type="paragraph" w:customStyle="1" w:styleId="44">
    <w:name w:val="@头部|作者|中文"/>
    <w:next w:val="1"/>
    <w:link w:val="54"/>
    <w:qFormat/>
    <w:uiPriority w:val="0"/>
    <w:pPr>
      <w:spacing w:line="480" w:lineRule="auto"/>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5">
    <w:name w:val="@头部|标题|英文"/>
    <w:next w:val="1"/>
    <w:link w:val="50"/>
    <w:qFormat/>
    <w:uiPriority w:val="0"/>
    <w:pPr>
      <w:widowControl w:val="0"/>
      <w:spacing w:before="320" w:beforeLines="100" w:after="320" w:afterLines="100"/>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6">
    <w:name w:val="@头部|机构|单行"/>
    <w:next w:val="1"/>
    <w:link w:val="52"/>
    <w:qFormat/>
    <w:uiPriority w:val="0"/>
    <w:pPr>
      <w:spacing w:after="160" w:afterLines="50"/>
      <w:ind w:left="454" w:right="454"/>
      <w:jc w:val="center"/>
    </w:pPr>
    <w:rPr>
      <w:rFonts w:ascii="Times New Roman" w:hAnsi="Times New Roman" w:eastAsia="楷体" w:cs="Times New Roman"/>
      <w:kern w:val="2"/>
      <w:sz w:val="18"/>
      <w:szCs w:val="18"/>
      <w:lang w:val="en-US" w:eastAsia="zh-CN" w:bidi="ar-SA"/>
    </w:rPr>
  </w:style>
  <w:style w:type="paragraph" w:customStyle="1" w:styleId="47">
    <w:name w:val="@头部|机构|多行"/>
    <w:next w:val="1"/>
    <w:link w:val="53"/>
    <w:qFormat/>
    <w:uiPriority w:val="0"/>
    <w:pPr>
      <w:widowControl w:val="0"/>
      <w:spacing w:after="50" w:afterLines="50"/>
      <w:ind w:left="454" w:right="454"/>
      <w:jc w:val="both"/>
      <w:textAlignment w:val="center"/>
    </w:pPr>
    <w:rPr>
      <w:rFonts w:ascii="Times New Roman" w:hAnsi="Times New Roman" w:eastAsia="楷体" w:cs="Times New Roman"/>
      <w:kern w:val="2"/>
      <w:sz w:val="18"/>
      <w:szCs w:val="18"/>
      <w:lang w:val="en-US" w:eastAsia="zh-CN" w:bidi="ar-SA"/>
    </w:rPr>
  </w:style>
  <w:style w:type="paragraph" w:customStyle="1" w:styleId="48">
    <w:name w:val="@头部|摘要|文本"/>
    <w:next w:val="1"/>
    <w:link w:val="55"/>
    <w:qFormat/>
    <w:uiPriority w:val="0"/>
    <w:pPr>
      <w:widowControl w:val="0"/>
      <w:ind w:left="454" w:right="454"/>
      <w:jc w:val="both"/>
      <w:textAlignment w:val="center"/>
    </w:pPr>
    <w:rPr>
      <w:rFonts w:ascii="Times New Roman" w:hAnsi="Times New Roman" w:eastAsia="楷体" w:cs="Times New Roman"/>
      <w:kern w:val="2"/>
      <w:sz w:val="18"/>
      <w:lang w:val="en-US" w:eastAsia="zh-CN" w:bidi="ar-SA"/>
    </w:rPr>
  </w:style>
  <w:style w:type="character" w:customStyle="1" w:styleId="49">
    <w:name w:val="@头部|摘要|中文标志"/>
    <w:qFormat/>
    <w:uiPriority w:val="1"/>
    <w:rPr>
      <w:rFonts w:ascii="Times New Roman" w:hAnsi="Times New Roman" w:eastAsia="黑体"/>
      <w:sz w:val="18"/>
    </w:rPr>
  </w:style>
  <w:style w:type="character" w:customStyle="1" w:styleId="50">
    <w:name w:val="@头部|标题|英文 字符"/>
    <w:link w:val="45"/>
    <w:qFormat/>
    <w:uiPriority w:val="0"/>
    <w:rPr>
      <w:kern w:val="2"/>
      <w:sz w:val="24"/>
      <w:szCs w:val="24"/>
    </w:rPr>
  </w:style>
  <w:style w:type="character" w:customStyle="1" w:styleId="51">
    <w:name w:val="@头部|标题|中文 字符"/>
    <w:link w:val="43"/>
    <w:qFormat/>
    <w:uiPriority w:val="0"/>
    <w:rPr>
      <w:rFonts w:ascii="Arial" w:hAnsi="Arial" w:eastAsia="黑体"/>
      <w:kern w:val="2"/>
      <w:sz w:val="32"/>
      <w:szCs w:val="32"/>
    </w:rPr>
  </w:style>
  <w:style w:type="character" w:customStyle="1" w:styleId="52">
    <w:name w:val="@头部|机构|单行 字符"/>
    <w:link w:val="46"/>
    <w:qFormat/>
    <w:uiPriority w:val="0"/>
    <w:rPr>
      <w:rFonts w:eastAsia="楷体"/>
      <w:kern w:val="2"/>
      <w:sz w:val="18"/>
      <w:szCs w:val="18"/>
    </w:rPr>
  </w:style>
  <w:style w:type="character" w:customStyle="1" w:styleId="53">
    <w:name w:val="@头部|机构|多行 字符"/>
    <w:link w:val="47"/>
    <w:qFormat/>
    <w:uiPriority w:val="0"/>
    <w:rPr>
      <w:rFonts w:eastAsia="楷体"/>
      <w:kern w:val="2"/>
      <w:sz w:val="18"/>
      <w:szCs w:val="18"/>
    </w:rPr>
  </w:style>
  <w:style w:type="character" w:customStyle="1" w:styleId="54">
    <w:name w:val="@头部|作者|中文 字符"/>
    <w:link w:val="44"/>
    <w:qFormat/>
    <w:uiPriority w:val="0"/>
    <w:rPr>
      <w:kern w:val="2"/>
      <w:sz w:val="24"/>
      <w:szCs w:val="24"/>
    </w:rPr>
  </w:style>
  <w:style w:type="character" w:customStyle="1" w:styleId="55">
    <w:name w:val="@头部|摘要|文本 字符"/>
    <w:link w:val="48"/>
    <w:qFormat/>
    <w:uiPriority w:val="0"/>
    <w:rPr>
      <w:rFonts w:eastAsia="楷体"/>
      <w:kern w:val="2"/>
      <w:sz w:val="18"/>
    </w:rPr>
  </w:style>
  <w:style w:type="character" w:customStyle="1" w:styleId="56">
    <w:name w:val="@头部|机构|斜体"/>
    <w:qFormat/>
    <w:uiPriority w:val="1"/>
    <w:rPr>
      <w:i/>
    </w:rPr>
  </w:style>
  <w:style w:type="character" w:customStyle="1" w:styleId="57">
    <w:name w:val="@头部|标题|标志"/>
    <w:qFormat/>
    <w:uiPriority w:val="1"/>
    <w:rPr>
      <w:rFonts w:ascii="Arial" w:hAnsi="Arial" w:eastAsia="黑体"/>
      <w:kern w:val="2"/>
      <w:sz w:val="32"/>
      <w:szCs w:val="32"/>
      <w:vertAlign w:val="superscript"/>
    </w:rPr>
  </w:style>
  <w:style w:type="character" w:customStyle="1" w:styleId="58">
    <w:name w:val="@头部|作者|中文标志"/>
    <w:qFormat/>
    <w:uiPriority w:val="1"/>
    <w:rPr>
      <w:kern w:val="2"/>
      <w:sz w:val="24"/>
      <w:szCs w:val="24"/>
      <w:vertAlign w:val="superscript"/>
    </w:rPr>
  </w:style>
  <w:style w:type="paragraph" w:customStyle="1" w:styleId="59">
    <w:name w:val="@头部|作者|英文"/>
    <w:next w:val="1"/>
    <w:link w:val="60"/>
    <w:qFormat/>
    <w:uiPriority w:val="0"/>
    <w:pPr>
      <w:widowControl w:val="0"/>
      <w:jc w:val="center"/>
      <w:textAlignment w:val="center"/>
    </w:pPr>
    <w:rPr>
      <w:rFonts w:ascii="Times New Roman" w:hAnsi="Times New Roman" w:eastAsia="宋体" w:cs="Times New Roman"/>
      <w:kern w:val="2"/>
      <w:sz w:val="21"/>
      <w:szCs w:val="21"/>
      <w:lang w:val="en-US" w:eastAsia="zh-CN" w:bidi="ar-SA"/>
    </w:rPr>
  </w:style>
  <w:style w:type="character" w:customStyle="1" w:styleId="60">
    <w:name w:val="@头部|作者|英文 字符"/>
    <w:link w:val="59"/>
    <w:qFormat/>
    <w:uiPriority w:val="0"/>
    <w:rPr>
      <w:kern w:val="2"/>
      <w:sz w:val="21"/>
      <w:szCs w:val="21"/>
    </w:rPr>
  </w:style>
  <w:style w:type="character" w:customStyle="1" w:styleId="61">
    <w:name w:val="@头部|作者|英文标志"/>
    <w:qFormat/>
    <w:uiPriority w:val="1"/>
    <w:rPr>
      <w:kern w:val="2"/>
      <w:sz w:val="21"/>
      <w:szCs w:val="21"/>
      <w:vertAlign w:val="superscript"/>
    </w:rPr>
  </w:style>
  <w:style w:type="character" w:customStyle="1" w:styleId="62">
    <w:name w:val="@头部|摘要|英文标志"/>
    <w:qFormat/>
    <w:uiPriority w:val="1"/>
    <w:rPr>
      <w:rFonts w:ascii="Times New Roman" w:hAnsi="Times New Roman" w:eastAsia="楷体"/>
      <w:b/>
      <w:kern w:val="2"/>
      <w:sz w:val="18"/>
    </w:rPr>
  </w:style>
  <w:style w:type="paragraph" w:customStyle="1" w:styleId="63">
    <w:name w:val="@头部|页眉"/>
    <w:link w:val="65"/>
    <w:qFormat/>
    <w:uiPriority w:val="0"/>
    <w:pPr>
      <w:widowControl w:val="0"/>
      <w:pBdr>
        <w:bottom w:val="single" w:color="auto" w:sz="6" w:space="2"/>
      </w:pBdr>
      <w:tabs>
        <w:tab w:val="center" w:pos="5130"/>
        <w:tab w:val="right" w:pos="10170"/>
      </w:tabs>
      <w:spacing w:line="240" w:lineRule="exact"/>
      <w:jc w:val="both"/>
      <w:textAlignment w:val="center"/>
    </w:pPr>
    <w:rPr>
      <w:rFonts w:ascii="Times New Roman" w:hAnsi="Times New Roman" w:eastAsia="楷体" w:cs="Times New Roman"/>
      <w:kern w:val="2"/>
      <w:sz w:val="15"/>
      <w:szCs w:val="15"/>
      <w:lang w:val="en-US" w:eastAsia="zh-CN" w:bidi="ar-SA"/>
    </w:rPr>
  </w:style>
  <w:style w:type="paragraph" w:customStyle="1" w:styleId="64">
    <w:name w:val="@头部|页脚"/>
    <w:link w:val="67"/>
    <w:qFormat/>
    <w:uiPriority w:val="0"/>
    <w:pPr>
      <w:widowControl w:val="0"/>
      <w:spacing w:line="240" w:lineRule="exact"/>
      <w:jc w:val="both"/>
    </w:pPr>
    <w:rPr>
      <w:rFonts w:ascii="Times New Roman" w:hAnsi="Times New Roman" w:eastAsia="楷体" w:cs="Times New Roman"/>
      <w:kern w:val="2"/>
      <w:sz w:val="15"/>
      <w:szCs w:val="15"/>
      <w:lang w:val="en-US" w:eastAsia="zh-CN" w:bidi="ar-SA"/>
    </w:rPr>
  </w:style>
  <w:style w:type="character" w:customStyle="1" w:styleId="65">
    <w:name w:val="@头部|页眉 字符"/>
    <w:link w:val="63"/>
    <w:qFormat/>
    <w:uiPriority w:val="0"/>
    <w:rPr>
      <w:rFonts w:eastAsia="楷体"/>
      <w:kern w:val="2"/>
      <w:sz w:val="15"/>
      <w:szCs w:val="15"/>
    </w:rPr>
  </w:style>
  <w:style w:type="character" w:customStyle="1" w:styleId="66">
    <w:name w:val="@头部|页脚|标志"/>
    <w:qFormat/>
    <w:uiPriority w:val="1"/>
    <w:rPr>
      <w:rFonts w:eastAsia="黑体"/>
      <w:kern w:val="2"/>
      <w:sz w:val="15"/>
      <w:szCs w:val="15"/>
    </w:rPr>
  </w:style>
  <w:style w:type="character" w:customStyle="1" w:styleId="67">
    <w:name w:val="@头部|页脚 字符"/>
    <w:link w:val="64"/>
    <w:qFormat/>
    <w:uiPriority w:val="0"/>
    <w:rPr>
      <w:rFonts w:eastAsia="楷体"/>
      <w:kern w:val="2"/>
      <w:sz w:val="15"/>
      <w:szCs w:val="15"/>
    </w:rPr>
  </w:style>
  <w:style w:type="paragraph" w:customStyle="1" w:styleId="68">
    <w:name w:val="@正文|标题1"/>
    <w:next w:val="1"/>
    <w:link w:val="70"/>
    <w:qFormat/>
    <w:uiPriority w:val="0"/>
    <w:pPr>
      <w:keepNext/>
      <w:keepLines/>
      <w:widowControl w:val="0"/>
      <w:numPr>
        <w:ilvl w:val="0"/>
        <w:numId w:val="1"/>
      </w:numPr>
      <w:pBdr>
        <w:top w:val="single" w:color="FFFFFF" w:sz="8" w:space="7"/>
        <w:bottom w:val="single" w:color="FFFFFF" w:sz="8" w:space="7"/>
      </w:pBdr>
      <w:spacing w:line="320" w:lineRule="exact"/>
      <w:jc w:val="both"/>
      <w:textAlignment w:val="center"/>
      <w:outlineLvl w:val="0"/>
    </w:pPr>
    <w:rPr>
      <w:rFonts w:ascii="Arial" w:hAnsi="Arial" w:eastAsia="黑体" w:cs="Times New Roman"/>
      <w:kern w:val="2"/>
      <w:sz w:val="21"/>
      <w:lang w:val="en-US" w:eastAsia="zh-CN" w:bidi="ar-SA"/>
    </w:rPr>
  </w:style>
  <w:style w:type="paragraph" w:customStyle="1" w:styleId="69">
    <w:name w:val="@正文|标题2"/>
    <w:next w:val="1"/>
    <w:link w:val="72"/>
    <w:qFormat/>
    <w:uiPriority w:val="0"/>
    <w:pPr>
      <w:keepNext/>
      <w:keepLines/>
      <w:widowControl w:val="0"/>
      <w:numPr>
        <w:ilvl w:val="1"/>
        <w:numId w:val="1"/>
      </w:numPr>
      <w:jc w:val="both"/>
      <w:textAlignment w:val="center"/>
      <w:outlineLvl w:val="1"/>
    </w:pPr>
    <w:rPr>
      <w:rFonts w:ascii="Arial" w:hAnsi="Arial" w:eastAsia="黑体" w:cs="Times New Roman"/>
      <w:kern w:val="2"/>
      <w:sz w:val="18"/>
      <w:szCs w:val="18"/>
      <w:lang w:val="en-US" w:eastAsia="zh-CN" w:bidi="ar-SA"/>
    </w:rPr>
  </w:style>
  <w:style w:type="character" w:customStyle="1" w:styleId="70">
    <w:name w:val="@正文|标题1 字符"/>
    <w:link w:val="68"/>
    <w:qFormat/>
    <w:uiPriority w:val="0"/>
    <w:rPr>
      <w:rFonts w:ascii="Arial" w:hAnsi="Arial" w:eastAsia="黑体"/>
      <w:kern w:val="2"/>
      <w:sz w:val="21"/>
    </w:rPr>
  </w:style>
  <w:style w:type="paragraph" w:customStyle="1" w:styleId="71">
    <w:name w:val="@正文|标题3"/>
    <w:next w:val="1"/>
    <w:link w:val="73"/>
    <w:qFormat/>
    <w:uiPriority w:val="0"/>
    <w:pPr>
      <w:keepNext/>
      <w:keepLines/>
      <w:widowControl w:val="0"/>
      <w:numPr>
        <w:ilvl w:val="2"/>
        <w:numId w:val="1"/>
      </w:numPr>
      <w:jc w:val="both"/>
      <w:textAlignment w:val="center"/>
      <w:outlineLvl w:val="2"/>
    </w:pPr>
    <w:rPr>
      <w:rFonts w:ascii="Times New Roman" w:hAnsi="Times New Roman" w:eastAsia="楷体" w:cs="Times New Roman"/>
      <w:kern w:val="2"/>
      <w:sz w:val="18"/>
      <w:lang w:val="en-US" w:eastAsia="zh-CN" w:bidi="ar-SA"/>
    </w:rPr>
  </w:style>
  <w:style w:type="character" w:customStyle="1" w:styleId="72">
    <w:name w:val="@正文|标题2 字符"/>
    <w:link w:val="69"/>
    <w:qFormat/>
    <w:uiPriority w:val="0"/>
    <w:rPr>
      <w:rFonts w:ascii="Arial" w:hAnsi="Arial" w:eastAsia="黑体"/>
      <w:kern w:val="2"/>
      <w:sz w:val="18"/>
      <w:szCs w:val="18"/>
    </w:rPr>
  </w:style>
  <w:style w:type="character" w:customStyle="1" w:styleId="73">
    <w:name w:val="@正文|标题3 字符"/>
    <w:link w:val="71"/>
    <w:qFormat/>
    <w:uiPriority w:val="0"/>
    <w:rPr>
      <w:rFonts w:eastAsia="楷体"/>
      <w:kern w:val="2"/>
      <w:sz w:val="18"/>
    </w:rPr>
  </w:style>
  <w:style w:type="paragraph" w:customStyle="1" w:styleId="74">
    <w:name w:val="@正文|段落文本"/>
    <w:link w:val="76"/>
    <w:qFormat/>
    <w:uiPriority w:val="0"/>
    <w:pPr>
      <w:widowControl w:val="0"/>
      <w:ind w:firstLine="200" w:firstLineChars="200"/>
      <w:jc w:val="both"/>
      <w:textAlignment w:val="center"/>
    </w:pPr>
    <w:rPr>
      <w:rFonts w:ascii="Times New Roman" w:hAnsi="Times New Roman" w:eastAsia="宋体" w:cs="Times New Roman"/>
      <w:kern w:val="2"/>
      <w:sz w:val="18"/>
      <w:lang w:val="en-US" w:eastAsia="zh-CN" w:bidi="ar-SA"/>
    </w:rPr>
  </w:style>
  <w:style w:type="paragraph" w:customStyle="1" w:styleId="75">
    <w:name w:val="@正文|表格"/>
    <w:link w:val="78"/>
    <w:qFormat/>
    <w:uiPriority w:val="0"/>
    <w:pPr>
      <w:widowControl w:val="0"/>
      <w:jc w:val="center"/>
      <w:textAlignment w:val="center"/>
    </w:pPr>
    <w:rPr>
      <w:rFonts w:ascii="Times New Roman" w:hAnsi="Times New Roman" w:eastAsia="宋体" w:cs="Times New Roman"/>
      <w:kern w:val="2"/>
      <w:sz w:val="16"/>
      <w:lang w:val="en-US" w:eastAsia="zh-CN" w:bidi="ar-SA"/>
    </w:rPr>
  </w:style>
  <w:style w:type="character" w:customStyle="1" w:styleId="76">
    <w:name w:val="@正文|段落文本 字符"/>
    <w:link w:val="74"/>
    <w:qFormat/>
    <w:uiPriority w:val="0"/>
    <w:rPr>
      <w:kern w:val="2"/>
      <w:sz w:val="18"/>
    </w:rPr>
  </w:style>
  <w:style w:type="paragraph" w:customStyle="1" w:styleId="77">
    <w:name w:val="@正文|独行公式"/>
    <w:next w:val="74"/>
    <w:link w:val="79"/>
    <w:qFormat/>
    <w:uiPriority w:val="0"/>
    <w:pPr>
      <w:widowControl w:val="0"/>
      <w:tabs>
        <w:tab w:val="center" w:pos="2548"/>
        <w:tab w:val="right" w:pos="4914"/>
      </w:tabs>
      <w:jc w:val="both"/>
      <w:textAlignment w:val="center"/>
    </w:pPr>
    <w:rPr>
      <w:rFonts w:ascii="Times New Roman" w:hAnsi="Times New Roman" w:eastAsia="宋体" w:cs="Times New Roman"/>
      <w:kern w:val="2"/>
      <w:sz w:val="18"/>
      <w:lang w:val="en-US" w:eastAsia="zh-CN" w:bidi="ar-SA"/>
    </w:rPr>
  </w:style>
  <w:style w:type="character" w:customStyle="1" w:styleId="78">
    <w:name w:val="@正文|表格 字符"/>
    <w:link w:val="75"/>
    <w:qFormat/>
    <w:uiPriority w:val="0"/>
    <w:rPr>
      <w:kern w:val="2"/>
      <w:sz w:val="16"/>
    </w:rPr>
  </w:style>
  <w:style w:type="character" w:customStyle="1" w:styleId="79">
    <w:name w:val="@正文|独行公式 字符"/>
    <w:link w:val="77"/>
    <w:qFormat/>
    <w:uiPriority w:val="0"/>
    <w:rPr>
      <w:kern w:val="2"/>
      <w:sz w:val="18"/>
    </w:rPr>
  </w:style>
  <w:style w:type="paragraph" w:customStyle="1" w:styleId="80">
    <w:name w:val="@正文|图表|1列"/>
    <w:next w:val="74"/>
    <w:link w:val="82"/>
    <w:qFormat/>
    <w:uiPriority w:val="0"/>
    <w:pPr>
      <w:widowControl w:val="0"/>
      <w:jc w:val="center"/>
      <w:textAlignment w:val="center"/>
    </w:pPr>
    <w:rPr>
      <w:rFonts w:ascii="Times New Roman" w:hAnsi="Times New Roman" w:eastAsia="宋体" w:cs="Times New Roman"/>
      <w:kern w:val="2"/>
      <w:sz w:val="16"/>
      <w:szCs w:val="16"/>
      <w:lang w:val="en-US" w:eastAsia="zh-CN" w:bidi="ar-SA"/>
    </w:rPr>
  </w:style>
  <w:style w:type="paragraph" w:customStyle="1" w:styleId="81">
    <w:name w:val="@正文|图表|2列"/>
    <w:next w:val="74"/>
    <w:link w:val="84"/>
    <w:qFormat/>
    <w:uiPriority w:val="0"/>
    <w:pPr>
      <w:widowControl w:val="0"/>
      <w:tabs>
        <w:tab w:val="center" w:pos="1229"/>
        <w:tab w:val="center" w:pos="3686"/>
      </w:tabs>
      <w:textAlignment w:val="center"/>
    </w:pPr>
    <w:rPr>
      <w:rFonts w:ascii="Times New Roman" w:hAnsi="Times New Roman" w:eastAsia="宋体" w:cs="Times New Roman"/>
      <w:kern w:val="2"/>
      <w:sz w:val="16"/>
      <w:szCs w:val="16"/>
      <w:lang w:val="en-US" w:eastAsia="zh-CN" w:bidi="ar-SA"/>
    </w:rPr>
  </w:style>
  <w:style w:type="character" w:customStyle="1" w:styleId="82">
    <w:name w:val="@正文|图表|1列 字符"/>
    <w:link w:val="80"/>
    <w:qFormat/>
    <w:uiPriority w:val="0"/>
    <w:rPr>
      <w:kern w:val="2"/>
      <w:sz w:val="16"/>
      <w:szCs w:val="16"/>
    </w:rPr>
  </w:style>
  <w:style w:type="paragraph" w:customStyle="1" w:styleId="83">
    <w:name w:val="@正文|图表|3列"/>
    <w:next w:val="74"/>
    <w:link w:val="86"/>
    <w:qFormat/>
    <w:uiPriority w:val="0"/>
    <w:pPr>
      <w:widowControl w:val="0"/>
      <w:tabs>
        <w:tab w:val="center" w:pos="819"/>
        <w:tab w:val="center" w:pos="2457"/>
        <w:tab w:val="center" w:pos="4095"/>
      </w:tabs>
      <w:jc w:val="both"/>
      <w:textAlignment w:val="center"/>
    </w:pPr>
    <w:rPr>
      <w:rFonts w:ascii="Times New Roman" w:hAnsi="Times New Roman" w:eastAsia="宋体" w:cs="Times New Roman"/>
      <w:kern w:val="2"/>
      <w:sz w:val="16"/>
      <w:szCs w:val="16"/>
      <w:lang w:val="en-US" w:eastAsia="zh-CN" w:bidi="ar-SA"/>
    </w:rPr>
  </w:style>
  <w:style w:type="character" w:customStyle="1" w:styleId="84">
    <w:name w:val="@正文|图表|2列 字符"/>
    <w:link w:val="81"/>
    <w:qFormat/>
    <w:uiPriority w:val="0"/>
    <w:rPr>
      <w:kern w:val="2"/>
      <w:sz w:val="16"/>
      <w:szCs w:val="16"/>
    </w:rPr>
  </w:style>
  <w:style w:type="paragraph" w:customStyle="1" w:styleId="85">
    <w:name w:val="@正文|标题参考文献"/>
    <w:next w:val="1"/>
    <w:link w:val="88"/>
    <w:qFormat/>
    <w:uiPriority w:val="0"/>
    <w:pPr>
      <w:keepNext/>
      <w:keepLines/>
      <w:widowControl w:val="0"/>
      <w:pBdr>
        <w:top w:val="single" w:color="FFFFFF" w:sz="8" w:space="7"/>
        <w:bottom w:val="single" w:color="FFFFFF" w:sz="8" w:space="7"/>
      </w:pBdr>
      <w:spacing w:line="320" w:lineRule="exact"/>
      <w:textAlignment w:val="center"/>
      <w:outlineLvl w:val="0"/>
    </w:pPr>
    <w:rPr>
      <w:rFonts w:ascii="Arial" w:hAnsi="Arial" w:eastAsia="黑体" w:cs="Times New Roman"/>
      <w:kern w:val="2"/>
      <w:sz w:val="21"/>
      <w:lang w:val="en-US" w:eastAsia="zh-CN" w:bidi="ar-SA"/>
    </w:rPr>
  </w:style>
  <w:style w:type="character" w:customStyle="1" w:styleId="86">
    <w:name w:val="@正文|图表|3列 字符"/>
    <w:link w:val="83"/>
    <w:qFormat/>
    <w:uiPriority w:val="0"/>
    <w:rPr>
      <w:kern w:val="2"/>
      <w:sz w:val="16"/>
      <w:szCs w:val="16"/>
    </w:rPr>
  </w:style>
  <w:style w:type="paragraph" w:customStyle="1" w:styleId="87">
    <w:name w:val="@正文|参考文献"/>
    <w:link w:val="89"/>
    <w:qFormat/>
    <w:uiPriority w:val="0"/>
    <w:pPr>
      <w:widowControl w:val="0"/>
      <w:numPr>
        <w:ilvl w:val="0"/>
        <w:numId w:val="2"/>
      </w:numPr>
      <w:ind w:left="304" w:hanging="304" w:hangingChars="200"/>
      <w:jc w:val="both"/>
      <w:textAlignment w:val="baseline"/>
    </w:pPr>
    <w:rPr>
      <w:rFonts w:ascii="Times New Roman" w:hAnsi="Times New Roman" w:eastAsia="楷体" w:cs="Times New Roman"/>
      <w:kern w:val="2"/>
      <w:sz w:val="15"/>
      <w:szCs w:val="15"/>
      <w:lang w:val="en-US" w:eastAsia="zh-CN" w:bidi="ar-SA"/>
    </w:rPr>
  </w:style>
  <w:style w:type="character" w:customStyle="1" w:styleId="88">
    <w:name w:val="@正文|标题参考文献 字符"/>
    <w:link w:val="85"/>
    <w:qFormat/>
    <w:uiPriority w:val="0"/>
    <w:rPr>
      <w:rFonts w:ascii="Arial" w:hAnsi="Arial" w:eastAsia="黑体"/>
      <w:kern w:val="2"/>
      <w:sz w:val="21"/>
    </w:rPr>
  </w:style>
  <w:style w:type="character" w:customStyle="1" w:styleId="89">
    <w:name w:val="@正文|参考文献 字符"/>
    <w:link w:val="87"/>
    <w:qFormat/>
    <w:uiPriority w:val="0"/>
    <w:rPr>
      <w:rFonts w:eastAsia="楷体"/>
      <w:kern w:val="2"/>
      <w:sz w:val="15"/>
      <w:szCs w:val="15"/>
    </w:rPr>
  </w:style>
  <w:style w:type="paragraph" w:customStyle="1" w:styleId="90">
    <w:name w:val="@正文|代码"/>
    <w:basedOn w:val="74"/>
    <w:next w:val="1"/>
    <w:link w:val="91"/>
    <w:qFormat/>
    <w:uiPriority w:val="0"/>
    <w:pPr>
      <w:ind w:left="182" w:leftChars="100" w:firstLine="0" w:firstLineChars="0"/>
    </w:pPr>
    <w:rPr>
      <w:rFonts w:ascii="Consolas" w:hAnsi="Consolas"/>
      <w:sz w:val="15"/>
    </w:rPr>
  </w:style>
  <w:style w:type="character" w:customStyle="1" w:styleId="91">
    <w:name w:val="@正文|代码 字符"/>
    <w:link w:val="90"/>
    <w:qFormat/>
    <w:uiPriority w:val="0"/>
    <w:rPr>
      <w:rFonts w:ascii="Consolas" w:hAnsi="Consolas"/>
      <w:kern w:val="2"/>
      <w:sz w:val="15"/>
    </w:rPr>
  </w:style>
  <w:style w:type="character" w:customStyle="1" w:styleId="92">
    <w:name w:val="@正文|参考文献etal"/>
    <w:qFormat/>
    <w:uiPriority w:val="1"/>
    <w:rPr>
      <w:rFonts w:ascii="Times New Roman" w:hAnsi="Times New Roman" w:eastAsia="楷体"/>
      <w:i/>
      <w:kern w:val="2"/>
      <w:sz w:val="15"/>
      <w:szCs w:val="15"/>
    </w:rPr>
  </w:style>
  <w:style w:type="character" w:customStyle="1" w:styleId="93">
    <w:name w:val="@正文|参考文献黑体"/>
    <w:qFormat/>
    <w:uiPriority w:val="1"/>
    <w:rPr>
      <w:rFonts w:ascii="Arial" w:hAnsi="Arial" w:eastAsia="楷体"/>
      <w:kern w:val="2"/>
      <w:sz w:val="15"/>
      <w:szCs w:val="15"/>
    </w:rPr>
  </w:style>
  <w:style w:type="character" w:customStyle="1" w:styleId="94">
    <w:name w:val="批注文字 Char"/>
    <w:basedOn w:val="20"/>
    <w:link w:val="7"/>
    <w:semiHidden/>
    <w:qFormat/>
    <w:uiPriority w:val="99"/>
    <w:rPr>
      <w:kern w:val="2"/>
      <w:sz w:val="18"/>
    </w:rPr>
  </w:style>
  <w:style w:type="character" w:customStyle="1" w:styleId="95">
    <w:name w:val="批注主题 Char"/>
    <w:basedOn w:val="94"/>
    <w:link w:val="17"/>
    <w:semiHidden/>
    <w:qFormat/>
    <w:uiPriority w:val="99"/>
    <w:rPr>
      <w:b/>
      <w:bCs/>
      <w:kern w:val="2"/>
      <w:sz w:val="18"/>
    </w:rPr>
  </w:style>
  <w:style w:type="paragraph" w:customStyle="1" w:styleId="96">
    <w:name w:val="修订1"/>
    <w:hidden/>
    <w:unhideWhenUsed/>
    <w:qFormat/>
    <w:uiPriority w:val="99"/>
    <w:rPr>
      <w:rFonts w:ascii="Times New Roman" w:hAnsi="Times New Roman" w:eastAsia="宋体" w:cs="Times New Roman"/>
      <w:kern w:val="2"/>
      <w:sz w:val="1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1" Type="http://schemas.microsoft.com/office/2011/relationships/people" Target="people.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5.emf"/><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header" Target="header2.xml"/><Relationship Id="rId39" Type="http://schemas.openxmlformats.org/officeDocument/2006/relationships/image" Target="media/image27.jpeg"/><Relationship Id="rId38" Type="http://schemas.openxmlformats.org/officeDocument/2006/relationships/image" Target="media/image26.jpeg"/><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emf"/><Relationship Id="rId34" Type="http://schemas.openxmlformats.org/officeDocument/2006/relationships/image" Target="media/image22.emf"/><Relationship Id="rId33" Type="http://schemas.openxmlformats.org/officeDocument/2006/relationships/image" Target="media/image21.wmf"/><Relationship Id="rId32" Type="http://schemas.openxmlformats.org/officeDocument/2006/relationships/oleObject" Target="embeddings/oleObject6.bin"/><Relationship Id="rId31" Type="http://schemas.openxmlformats.org/officeDocument/2006/relationships/image" Target="media/image20.emf"/><Relationship Id="rId30" Type="http://schemas.openxmlformats.org/officeDocument/2006/relationships/oleObject" Target="embeddings/oleObject5.bin"/><Relationship Id="rId3" Type="http://schemas.openxmlformats.org/officeDocument/2006/relationships/header" Target="header1.xml"/><Relationship Id="rId29" Type="http://schemas.openxmlformats.org/officeDocument/2006/relationships/image" Target="media/image19.wmf"/><Relationship Id="rId28" Type="http://schemas.openxmlformats.org/officeDocument/2006/relationships/oleObject" Target="embeddings/oleObject4.bin"/><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 Type="http://schemas.openxmlformats.org/officeDocument/2006/relationships/oleObject" Target="embeddings/oleObject2.bin"/><Relationship Id="rId11" Type="http://schemas.openxmlformats.org/officeDocument/2006/relationships/image" Target="media/image4.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app</Company>
  <Pages>10</Pages>
  <Words>4586</Words>
  <Characters>26048</Characters>
  <Lines>111</Lines>
  <Paragraphs>31</Paragraphs>
  <TotalTime>65</TotalTime>
  <ScaleCrop>false</ScaleCrop>
  <LinksUpToDate>false</LinksUpToDate>
  <CharactersWithSpaces>30535</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2024-07-17T03:09:00Z</dcterms:created>
  <dc:creator>hqb</dc:creator>
  <cp:keywords>, docId:D321B8E5D7A56C75A7DE641173D7A05D</cp:keywords>
  <cp:lastModifiedBy>四季雨</cp:lastModifiedBy>
  <cp:lastPrinted>2018-04-10T16:55:00Z</cp:lastPrinted>
  <dcterms:modified xsi:type="dcterms:W3CDTF">2024-10-05T16:57:51Z</dcterms:modified>
  <dc:title>一种新的图像置乱算法</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tringCn">
    <vt:lpwstr>黄文明{1|2},卫万成{1},邓珍荣{1|2}</vt:lpwstr>
  </property>
  <property fmtid="{D5CDD505-2E9C-101B-9397-08002B2CF9AE}" pid="3" name="AuthorStringEn">
    <vt:lpwstr>Huang Wenming{1|2},Wei Wancheng{1},Deng Zhenrong{1|2}</vt:lpwstr>
  </property>
  <property fmtid="{D5CDD505-2E9C-101B-9397-08002B2CF9AE}" pid="4" name="KSOProductBuildVer">
    <vt:lpwstr>2052-12.1.0.18276</vt:lpwstr>
  </property>
  <property fmtid="{D5CDD505-2E9C-101B-9397-08002B2CF9AE}" pid="5" name="ICV">
    <vt:lpwstr>8C4BD7AB5C174DB2A6E1760A5B3D0FE8_13</vt:lpwstr>
  </property>
</Properties>
</file>